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0" w:author="Maki Toshiaki" w:date="2013-08-17T08:46:00Z"/>
    <w:sdt>
      <w:sdtPr>
        <w:rPr>
          <w:sz w:val="12"/>
        </w:rPr>
        <w:id w:val="-609515035"/>
        <w:docPartObj>
          <w:docPartGallery w:val="Cover Pages"/>
          <w:docPartUnique/>
        </w:docPartObj>
      </w:sdtPr>
      <w:sdtEndPr>
        <w:rPr>
          <w:rFonts w:asciiTheme="majorHAnsi" w:hAnsiTheme="majorHAnsi"/>
          <w:color w:val="808080" w:themeColor="background1" w:themeShade="80"/>
          <w:sz w:val="56"/>
          <w:szCs w:val="56"/>
        </w:rPr>
      </w:sdtEndPr>
      <w:sdtContent>
        <w:customXmlInsRangeEnd w:id="0"/>
        <w:p w14:paraId="3E195FE1" w14:textId="19625EA7" w:rsidR="00356399" w:rsidRDefault="00356399">
          <w:pPr>
            <w:rPr>
              <w:ins w:id="1" w:author="Maki Toshiaki" w:date="2013-08-17T08:46:00Z"/>
              <w:sz w:val="12"/>
            </w:rPr>
          </w:pPr>
        </w:p>
        <w:p w14:paraId="6E801027" w14:textId="2AC25E25" w:rsidR="00356399" w:rsidRDefault="00356399">
          <w:pPr>
            <w:pBdr>
              <w:left w:val="single" w:sz="24" w:space="4" w:color="8DB3E2" w:themeColor="text2" w:themeTint="66"/>
              <w:bottom w:val="single" w:sz="8" w:space="6" w:color="365F91" w:themeColor="accent1" w:themeShade="BF"/>
            </w:pBdr>
            <w:spacing w:after="60"/>
            <w:rPr>
              <w:ins w:id="2" w:author="Maki Toshiaki" w:date="2013-08-17T08:46:00Z"/>
              <w:rFonts w:asciiTheme="majorHAnsi" w:eastAsiaTheme="majorEastAsia" w:hAnsiTheme="majorHAnsi" w:cstheme="majorBidi"/>
              <w:b/>
              <w:color w:val="365F91" w:themeColor="accent1" w:themeShade="BF"/>
              <w:sz w:val="48"/>
              <w:szCs w:val="48"/>
            </w:rPr>
          </w:pPr>
          <w:customXmlInsRangeStart w:id="3" w:author="Maki Toshiaki" w:date="2013-08-17T08:46:00Z"/>
          <w:sdt>
            <w:sdtPr>
              <w:rPr>
                <w:rFonts w:asciiTheme="majorHAnsi" w:eastAsiaTheme="majorEastAsia" w:hAnsiTheme="majorHAnsi" w:cstheme="majorBidi"/>
                <w:b/>
                <w:color w:val="365F91" w:themeColor="accent1" w:themeShade="BF"/>
                <w:sz w:val="48"/>
                <w:szCs w:val="48"/>
              </w:rPr>
              <w:alias w:val="タイトル"/>
              <w:tag w:val=""/>
              <w:id w:val="1786233606"/>
              <w:placeholder>
                <w:docPart w:val="03205F4DC4BBED48BCC9C0DF85E8BF0A"/>
              </w:placeholder>
              <w:dataBinding w:prefixMappings="xmlns:ns0='http://purl.org/dc/elements/1.1/' xmlns:ns1='http://schemas.openxmlformats.org/package/2006/metadata/core-properties' " w:xpath="/ns1:coreProperties[1]/ns0:title[1]" w:storeItemID="{6C3C8BC8-F283-45AE-878A-BAB7291924A1}"/>
              <w:text/>
            </w:sdtPr>
            <w:sdtContent>
              <w:customXmlInsRangeEnd w:id="3"/>
              <w:ins w:id="4" w:author="Maki Toshiaki" w:date="2013-08-17T08:46:00Z">
                <w:r>
                  <w:rPr>
                    <w:rFonts w:asciiTheme="majorHAnsi" w:eastAsiaTheme="majorEastAsia" w:hAnsiTheme="majorHAnsi" w:cstheme="majorBidi"/>
                    <w:b/>
                    <w:color w:val="365F91" w:themeColor="accent1" w:themeShade="BF"/>
                    <w:sz w:val="48"/>
                    <w:szCs w:val="48"/>
                  </w:rPr>
                  <w:t>Java EE 7</w:t>
                </w:r>
              </w:ins>
              <w:ins w:id="5" w:author="Maki Toshiaki" w:date="2013-08-17T08:47:00Z">
                <w:r>
                  <w:rPr>
                    <w:rFonts w:asciiTheme="majorHAnsi" w:eastAsiaTheme="majorEastAsia" w:hAnsiTheme="majorHAnsi" w:cstheme="majorBidi" w:hint="eastAsia"/>
                    <w:b/>
                    <w:color w:val="365F91" w:themeColor="accent1" w:themeShade="BF"/>
                    <w:sz w:val="48"/>
                    <w:szCs w:val="48"/>
                  </w:rPr>
                  <w:t>入門</w:t>
                </w:r>
              </w:ins>
              <w:customXmlInsRangeStart w:id="6" w:author="Maki Toshiaki" w:date="2013-08-17T08:46:00Z"/>
            </w:sdtContent>
          </w:sdt>
          <w:customXmlInsRangeEnd w:id="6"/>
        </w:p>
        <w:p w14:paraId="41F8AB11" w14:textId="4417BFC4" w:rsidR="00356399" w:rsidRPr="00356399" w:rsidRDefault="00356399">
          <w:pPr>
            <w:pBdr>
              <w:left w:val="single" w:sz="24" w:space="4" w:color="8DB3E2" w:themeColor="text2" w:themeTint="66"/>
              <w:bottom w:val="single" w:sz="8" w:space="6" w:color="365F91" w:themeColor="accent1" w:themeShade="BF"/>
            </w:pBdr>
            <w:contextualSpacing/>
            <w:rPr>
              <w:ins w:id="7" w:author="Maki Toshiaki" w:date="2013-08-17T08:46:00Z"/>
              <w:rFonts w:asciiTheme="majorHAnsi" w:hAnsiTheme="majorHAnsi"/>
              <w:noProof/>
              <w:color w:val="365F91" w:themeColor="accent1" w:themeShade="BF"/>
              <w:sz w:val="32"/>
              <w:szCs w:val="32"/>
              <w:rPrChange w:id="8" w:author="Maki Toshiaki" w:date="2013-08-17T08:47:00Z">
                <w:rPr>
                  <w:ins w:id="9" w:author="Maki Toshiaki" w:date="2013-08-17T08:46:00Z"/>
                  <w:rFonts w:asciiTheme="majorHAnsi" w:hAnsiTheme="majorHAnsi"/>
                  <w:noProof/>
                  <w:color w:val="365F91" w:themeColor="accent1" w:themeShade="BF"/>
                  <w:sz w:val="36"/>
                  <w:szCs w:val="32"/>
                </w:rPr>
              </w:rPrChange>
            </w:rPr>
          </w:pPr>
          <w:customXmlInsRangeStart w:id="10" w:author="Maki Toshiaki" w:date="2013-08-17T08:46:00Z"/>
          <w:sdt>
            <w:sdtPr>
              <w:rPr>
                <w:rFonts w:asciiTheme="majorHAnsi" w:hAnsiTheme="majorHAnsi"/>
                <w:noProof/>
                <w:color w:val="365F91" w:themeColor="accent1" w:themeShade="BF"/>
                <w:sz w:val="32"/>
                <w:szCs w:val="32"/>
                <w:rPrChange w:id="11" w:author="Maki Toshiaki" w:date="2013-08-17T08:47:00Z">
                  <w:rPr>
                    <w:rFonts w:asciiTheme="majorHAnsi" w:hAnsiTheme="majorHAnsi"/>
                    <w:noProof/>
                    <w:color w:val="365F91" w:themeColor="accent1" w:themeShade="BF"/>
                    <w:sz w:val="36"/>
                    <w:szCs w:val="32"/>
                  </w:rPr>
                </w:rPrChange>
              </w:rPr>
              <w:alias w:val="サブタイトル"/>
              <w:tag w:val="サブタイトル"/>
              <w:id w:val="30555238"/>
              <w:placeholder>
                <w:docPart w:val="BE67AE9DD47AE24CB3197231F7733D32"/>
              </w:placeholder>
              <w:text/>
            </w:sdtPr>
            <w:sdtContent>
              <w:customXmlInsRangeEnd w:id="10"/>
              <w:ins w:id="12" w:author="Maki Toshiaki" w:date="2013-08-17T08:47:00Z">
                <w:r w:rsidRPr="00356399">
                  <w:rPr>
                    <w:rFonts w:asciiTheme="majorHAnsi" w:hAnsiTheme="majorHAnsi"/>
                    <w:noProof/>
                    <w:color w:val="365F91" w:themeColor="accent1" w:themeShade="BF"/>
                    <w:sz w:val="32"/>
                    <w:szCs w:val="32"/>
                    <w:rPrChange w:id="13" w:author="Maki Toshiaki" w:date="2013-08-17T08:47:00Z">
                      <w:rPr>
                        <w:rFonts w:asciiTheme="majorHAnsi" w:hAnsiTheme="majorHAnsi"/>
                        <w:noProof/>
                        <w:color w:val="365F91" w:themeColor="accent1" w:themeShade="BF"/>
                        <w:sz w:val="36"/>
                        <w:szCs w:val="32"/>
                      </w:rPr>
                    </w:rPrChange>
                  </w:rPr>
                  <w:t>NetBeans</w:t>
                </w:r>
                <w:r w:rsidRPr="00356399">
                  <w:rPr>
                    <w:rFonts w:asciiTheme="majorHAnsi" w:hAnsiTheme="majorHAnsi" w:hint="eastAsia"/>
                    <w:noProof/>
                    <w:color w:val="365F91" w:themeColor="accent1" w:themeShade="BF"/>
                    <w:sz w:val="32"/>
                    <w:szCs w:val="32"/>
                    <w:rPrChange w:id="14" w:author="Maki Toshiaki" w:date="2013-08-17T08:47:00Z">
                      <w:rPr>
                        <w:rFonts w:asciiTheme="majorHAnsi" w:hAnsiTheme="majorHAnsi" w:hint="eastAsia"/>
                        <w:noProof/>
                        <w:color w:val="365F91" w:themeColor="accent1" w:themeShade="BF"/>
                        <w:sz w:val="36"/>
                        <w:szCs w:val="32"/>
                      </w:rPr>
                    </w:rPrChange>
                  </w:rPr>
                  <w:t>で始める</w:t>
                </w:r>
                <w:r w:rsidRPr="00356399">
                  <w:rPr>
                    <w:rFonts w:asciiTheme="majorHAnsi" w:hAnsiTheme="majorHAnsi"/>
                    <w:noProof/>
                    <w:color w:val="365F91" w:themeColor="accent1" w:themeShade="BF"/>
                    <w:sz w:val="32"/>
                    <w:szCs w:val="32"/>
                    <w:rPrChange w:id="15" w:author="Maki Toshiaki" w:date="2013-08-17T08:47:00Z">
                      <w:rPr>
                        <w:rFonts w:asciiTheme="majorHAnsi" w:hAnsiTheme="majorHAnsi"/>
                        <w:noProof/>
                        <w:color w:val="365F91" w:themeColor="accent1" w:themeShade="BF"/>
                        <w:sz w:val="36"/>
                        <w:szCs w:val="32"/>
                      </w:rPr>
                    </w:rPrChange>
                  </w:rPr>
                  <w:t>Java EE 7 First Tutorial</w:t>
                </w:r>
              </w:ins>
              <w:customXmlInsRangeStart w:id="16" w:author="Maki Toshiaki" w:date="2013-08-17T08:46:00Z"/>
            </w:sdtContent>
          </w:sdt>
          <w:customXmlInsRangeEnd w:id="16"/>
        </w:p>
        <w:p w14:paraId="7BC79199" w14:textId="7B49BAFE" w:rsidR="00356399" w:rsidRDefault="00356399">
          <w:pPr>
            <w:pBdr>
              <w:left w:val="single" w:sz="24" w:space="4" w:color="D99594" w:themeColor="accent2" w:themeTint="99"/>
            </w:pBdr>
            <w:spacing w:before="120" w:after="120"/>
            <w:rPr>
              <w:ins w:id="17" w:author="Maki Toshiaki" w:date="2013-08-17T08:46:00Z"/>
              <w:rFonts w:asciiTheme="majorHAnsi" w:hAnsiTheme="majorHAnsi"/>
              <w:noProof/>
              <w:color w:val="000000" w:themeColor="text1"/>
              <w:sz w:val="28"/>
            </w:rPr>
          </w:pPr>
          <w:customXmlInsRangeStart w:id="18" w:author="Maki Toshiaki" w:date="2013-08-17T08:46:00Z"/>
          <w:sdt>
            <w:sdtPr>
              <w:rPr>
                <w:rFonts w:asciiTheme="majorHAnsi" w:hAnsiTheme="majorHAnsi"/>
                <w:noProof/>
                <w:color w:val="000000" w:themeColor="text1"/>
                <w:sz w:val="28"/>
              </w:rPr>
              <w:alias w:val="作成者名"/>
              <w:id w:val="30555239"/>
              <w:placeholder>
                <w:docPart w:val="6C9C4FD7D73C3644885A235EC3A2AADD"/>
              </w:placeholder>
              <w:showingPlcHdr/>
              <w:dataBinding w:prefixMappings="xmlns:ns0='http://purl.org/dc/elements/1.1/' xmlns:ns1='http://schemas.openxmlformats.org/package/2006/metadata/core-properties' " w:xpath="/ns1:coreProperties[1]/ns0:creator[1]" w:storeItemID="{6C3C8BC8-F283-45AE-878A-BAB7291924A1}"/>
              <w:text/>
            </w:sdtPr>
            <w:sdtContent>
              <w:customXmlInsRangeEnd w:id="18"/>
              <w:ins w:id="19" w:author="Maki Toshiaki" w:date="2013-08-17T08:47:00Z">
                <w:r w:rsidR="00DC20A7">
                  <w:rPr>
                    <w:rFonts w:asciiTheme="majorHAnsi" w:hAnsiTheme="majorHAnsi"/>
                    <w:noProof/>
                    <w:color w:val="000000" w:themeColor="text1"/>
                    <w:sz w:val="28"/>
                    <w:lang w:val="ja"/>
                  </w:rPr>
                  <w:t>[</w:t>
                </w:r>
                <w:r w:rsidR="00DC20A7">
                  <w:rPr>
                    <w:rFonts w:asciiTheme="majorHAnsi" w:hAnsiTheme="majorHAnsi"/>
                    <w:noProof/>
                    <w:color w:val="000000" w:themeColor="text1"/>
                    <w:sz w:val="28"/>
                    <w:lang w:val="ja"/>
                  </w:rPr>
                  <w:t>作成者</w:t>
                </w:r>
                <w:r w:rsidR="00DC20A7">
                  <w:rPr>
                    <w:rFonts w:asciiTheme="majorHAnsi" w:hAnsiTheme="majorHAnsi"/>
                    <w:noProof/>
                    <w:color w:val="000000" w:themeColor="text1"/>
                    <w:sz w:val="28"/>
                    <w:lang w:val="ja"/>
                  </w:rPr>
                  <w:t>]</w:t>
                </w:r>
              </w:ins>
              <w:customXmlInsRangeStart w:id="20" w:author="Maki Toshiaki" w:date="2013-08-17T08:46:00Z"/>
            </w:sdtContent>
          </w:sdt>
          <w:customXmlInsRangeEnd w:id="20"/>
        </w:p>
        <w:p w14:paraId="3229A666" w14:textId="77777777" w:rsidR="00356399" w:rsidRDefault="00356399">
          <w:pPr>
            <w:spacing w:before="4400" w:after="120"/>
            <w:rPr>
              <w:ins w:id="21" w:author="Maki Toshiaki" w:date="2013-08-17T08:46:00Z"/>
              <w:rFonts w:asciiTheme="majorHAnsi" w:hAnsiTheme="majorHAnsi"/>
              <w:b/>
              <w:caps/>
              <w:color w:val="365F91" w:themeColor="accent1" w:themeShade="BF"/>
              <w:sz w:val="28"/>
              <w:szCs w:val="20"/>
            </w:rPr>
          </w:pPr>
          <w:ins w:id="22" w:author="Maki Toshiaki" w:date="2013-08-17T08:46:00Z">
            <w:r>
              <w:rPr>
                <w:rFonts w:asciiTheme="majorHAnsi" w:hAnsiTheme="majorHAnsi"/>
                <w:b/>
                <w:caps/>
                <w:color w:val="365F91" w:themeColor="accent1" w:themeShade="BF"/>
                <w:sz w:val="28"/>
                <w:szCs w:val="20"/>
                <w:lang w:val="ja"/>
              </w:rPr>
              <w:t>要約</w:t>
            </w:r>
            <w:bookmarkStart w:id="23" w:name="_GoBack"/>
            <w:bookmarkEnd w:id="23"/>
          </w:ins>
        </w:p>
        <w:customXmlInsRangeStart w:id="24" w:author="Maki Toshiaki" w:date="2013-08-17T08:46:00Z"/>
        <w:sdt>
          <w:sdtPr>
            <w:rPr>
              <w:rFonts w:asciiTheme="majorHAnsi" w:hAnsiTheme="majorHAnsi"/>
              <w:color w:val="000000" w:themeColor="text1"/>
              <w:sz w:val="28"/>
            </w:rPr>
            <w:alias w:val="要約"/>
            <w:id w:val="1556273158"/>
            <w:placeholder>
              <w:docPart w:val="39430B6B78854841BC2A2B77BF9D794D"/>
            </w:placeholder>
            <w:showingPlcHdr/>
            <w:dataBinding w:prefixMappings="xmlns:ns0='http://schemas.microsoft.com/office/2006/coverPageProps' " w:xpath="/ns0:CoverPageProperties[1]/ns0:Abstract[1]" w:storeItemID="{55AF091B-3C7A-41E3-B477-F2FDAA23CFDA}"/>
            <w:text/>
          </w:sdtPr>
          <w:sdtContent>
            <w:customXmlInsRangeEnd w:id="24"/>
            <w:p w14:paraId="02E16ECD" w14:textId="77777777" w:rsidR="00356399" w:rsidRDefault="00356399">
              <w:pPr>
                <w:pBdr>
                  <w:left w:val="single" w:sz="24" w:space="4" w:color="8DB3E2" w:themeColor="text2" w:themeTint="66"/>
                </w:pBdr>
                <w:contextualSpacing/>
                <w:rPr>
                  <w:ins w:id="25" w:author="Maki Toshiaki" w:date="2013-08-17T08:46:00Z"/>
                  <w:rFonts w:asciiTheme="majorHAnsi" w:hAnsiTheme="majorHAnsi"/>
                  <w:color w:val="000000" w:themeColor="text1"/>
                  <w:sz w:val="28"/>
                </w:rPr>
              </w:pPr>
              <w:ins w:id="26" w:author="Maki Toshiaki" w:date="2013-08-17T08:46:00Z">
                <w:r>
                  <w:rPr>
                    <w:rFonts w:asciiTheme="majorHAnsi" w:hAnsiTheme="majorHAnsi"/>
                    <w:color w:val="000000" w:themeColor="text1"/>
                    <w:sz w:val="28"/>
                    <w:lang w:val="ja"/>
                  </w:rPr>
                  <w:t>[</w:t>
                </w:r>
                <w:r>
                  <w:rPr>
                    <w:rFonts w:asciiTheme="majorHAnsi" w:hAnsiTheme="majorHAnsi"/>
                    <w:color w:val="000000" w:themeColor="text1"/>
                    <w:sz w:val="28"/>
                    <w:lang w:val="ja"/>
                  </w:rPr>
                  <w:t>文書の要約をここに入力してください。要約は一般に、文書の内容を短くまとめたものです。</w:t>
                </w:r>
                <w:r>
                  <w:rPr>
                    <w:rFonts w:asciiTheme="majorHAnsi" w:hAnsiTheme="majorHAnsi"/>
                    <w:color w:val="000000" w:themeColor="text1"/>
                    <w:sz w:val="28"/>
                    <w:lang w:val="ja"/>
                  </w:rPr>
                  <w:t>]</w:t>
                </w:r>
              </w:ins>
            </w:p>
            <w:customXmlInsRangeStart w:id="27" w:author="Maki Toshiaki" w:date="2013-08-17T08:46:00Z"/>
          </w:sdtContent>
        </w:sdt>
        <w:customXmlInsRangeEnd w:id="27"/>
        <w:p w14:paraId="1D64567D" w14:textId="77777777" w:rsidR="00356399" w:rsidRDefault="00356399">
          <w:pPr>
            <w:rPr>
              <w:ins w:id="28" w:author="Maki Toshiaki" w:date="2013-08-17T08:46:00Z"/>
            </w:rPr>
          </w:pPr>
        </w:p>
        <w:p w14:paraId="67852F5C" w14:textId="7B76D8A6" w:rsidR="00356399" w:rsidRDefault="00356399">
          <w:pPr>
            <w:pStyle w:val="affd"/>
            <w:rPr>
              <w:ins w:id="29" w:author="Maki Toshiaki" w:date="2013-08-17T08:46:00Z"/>
              <w:lang w:val="ja"/>
            </w:rPr>
          </w:pPr>
          <w:ins w:id="30" w:author="Maki Toshiaki" w:date="2013-08-17T08:46:00Z">
            <w:r>
              <w:rPr>
                <w:rFonts w:eastAsia="ＭＳ 明朝" w:cs="Times New Roman"/>
                <w:b w:val="0"/>
                <w:bCs w:val="0"/>
                <w:color w:val="808080" w:themeColor="background1" w:themeShade="80"/>
                <w:sz w:val="56"/>
                <w:szCs w:val="56"/>
              </w:rPr>
              <w:br w:type="page"/>
            </w:r>
          </w:ins>
        </w:p>
        <w:customXmlInsRangeStart w:id="31" w:author="Maki Toshiaki" w:date="2013-08-17T08:46:00Z"/>
      </w:sdtContent>
    </w:sdt>
    <w:customXmlInsRangeEnd w:id="31"/>
    <w:customXmlInsRangeStart w:id="32" w:author="Maki Toshiaki" w:date="2013-08-17T08:45:00Z"/>
    <w:sdt>
      <w:sdtPr>
        <w:rPr>
          <w:lang w:val="ja"/>
        </w:rPr>
        <w:id w:val="-1086613818"/>
        <w:docPartObj>
          <w:docPartGallery w:val="Table of Contents"/>
          <w:docPartUnique/>
        </w:docPartObj>
      </w:sdtPr>
      <w:sdtEndPr>
        <w:rPr>
          <w:rFonts w:ascii="Century" w:eastAsia="ＭＳ 明朝" w:hAnsi="Century" w:cs="Times New Roman"/>
          <w:noProof/>
          <w:color w:val="auto"/>
          <w:sz w:val="18"/>
          <w:szCs w:val="24"/>
          <w:lang w:val="en-US"/>
        </w:rPr>
      </w:sdtEndPr>
      <w:sdtContent>
        <w:customXmlInsRangeEnd w:id="32"/>
        <w:p w14:paraId="12AD7EDB" w14:textId="5EF13B84" w:rsidR="00630CA4" w:rsidRDefault="00630CA4">
          <w:pPr>
            <w:pStyle w:val="affd"/>
            <w:rPr>
              <w:ins w:id="33" w:author="Maki Toshiaki" w:date="2013-08-17T08:45:00Z"/>
            </w:rPr>
          </w:pPr>
          <w:ins w:id="34" w:author="Maki Toshiaki" w:date="2013-08-17T08:45:00Z">
            <w:r>
              <w:rPr>
                <w:lang w:val="ja"/>
              </w:rPr>
              <w:t>目次</w:t>
            </w:r>
          </w:ins>
        </w:p>
        <w:p w14:paraId="3A697531" w14:textId="77777777" w:rsidR="00630CA4" w:rsidRDefault="00630CA4">
          <w:pPr>
            <w:pStyle w:val="11"/>
            <w:tabs>
              <w:tab w:val="left" w:pos="1043"/>
              <w:tab w:val="right" w:leader="dot" w:pos="6793"/>
            </w:tabs>
            <w:rPr>
              <w:rFonts w:eastAsiaTheme="minorEastAsia" w:cstheme="minorBidi"/>
              <w:b w:val="0"/>
              <w:noProof/>
              <w:kern w:val="2"/>
            </w:rPr>
          </w:pPr>
          <w:ins w:id="35" w:author="Maki Toshiaki" w:date="2013-08-17T08:45:00Z">
            <w:r>
              <w:rPr>
                <w:b w:val="0"/>
              </w:rPr>
              <w:fldChar w:fldCharType="begin"/>
            </w:r>
            <w:r>
              <w:instrText>TOC \o "1-3" \h \z \u</w:instrText>
            </w:r>
            <w:r>
              <w:rPr>
                <w:b w:val="0"/>
              </w:rPr>
              <w:fldChar w:fldCharType="separate"/>
            </w:r>
          </w:ins>
          <w:r>
            <w:rPr>
              <w:rFonts w:hint="eastAsia"/>
              <w:noProof/>
            </w:rPr>
            <w:t>第</w:t>
          </w:r>
          <w:r>
            <w:rPr>
              <w:rFonts w:hint="eastAsia"/>
              <w:noProof/>
            </w:rPr>
            <w:t>1</w:t>
          </w:r>
          <w:r>
            <w:rPr>
              <w:rFonts w:hint="eastAsia"/>
              <w:noProof/>
            </w:rPr>
            <w:t>章</w:t>
          </w:r>
          <w:r>
            <w:rPr>
              <w:rFonts w:eastAsiaTheme="minorEastAsia" w:cstheme="minorBidi"/>
              <w:b w:val="0"/>
              <w:noProof/>
              <w:kern w:val="2"/>
            </w:rPr>
            <w:tab/>
          </w:r>
          <w:r>
            <w:rPr>
              <w:rFonts w:hint="eastAsia"/>
              <w:noProof/>
            </w:rPr>
            <w:t>はじめに</w:t>
          </w:r>
          <w:r>
            <w:rPr>
              <w:noProof/>
            </w:rPr>
            <w:tab/>
          </w:r>
          <w:r>
            <w:rPr>
              <w:noProof/>
            </w:rPr>
            <w:fldChar w:fldCharType="begin"/>
          </w:r>
          <w:r>
            <w:rPr>
              <w:noProof/>
            </w:rPr>
            <w:instrText xml:space="preserve"> PAGEREF _Toc238348432 \h </w:instrText>
          </w:r>
          <w:r>
            <w:rPr>
              <w:noProof/>
            </w:rPr>
          </w:r>
          <w:r>
            <w:rPr>
              <w:noProof/>
            </w:rPr>
            <w:fldChar w:fldCharType="separate"/>
          </w:r>
          <w:r>
            <w:rPr>
              <w:noProof/>
            </w:rPr>
            <w:t>4</w:t>
          </w:r>
          <w:r>
            <w:rPr>
              <w:noProof/>
            </w:rPr>
            <w:fldChar w:fldCharType="end"/>
          </w:r>
        </w:p>
        <w:p w14:paraId="7AC1B269"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[1-1]</w:t>
          </w:r>
          <w:r>
            <w:rPr>
              <w:rFonts w:eastAsiaTheme="minorEastAsia" w:cstheme="minorBidi"/>
              <w:b w:val="0"/>
              <w:noProof/>
              <w:kern w:val="2"/>
              <w:sz w:val="24"/>
              <w:szCs w:val="24"/>
            </w:rPr>
            <w:tab/>
          </w:r>
          <w:r>
            <w:rPr>
              <w:rFonts w:hint="eastAsia"/>
              <w:noProof/>
            </w:rPr>
            <w:t>このチュートリアルで学ぶこと</w:t>
          </w:r>
          <w:r>
            <w:rPr>
              <w:noProof/>
            </w:rPr>
            <w:tab/>
          </w:r>
          <w:r>
            <w:rPr>
              <w:noProof/>
            </w:rPr>
            <w:fldChar w:fldCharType="begin"/>
          </w:r>
          <w:r>
            <w:rPr>
              <w:noProof/>
            </w:rPr>
            <w:instrText xml:space="preserve"> PAGEREF _Toc238348433 \h </w:instrText>
          </w:r>
          <w:r>
            <w:rPr>
              <w:noProof/>
            </w:rPr>
          </w:r>
          <w:r>
            <w:rPr>
              <w:noProof/>
            </w:rPr>
            <w:fldChar w:fldCharType="separate"/>
          </w:r>
          <w:r>
            <w:rPr>
              <w:noProof/>
            </w:rPr>
            <w:t>4</w:t>
          </w:r>
          <w:r>
            <w:rPr>
              <w:noProof/>
            </w:rPr>
            <w:fldChar w:fldCharType="end"/>
          </w:r>
        </w:p>
        <w:p w14:paraId="73E66FA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[1-2]</w:t>
          </w:r>
          <w:r>
            <w:rPr>
              <w:rFonts w:eastAsiaTheme="minorEastAsia" w:cstheme="minorBidi"/>
              <w:b w:val="0"/>
              <w:noProof/>
              <w:kern w:val="2"/>
              <w:sz w:val="24"/>
              <w:szCs w:val="24"/>
            </w:rPr>
            <w:tab/>
          </w:r>
          <w:r>
            <w:rPr>
              <w:rFonts w:hint="eastAsia"/>
              <w:noProof/>
            </w:rPr>
            <w:t>このチュートリアルの対象読者</w:t>
          </w:r>
          <w:r>
            <w:rPr>
              <w:noProof/>
            </w:rPr>
            <w:tab/>
          </w:r>
          <w:r>
            <w:rPr>
              <w:noProof/>
            </w:rPr>
            <w:fldChar w:fldCharType="begin"/>
          </w:r>
          <w:r>
            <w:rPr>
              <w:noProof/>
            </w:rPr>
            <w:instrText xml:space="preserve"> PAGEREF _Toc238348434 \h </w:instrText>
          </w:r>
          <w:r>
            <w:rPr>
              <w:noProof/>
            </w:rPr>
          </w:r>
          <w:r>
            <w:rPr>
              <w:noProof/>
            </w:rPr>
            <w:fldChar w:fldCharType="separate"/>
          </w:r>
          <w:r>
            <w:rPr>
              <w:noProof/>
            </w:rPr>
            <w:t>4</w:t>
          </w:r>
          <w:r>
            <w:rPr>
              <w:noProof/>
            </w:rPr>
            <w:fldChar w:fldCharType="end"/>
          </w:r>
        </w:p>
        <w:p w14:paraId="6A55A60A"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[1-3]</w:t>
          </w:r>
          <w:r>
            <w:rPr>
              <w:rFonts w:eastAsiaTheme="minorEastAsia" w:cstheme="minorBidi"/>
              <w:b w:val="0"/>
              <w:noProof/>
              <w:kern w:val="2"/>
              <w:sz w:val="24"/>
              <w:szCs w:val="24"/>
            </w:rPr>
            <w:tab/>
          </w:r>
          <w:r>
            <w:rPr>
              <w:rFonts w:hint="eastAsia"/>
              <w:noProof/>
            </w:rPr>
            <w:t>検証環境</w:t>
          </w:r>
          <w:r>
            <w:rPr>
              <w:noProof/>
            </w:rPr>
            <w:tab/>
          </w:r>
          <w:r>
            <w:rPr>
              <w:noProof/>
            </w:rPr>
            <w:fldChar w:fldCharType="begin"/>
          </w:r>
          <w:r>
            <w:rPr>
              <w:noProof/>
            </w:rPr>
            <w:instrText xml:space="preserve"> PAGEREF _Toc238348435 \h </w:instrText>
          </w:r>
          <w:r>
            <w:rPr>
              <w:noProof/>
            </w:rPr>
          </w:r>
          <w:r>
            <w:rPr>
              <w:noProof/>
            </w:rPr>
            <w:fldChar w:fldCharType="separate"/>
          </w:r>
          <w:r>
            <w:rPr>
              <w:noProof/>
            </w:rPr>
            <w:t>5</w:t>
          </w:r>
          <w:r>
            <w:rPr>
              <w:noProof/>
            </w:rPr>
            <w:fldChar w:fldCharType="end"/>
          </w:r>
        </w:p>
        <w:p w14:paraId="72CFC82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[1-4]</w:t>
          </w:r>
          <w:r>
            <w:rPr>
              <w:rFonts w:eastAsiaTheme="minorEastAsia" w:cstheme="minorBidi"/>
              <w:b w:val="0"/>
              <w:noProof/>
              <w:kern w:val="2"/>
              <w:sz w:val="24"/>
              <w:szCs w:val="24"/>
            </w:rPr>
            <w:tab/>
          </w:r>
          <w:r>
            <w:rPr>
              <w:rFonts w:hint="eastAsia"/>
              <w:noProof/>
            </w:rPr>
            <w:t>アーキテクチャ概要</w:t>
          </w:r>
          <w:r>
            <w:rPr>
              <w:noProof/>
            </w:rPr>
            <w:tab/>
          </w:r>
          <w:r>
            <w:rPr>
              <w:noProof/>
            </w:rPr>
            <w:fldChar w:fldCharType="begin"/>
          </w:r>
          <w:r>
            <w:rPr>
              <w:noProof/>
            </w:rPr>
            <w:instrText xml:space="preserve"> PAGEREF _Toc238348436 \h </w:instrText>
          </w:r>
          <w:r>
            <w:rPr>
              <w:noProof/>
            </w:rPr>
          </w:r>
          <w:r>
            <w:rPr>
              <w:noProof/>
            </w:rPr>
            <w:fldChar w:fldCharType="separate"/>
          </w:r>
          <w:r>
            <w:rPr>
              <w:noProof/>
            </w:rPr>
            <w:t>6</w:t>
          </w:r>
          <w:r>
            <w:rPr>
              <w:noProof/>
            </w:rPr>
            <w:fldChar w:fldCharType="end"/>
          </w:r>
        </w:p>
        <w:p w14:paraId="283DE63F"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2</w:t>
          </w:r>
          <w:r>
            <w:rPr>
              <w:rFonts w:hint="eastAsia"/>
              <w:noProof/>
            </w:rPr>
            <w:t>章</w:t>
          </w:r>
          <w:r>
            <w:rPr>
              <w:rFonts w:eastAsiaTheme="minorEastAsia" w:cstheme="minorBidi"/>
              <w:b w:val="0"/>
              <w:noProof/>
              <w:kern w:val="2"/>
            </w:rPr>
            <w:tab/>
          </w:r>
          <w:r>
            <w:rPr>
              <w:rFonts w:hint="eastAsia"/>
              <w:noProof/>
            </w:rPr>
            <w:t>作成するアプリケーションの説明</w:t>
          </w:r>
          <w:r>
            <w:rPr>
              <w:noProof/>
            </w:rPr>
            <w:tab/>
          </w:r>
          <w:r>
            <w:rPr>
              <w:noProof/>
            </w:rPr>
            <w:fldChar w:fldCharType="begin"/>
          </w:r>
          <w:r>
            <w:rPr>
              <w:noProof/>
            </w:rPr>
            <w:instrText xml:space="preserve"> PAGEREF _Toc238348437 \h </w:instrText>
          </w:r>
          <w:r>
            <w:rPr>
              <w:noProof/>
            </w:rPr>
          </w:r>
          <w:r>
            <w:rPr>
              <w:noProof/>
            </w:rPr>
            <w:fldChar w:fldCharType="separate"/>
          </w:r>
          <w:r>
            <w:rPr>
              <w:noProof/>
            </w:rPr>
            <w:t>6</w:t>
          </w:r>
          <w:r>
            <w:rPr>
              <w:noProof/>
            </w:rPr>
            <w:fldChar w:fldCharType="end"/>
          </w:r>
        </w:p>
        <w:p w14:paraId="69B6B85B"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[2-1]</w:t>
          </w:r>
          <w:r>
            <w:rPr>
              <w:rFonts w:eastAsiaTheme="minorEastAsia" w:cstheme="minorBidi"/>
              <w:b w:val="0"/>
              <w:noProof/>
              <w:kern w:val="2"/>
              <w:sz w:val="24"/>
              <w:szCs w:val="24"/>
            </w:rPr>
            <w:tab/>
          </w:r>
          <w:r>
            <w:rPr>
              <w:rFonts w:hint="eastAsia"/>
              <w:noProof/>
            </w:rPr>
            <w:t>アプリケーションの概要</w:t>
          </w:r>
          <w:r>
            <w:rPr>
              <w:noProof/>
            </w:rPr>
            <w:tab/>
          </w:r>
          <w:r>
            <w:rPr>
              <w:noProof/>
            </w:rPr>
            <w:fldChar w:fldCharType="begin"/>
          </w:r>
          <w:r>
            <w:rPr>
              <w:noProof/>
            </w:rPr>
            <w:instrText xml:space="preserve"> PAGEREF _Toc238348438 \h </w:instrText>
          </w:r>
          <w:r>
            <w:rPr>
              <w:noProof/>
            </w:rPr>
          </w:r>
          <w:r>
            <w:rPr>
              <w:noProof/>
            </w:rPr>
            <w:fldChar w:fldCharType="separate"/>
          </w:r>
          <w:r>
            <w:rPr>
              <w:noProof/>
            </w:rPr>
            <w:t>6</w:t>
          </w:r>
          <w:r>
            <w:rPr>
              <w:noProof/>
            </w:rPr>
            <w:fldChar w:fldCharType="end"/>
          </w:r>
        </w:p>
        <w:p w14:paraId="21CB611D"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[2-2]</w:t>
          </w:r>
          <w:r>
            <w:rPr>
              <w:rFonts w:eastAsiaTheme="minorEastAsia" w:cstheme="minorBidi"/>
              <w:b w:val="0"/>
              <w:noProof/>
              <w:kern w:val="2"/>
              <w:sz w:val="24"/>
              <w:szCs w:val="24"/>
            </w:rPr>
            <w:tab/>
          </w:r>
          <w:r>
            <w:rPr>
              <w:rFonts w:hint="eastAsia"/>
              <w:noProof/>
            </w:rPr>
            <w:t>アプリケーションの業務要件</w:t>
          </w:r>
          <w:r>
            <w:rPr>
              <w:noProof/>
            </w:rPr>
            <w:tab/>
          </w:r>
          <w:r>
            <w:rPr>
              <w:noProof/>
            </w:rPr>
            <w:fldChar w:fldCharType="begin"/>
          </w:r>
          <w:r>
            <w:rPr>
              <w:noProof/>
            </w:rPr>
            <w:instrText xml:space="preserve"> PAGEREF _Toc238348439 \h </w:instrText>
          </w:r>
          <w:r>
            <w:rPr>
              <w:noProof/>
            </w:rPr>
          </w:r>
          <w:r>
            <w:rPr>
              <w:noProof/>
            </w:rPr>
            <w:fldChar w:fldCharType="separate"/>
          </w:r>
          <w:r>
            <w:rPr>
              <w:noProof/>
            </w:rPr>
            <w:t>7</w:t>
          </w:r>
          <w:r>
            <w:rPr>
              <w:noProof/>
            </w:rPr>
            <w:fldChar w:fldCharType="end"/>
          </w:r>
        </w:p>
        <w:p w14:paraId="1259582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[2-3]</w:t>
          </w:r>
          <w:r>
            <w:rPr>
              <w:rFonts w:eastAsiaTheme="minorEastAsia" w:cstheme="minorBidi"/>
              <w:b w:val="0"/>
              <w:noProof/>
              <w:kern w:val="2"/>
              <w:sz w:val="24"/>
              <w:szCs w:val="24"/>
            </w:rPr>
            <w:tab/>
          </w:r>
          <w:r>
            <w:rPr>
              <w:rFonts w:hint="eastAsia"/>
              <w:noProof/>
            </w:rPr>
            <w:t>アプリケーションの画面遷移</w:t>
          </w:r>
          <w:r>
            <w:rPr>
              <w:noProof/>
            </w:rPr>
            <w:tab/>
          </w:r>
          <w:r>
            <w:rPr>
              <w:noProof/>
            </w:rPr>
            <w:fldChar w:fldCharType="begin"/>
          </w:r>
          <w:r>
            <w:rPr>
              <w:noProof/>
            </w:rPr>
            <w:instrText xml:space="preserve"> PAGEREF _Toc238348440 \h </w:instrText>
          </w:r>
          <w:r>
            <w:rPr>
              <w:noProof/>
            </w:rPr>
          </w:r>
          <w:r>
            <w:rPr>
              <w:noProof/>
            </w:rPr>
            <w:fldChar w:fldCharType="separate"/>
          </w:r>
          <w:r>
            <w:rPr>
              <w:noProof/>
            </w:rPr>
            <w:t>7</w:t>
          </w:r>
          <w:r>
            <w:rPr>
              <w:noProof/>
            </w:rPr>
            <w:fldChar w:fldCharType="end"/>
          </w:r>
        </w:p>
        <w:p w14:paraId="08976FA4"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[2-4]</w:t>
          </w:r>
          <w:r>
            <w:rPr>
              <w:rFonts w:eastAsiaTheme="minorEastAsia" w:cstheme="minorBidi"/>
              <w:b w:val="0"/>
              <w:noProof/>
              <w:kern w:val="2"/>
              <w:sz w:val="24"/>
              <w:szCs w:val="24"/>
            </w:rPr>
            <w:tab/>
          </w:r>
          <w:r>
            <w:rPr>
              <w:rFonts w:hint="eastAsia"/>
              <w:noProof/>
            </w:rPr>
            <w:t>アプリケーションの画面要件</w:t>
          </w:r>
          <w:r>
            <w:rPr>
              <w:noProof/>
            </w:rPr>
            <w:tab/>
          </w:r>
          <w:r>
            <w:rPr>
              <w:noProof/>
            </w:rPr>
            <w:fldChar w:fldCharType="begin"/>
          </w:r>
          <w:r>
            <w:rPr>
              <w:noProof/>
            </w:rPr>
            <w:instrText xml:space="preserve"> PAGEREF _Toc238348441 \h </w:instrText>
          </w:r>
          <w:r>
            <w:rPr>
              <w:noProof/>
            </w:rPr>
          </w:r>
          <w:r>
            <w:rPr>
              <w:noProof/>
            </w:rPr>
            <w:fldChar w:fldCharType="separate"/>
          </w:r>
          <w:r>
            <w:rPr>
              <w:noProof/>
            </w:rPr>
            <w:t>8</w:t>
          </w:r>
          <w:r>
            <w:rPr>
              <w:noProof/>
            </w:rPr>
            <w:fldChar w:fldCharType="end"/>
          </w:r>
        </w:p>
        <w:p w14:paraId="34A2A52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_Toc238348442 \h </w:instrText>
          </w:r>
          <w:r>
            <w:rPr>
              <w:noProof/>
            </w:rPr>
          </w:r>
          <w:r>
            <w:rPr>
              <w:noProof/>
            </w:rPr>
            <w:fldChar w:fldCharType="separate"/>
          </w:r>
          <w:r>
            <w:rPr>
              <w:noProof/>
            </w:rPr>
            <w:t>8</w:t>
          </w:r>
          <w:r>
            <w:rPr>
              <w:noProof/>
            </w:rPr>
            <w:fldChar w:fldCharType="end"/>
          </w:r>
        </w:p>
        <w:p w14:paraId="5EA6499E"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_Toc238348443 \h </w:instrText>
          </w:r>
          <w:r>
            <w:rPr>
              <w:noProof/>
            </w:rPr>
          </w:r>
          <w:r>
            <w:rPr>
              <w:noProof/>
            </w:rPr>
            <w:fldChar w:fldCharType="separate"/>
          </w:r>
          <w:r>
            <w:rPr>
              <w:noProof/>
            </w:rPr>
            <w:t>9</w:t>
          </w:r>
          <w:r>
            <w:rPr>
              <w:noProof/>
            </w:rPr>
            <w:fldChar w:fldCharType="end"/>
          </w:r>
        </w:p>
        <w:p w14:paraId="2C630FB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_Toc238348444 \h </w:instrText>
          </w:r>
          <w:r>
            <w:rPr>
              <w:noProof/>
            </w:rPr>
          </w:r>
          <w:r>
            <w:rPr>
              <w:noProof/>
            </w:rPr>
            <w:fldChar w:fldCharType="separate"/>
          </w:r>
          <w:r>
            <w:rPr>
              <w:noProof/>
            </w:rPr>
            <w:t>9</w:t>
          </w:r>
          <w:r>
            <w:rPr>
              <w:noProof/>
            </w:rPr>
            <w:fldChar w:fldCharType="end"/>
          </w:r>
        </w:p>
        <w:p w14:paraId="6F5D8BE1"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_Toc238348445 \h </w:instrText>
          </w:r>
          <w:r>
            <w:rPr>
              <w:noProof/>
            </w:rPr>
          </w:r>
          <w:r>
            <w:rPr>
              <w:noProof/>
            </w:rPr>
            <w:fldChar w:fldCharType="separate"/>
          </w:r>
          <w:r>
            <w:rPr>
              <w:noProof/>
            </w:rPr>
            <w:t>9</w:t>
          </w:r>
          <w:r>
            <w:rPr>
              <w:noProof/>
            </w:rPr>
            <w:fldChar w:fldCharType="end"/>
          </w:r>
        </w:p>
        <w:p w14:paraId="72CC38B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[2-5]</w:t>
          </w:r>
          <w:r>
            <w:rPr>
              <w:rFonts w:eastAsiaTheme="minorEastAsia" w:cstheme="minorBidi"/>
              <w:b w:val="0"/>
              <w:noProof/>
              <w:kern w:val="2"/>
              <w:sz w:val="24"/>
              <w:szCs w:val="24"/>
            </w:rPr>
            <w:tab/>
          </w:r>
          <w:r>
            <w:rPr>
              <w:rFonts w:hint="eastAsia"/>
              <w:noProof/>
            </w:rPr>
            <w:t>エラーメッセージ一覧</w:t>
          </w:r>
          <w:r>
            <w:rPr>
              <w:noProof/>
            </w:rPr>
            <w:tab/>
          </w:r>
          <w:r>
            <w:rPr>
              <w:noProof/>
            </w:rPr>
            <w:fldChar w:fldCharType="begin"/>
          </w:r>
          <w:r>
            <w:rPr>
              <w:noProof/>
            </w:rPr>
            <w:instrText xml:space="preserve"> PAGEREF _Toc238348446 \h </w:instrText>
          </w:r>
          <w:r>
            <w:rPr>
              <w:noProof/>
            </w:rPr>
          </w:r>
          <w:r>
            <w:rPr>
              <w:noProof/>
            </w:rPr>
            <w:fldChar w:fldCharType="separate"/>
          </w:r>
          <w:r>
            <w:rPr>
              <w:noProof/>
            </w:rPr>
            <w:t>9</w:t>
          </w:r>
          <w:r>
            <w:rPr>
              <w:noProof/>
            </w:rPr>
            <w:fldChar w:fldCharType="end"/>
          </w:r>
        </w:p>
        <w:p w14:paraId="1FA98A32"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3</w:t>
          </w:r>
          <w:r>
            <w:rPr>
              <w:rFonts w:hint="eastAsia"/>
              <w:noProof/>
            </w:rPr>
            <w:t>章</w:t>
          </w:r>
          <w:r>
            <w:rPr>
              <w:rFonts w:eastAsiaTheme="minorEastAsia" w:cstheme="minorBidi"/>
              <w:b w:val="0"/>
              <w:noProof/>
              <w:kern w:val="2"/>
            </w:rPr>
            <w:tab/>
          </w:r>
          <w:r>
            <w:rPr>
              <w:rFonts w:hint="eastAsia"/>
              <w:noProof/>
            </w:rPr>
            <w:t>環境構築</w:t>
          </w:r>
          <w:r>
            <w:rPr>
              <w:noProof/>
            </w:rPr>
            <w:tab/>
          </w:r>
          <w:r>
            <w:rPr>
              <w:noProof/>
            </w:rPr>
            <w:fldChar w:fldCharType="begin"/>
          </w:r>
          <w:r>
            <w:rPr>
              <w:noProof/>
            </w:rPr>
            <w:instrText xml:space="preserve"> PAGEREF _Toc238348447 \h </w:instrText>
          </w:r>
          <w:r>
            <w:rPr>
              <w:noProof/>
            </w:rPr>
          </w:r>
          <w:r>
            <w:rPr>
              <w:noProof/>
            </w:rPr>
            <w:fldChar w:fldCharType="separate"/>
          </w:r>
          <w:r>
            <w:rPr>
              <w:noProof/>
            </w:rPr>
            <w:t>10</w:t>
          </w:r>
          <w:r>
            <w:rPr>
              <w:noProof/>
            </w:rPr>
            <w:fldChar w:fldCharType="end"/>
          </w:r>
        </w:p>
        <w:p w14:paraId="46276A6B"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[3-1]</w:t>
          </w:r>
          <w:r>
            <w:rPr>
              <w:rFonts w:eastAsiaTheme="minorEastAsia" w:cstheme="minorBidi"/>
              <w:b w:val="0"/>
              <w:noProof/>
              <w:kern w:val="2"/>
              <w:sz w:val="24"/>
              <w:szCs w:val="24"/>
            </w:rPr>
            <w:tab/>
          </w:r>
          <w:r>
            <w:rPr>
              <w:noProof/>
            </w:rPr>
            <w:t>NetBeans</w:t>
          </w:r>
          <w:r>
            <w:rPr>
              <w:rFonts w:hint="eastAsia"/>
              <w:noProof/>
            </w:rPr>
            <w:t>のインストール</w:t>
          </w:r>
          <w:r>
            <w:rPr>
              <w:noProof/>
            </w:rPr>
            <w:tab/>
          </w:r>
          <w:r>
            <w:rPr>
              <w:noProof/>
            </w:rPr>
            <w:fldChar w:fldCharType="begin"/>
          </w:r>
          <w:r>
            <w:rPr>
              <w:noProof/>
            </w:rPr>
            <w:instrText xml:space="preserve"> PAGEREF _Toc238348448 \h </w:instrText>
          </w:r>
          <w:r>
            <w:rPr>
              <w:noProof/>
            </w:rPr>
          </w:r>
          <w:r>
            <w:rPr>
              <w:noProof/>
            </w:rPr>
            <w:fldChar w:fldCharType="separate"/>
          </w:r>
          <w:r>
            <w:rPr>
              <w:noProof/>
            </w:rPr>
            <w:t>10</w:t>
          </w:r>
          <w:r>
            <w:rPr>
              <w:noProof/>
            </w:rPr>
            <w:fldChar w:fldCharType="end"/>
          </w:r>
        </w:p>
        <w:p w14:paraId="712A64EF"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Mac</w:t>
          </w:r>
          <w:r>
            <w:rPr>
              <w:rFonts w:hint="eastAsia"/>
              <w:noProof/>
            </w:rPr>
            <w:t>版</w:t>
          </w:r>
          <w:r>
            <w:rPr>
              <w:noProof/>
            </w:rPr>
            <w:tab/>
          </w:r>
          <w:r>
            <w:rPr>
              <w:noProof/>
            </w:rPr>
            <w:fldChar w:fldCharType="begin"/>
          </w:r>
          <w:r>
            <w:rPr>
              <w:noProof/>
            </w:rPr>
            <w:instrText xml:space="preserve"> PAGEREF _Toc238348449 \h </w:instrText>
          </w:r>
          <w:r>
            <w:rPr>
              <w:noProof/>
            </w:rPr>
          </w:r>
          <w:r>
            <w:rPr>
              <w:noProof/>
            </w:rPr>
            <w:fldChar w:fldCharType="separate"/>
          </w:r>
          <w:r>
            <w:rPr>
              <w:noProof/>
            </w:rPr>
            <w:t>10</w:t>
          </w:r>
          <w:r>
            <w:rPr>
              <w:noProof/>
            </w:rPr>
            <w:fldChar w:fldCharType="end"/>
          </w:r>
        </w:p>
        <w:p w14:paraId="026F0B6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Windows</w:t>
          </w:r>
          <w:r>
            <w:rPr>
              <w:rFonts w:hint="eastAsia"/>
              <w:noProof/>
            </w:rPr>
            <w:t>版</w:t>
          </w:r>
          <w:r>
            <w:rPr>
              <w:noProof/>
            </w:rPr>
            <w:tab/>
          </w:r>
          <w:r>
            <w:rPr>
              <w:noProof/>
            </w:rPr>
            <w:fldChar w:fldCharType="begin"/>
          </w:r>
          <w:r>
            <w:rPr>
              <w:noProof/>
            </w:rPr>
            <w:instrText xml:space="preserve"> PAGEREF _Toc238348450 \h </w:instrText>
          </w:r>
          <w:r>
            <w:rPr>
              <w:noProof/>
            </w:rPr>
          </w:r>
          <w:r>
            <w:rPr>
              <w:noProof/>
            </w:rPr>
            <w:fldChar w:fldCharType="separate"/>
          </w:r>
          <w:r>
            <w:rPr>
              <w:noProof/>
            </w:rPr>
            <w:t>15</w:t>
          </w:r>
          <w:r>
            <w:rPr>
              <w:noProof/>
            </w:rPr>
            <w:fldChar w:fldCharType="end"/>
          </w:r>
        </w:p>
        <w:p w14:paraId="79153B84"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[3-2]</w:t>
          </w:r>
          <w:r>
            <w:rPr>
              <w:rFonts w:eastAsiaTheme="minorEastAsia" w:cstheme="minorBidi"/>
              <w:b w:val="0"/>
              <w:noProof/>
              <w:kern w:val="2"/>
              <w:sz w:val="24"/>
              <w:szCs w:val="24"/>
            </w:rPr>
            <w:tab/>
          </w:r>
          <w:r>
            <w:rPr>
              <w:rFonts w:hint="eastAsia"/>
              <w:noProof/>
            </w:rPr>
            <w:t>データベース作成</w:t>
          </w:r>
          <w:r>
            <w:rPr>
              <w:noProof/>
            </w:rPr>
            <w:tab/>
          </w:r>
          <w:r>
            <w:rPr>
              <w:noProof/>
            </w:rPr>
            <w:fldChar w:fldCharType="begin"/>
          </w:r>
          <w:r>
            <w:rPr>
              <w:noProof/>
            </w:rPr>
            <w:instrText xml:space="preserve"> PAGEREF _Toc238348451 \h </w:instrText>
          </w:r>
          <w:r>
            <w:rPr>
              <w:noProof/>
            </w:rPr>
          </w:r>
          <w:r>
            <w:rPr>
              <w:noProof/>
            </w:rPr>
            <w:fldChar w:fldCharType="separate"/>
          </w:r>
          <w:r>
            <w:rPr>
              <w:noProof/>
            </w:rPr>
            <w:t>24</w:t>
          </w:r>
          <w:r>
            <w:rPr>
              <w:noProof/>
            </w:rPr>
            <w:fldChar w:fldCharType="end"/>
          </w:r>
        </w:p>
        <w:p w14:paraId="3E9933A3"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[3-3]</w:t>
          </w:r>
          <w:r>
            <w:rPr>
              <w:rFonts w:eastAsiaTheme="minorEastAsia" w:cstheme="minorBidi"/>
              <w:b w:val="0"/>
              <w:noProof/>
              <w:kern w:val="2"/>
              <w:sz w:val="24"/>
              <w:szCs w:val="24"/>
            </w:rPr>
            <w:tab/>
          </w:r>
          <w:r>
            <w:rPr>
              <w:rFonts w:hint="eastAsia"/>
              <w:noProof/>
            </w:rPr>
            <w:t>プロジェクトの作成</w:t>
          </w:r>
          <w:r>
            <w:rPr>
              <w:noProof/>
            </w:rPr>
            <w:tab/>
          </w:r>
          <w:r>
            <w:rPr>
              <w:noProof/>
            </w:rPr>
            <w:fldChar w:fldCharType="begin"/>
          </w:r>
          <w:r>
            <w:rPr>
              <w:noProof/>
            </w:rPr>
            <w:instrText xml:space="preserve"> PAGEREF _Toc238348452 \h </w:instrText>
          </w:r>
          <w:r>
            <w:rPr>
              <w:noProof/>
            </w:rPr>
          </w:r>
          <w:r>
            <w:rPr>
              <w:noProof/>
            </w:rPr>
            <w:fldChar w:fldCharType="separate"/>
          </w:r>
          <w:r>
            <w:rPr>
              <w:noProof/>
            </w:rPr>
            <w:t>29</w:t>
          </w:r>
          <w:r>
            <w:rPr>
              <w:noProof/>
            </w:rPr>
            <w:fldChar w:fldCharType="end"/>
          </w:r>
        </w:p>
        <w:p w14:paraId="165EC85D"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[3-4]</w:t>
          </w:r>
          <w:r>
            <w:rPr>
              <w:rFonts w:eastAsiaTheme="minorEastAsia" w:cstheme="minorBidi"/>
              <w:b w:val="0"/>
              <w:noProof/>
              <w:kern w:val="2"/>
              <w:sz w:val="24"/>
              <w:szCs w:val="24"/>
            </w:rPr>
            <w:tab/>
          </w:r>
          <w:r>
            <w:rPr>
              <w:rFonts w:hint="eastAsia"/>
              <w:noProof/>
            </w:rPr>
            <w:t>動作確認</w:t>
          </w:r>
          <w:r>
            <w:rPr>
              <w:noProof/>
            </w:rPr>
            <w:tab/>
          </w:r>
          <w:r>
            <w:rPr>
              <w:noProof/>
            </w:rPr>
            <w:fldChar w:fldCharType="begin"/>
          </w:r>
          <w:r>
            <w:rPr>
              <w:noProof/>
            </w:rPr>
            <w:instrText xml:space="preserve"> PAGEREF _Toc238348453 \h </w:instrText>
          </w:r>
          <w:r>
            <w:rPr>
              <w:noProof/>
            </w:rPr>
          </w:r>
          <w:r>
            <w:rPr>
              <w:noProof/>
            </w:rPr>
            <w:fldChar w:fldCharType="separate"/>
          </w:r>
          <w:r>
            <w:rPr>
              <w:noProof/>
            </w:rPr>
            <w:t>34</w:t>
          </w:r>
          <w:r>
            <w:rPr>
              <w:noProof/>
            </w:rPr>
            <w:fldChar w:fldCharType="end"/>
          </w:r>
        </w:p>
        <w:p w14:paraId="4D394A9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[3-5]</w:t>
          </w:r>
          <w:r>
            <w:rPr>
              <w:rFonts w:eastAsiaTheme="minorEastAsia" w:cstheme="minorBidi"/>
              <w:b w:val="0"/>
              <w:noProof/>
              <w:kern w:val="2"/>
              <w:sz w:val="24"/>
              <w:szCs w:val="24"/>
            </w:rPr>
            <w:tab/>
          </w:r>
          <w:r>
            <w:rPr>
              <w:rFonts w:hint="eastAsia"/>
              <w:noProof/>
            </w:rPr>
            <w:t>プロジェクト構成</w:t>
          </w:r>
          <w:r>
            <w:rPr>
              <w:noProof/>
            </w:rPr>
            <w:tab/>
          </w:r>
          <w:r>
            <w:rPr>
              <w:noProof/>
            </w:rPr>
            <w:fldChar w:fldCharType="begin"/>
          </w:r>
          <w:r>
            <w:rPr>
              <w:noProof/>
            </w:rPr>
            <w:instrText xml:space="preserve"> PAGEREF _Toc238348454 \h </w:instrText>
          </w:r>
          <w:r>
            <w:rPr>
              <w:noProof/>
            </w:rPr>
          </w:r>
          <w:r>
            <w:rPr>
              <w:noProof/>
            </w:rPr>
            <w:fldChar w:fldCharType="separate"/>
          </w:r>
          <w:r>
            <w:rPr>
              <w:noProof/>
            </w:rPr>
            <w:t>36</w:t>
          </w:r>
          <w:r>
            <w:rPr>
              <w:noProof/>
            </w:rPr>
            <w:fldChar w:fldCharType="end"/>
          </w:r>
        </w:p>
        <w:p w14:paraId="29EF3C2D" w14:textId="77777777"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4</w:t>
          </w:r>
          <w:r>
            <w:rPr>
              <w:rFonts w:hint="eastAsia"/>
              <w:noProof/>
            </w:rPr>
            <w:t>章</w:t>
          </w:r>
          <w:r>
            <w:rPr>
              <w:rFonts w:eastAsiaTheme="minorEastAsia" w:cstheme="minorBidi"/>
              <w:b w:val="0"/>
              <w:noProof/>
              <w:kern w:val="2"/>
            </w:rPr>
            <w:tab/>
          </w:r>
          <w:r>
            <w:rPr>
              <w:noProof/>
            </w:rPr>
            <w:t>Todo</w:t>
          </w:r>
          <w:r>
            <w:rPr>
              <w:rFonts w:hint="eastAsia"/>
              <w:noProof/>
            </w:rPr>
            <w:t>アプリケーションの作成</w:t>
          </w:r>
          <w:r>
            <w:rPr>
              <w:noProof/>
            </w:rPr>
            <w:tab/>
          </w:r>
          <w:r>
            <w:rPr>
              <w:noProof/>
            </w:rPr>
            <w:fldChar w:fldCharType="begin"/>
          </w:r>
          <w:r>
            <w:rPr>
              <w:noProof/>
            </w:rPr>
            <w:instrText xml:space="preserve"> PAGEREF _Toc238348455 \h </w:instrText>
          </w:r>
          <w:r>
            <w:rPr>
              <w:noProof/>
            </w:rPr>
          </w:r>
          <w:r>
            <w:rPr>
              <w:noProof/>
            </w:rPr>
            <w:fldChar w:fldCharType="separate"/>
          </w:r>
          <w:r>
            <w:rPr>
              <w:noProof/>
            </w:rPr>
            <w:t>37</w:t>
          </w:r>
          <w:r>
            <w:rPr>
              <w:noProof/>
            </w:rPr>
            <w:fldChar w:fldCharType="end"/>
          </w:r>
        </w:p>
        <w:p w14:paraId="59E46276"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[4-1]</w:t>
          </w:r>
          <w:r>
            <w:rPr>
              <w:rFonts w:eastAsiaTheme="minorEastAsia" w:cstheme="minorBidi"/>
              <w:b w:val="0"/>
              <w:noProof/>
              <w:kern w:val="2"/>
              <w:sz w:val="24"/>
              <w:szCs w:val="24"/>
            </w:rPr>
            <w:tab/>
          </w:r>
          <w:r>
            <w:rPr>
              <w:noProof/>
            </w:rPr>
            <w:t>JPA</w:t>
          </w:r>
          <w:r>
            <w:rPr>
              <w:rFonts w:hint="eastAsia"/>
              <w:noProof/>
            </w:rPr>
            <w:t>の</w:t>
          </w:r>
          <w:r>
            <w:rPr>
              <w:noProof/>
            </w:rPr>
            <w:t>Entity</w:t>
          </w:r>
          <w:r>
            <w:rPr>
              <w:rFonts w:hint="eastAsia"/>
              <w:noProof/>
            </w:rPr>
            <w:t>作成</w:t>
          </w:r>
          <w:r>
            <w:rPr>
              <w:noProof/>
            </w:rPr>
            <w:tab/>
          </w:r>
          <w:r>
            <w:rPr>
              <w:noProof/>
            </w:rPr>
            <w:fldChar w:fldCharType="begin"/>
          </w:r>
          <w:r>
            <w:rPr>
              <w:noProof/>
            </w:rPr>
            <w:instrText xml:space="preserve"> PAGEREF _Toc238348456 \h </w:instrText>
          </w:r>
          <w:r>
            <w:rPr>
              <w:noProof/>
            </w:rPr>
          </w:r>
          <w:r>
            <w:rPr>
              <w:noProof/>
            </w:rPr>
            <w:fldChar w:fldCharType="separate"/>
          </w:r>
          <w:r>
            <w:rPr>
              <w:noProof/>
            </w:rPr>
            <w:t>37</w:t>
          </w:r>
          <w:r>
            <w:rPr>
              <w:noProof/>
            </w:rPr>
            <w:fldChar w:fldCharType="end"/>
          </w:r>
        </w:p>
        <w:p w14:paraId="29A23A16"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リバースエンジニアリングで</w:t>
          </w:r>
          <w:r>
            <w:rPr>
              <w:noProof/>
            </w:rPr>
            <w:t>DB</w:t>
          </w:r>
          <w:r>
            <w:rPr>
              <w:rFonts w:hint="eastAsia"/>
              <w:noProof/>
            </w:rPr>
            <w:t>からエンティティ生成</w:t>
          </w:r>
          <w:r>
            <w:rPr>
              <w:noProof/>
            </w:rPr>
            <w:tab/>
          </w:r>
          <w:r>
            <w:rPr>
              <w:noProof/>
            </w:rPr>
            <w:fldChar w:fldCharType="begin"/>
          </w:r>
          <w:r>
            <w:rPr>
              <w:noProof/>
            </w:rPr>
            <w:instrText xml:space="preserve"> PAGEREF _Toc238348457 \h </w:instrText>
          </w:r>
          <w:r>
            <w:rPr>
              <w:noProof/>
            </w:rPr>
          </w:r>
          <w:r>
            <w:rPr>
              <w:noProof/>
            </w:rPr>
            <w:fldChar w:fldCharType="separate"/>
          </w:r>
          <w:r>
            <w:rPr>
              <w:noProof/>
            </w:rPr>
            <w:t>38</w:t>
          </w:r>
          <w:r>
            <w:rPr>
              <w:noProof/>
            </w:rPr>
            <w:fldChar w:fldCharType="end"/>
          </w:r>
        </w:p>
        <w:p w14:paraId="4F9B2313"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生成されたソースの修正</w:t>
          </w:r>
          <w:r>
            <w:rPr>
              <w:noProof/>
            </w:rPr>
            <w:tab/>
          </w:r>
          <w:r>
            <w:rPr>
              <w:noProof/>
            </w:rPr>
            <w:fldChar w:fldCharType="begin"/>
          </w:r>
          <w:r>
            <w:rPr>
              <w:noProof/>
            </w:rPr>
            <w:instrText xml:space="preserve"> PAGEREF _Toc238348458 \h </w:instrText>
          </w:r>
          <w:r>
            <w:rPr>
              <w:noProof/>
            </w:rPr>
          </w:r>
          <w:r>
            <w:rPr>
              <w:noProof/>
            </w:rPr>
            <w:fldChar w:fldCharType="separate"/>
          </w:r>
          <w:r>
            <w:rPr>
              <w:noProof/>
            </w:rPr>
            <w:t>46</w:t>
          </w:r>
          <w:r>
            <w:rPr>
              <w:noProof/>
            </w:rPr>
            <w:fldChar w:fldCharType="end"/>
          </w:r>
        </w:p>
        <w:p w14:paraId="0D9D7BE1"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[4-2]</w:t>
          </w:r>
          <w:r>
            <w:rPr>
              <w:rFonts w:eastAsiaTheme="minorEastAsia" w:cstheme="minorBidi"/>
              <w:b w:val="0"/>
              <w:noProof/>
              <w:kern w:val="2"/>
              <w:sz w:val="24"/>
              <w:szCs w:val="24"/>
            </w:rPr>
            <w:tab/>
          </w:r>
          <w:r>
            <w:rPr>
              <w:noProof/>
            </w:rPr>
            <w:t>EJB</w:t>
          </w:r>
          <w:r>
            <w:rPr>
              <w:rFonts w:hint="eastAsia"/>
              <w:noProof/>
            </w:rPr>
            <w:t>で業務処理を実装</w:t>
          </w:r>
          <w:r>
            <w:rPr>
              <w:noProof/>
            </w:rPr>
            <w:tab/>
          </w:r>
          <w:r>
            <w:rPr>
              <w:noProof/>
            </w:rPr>
            <w:fldChar w:fldCharType="begin"/>
          </w:r>
          <w:r>
            <w:rPr>
              <w:noProof/>
            </w:rPr>
            <w:instrText xml:space="preserve"> PAGEREF _Toc238348459 \h </w:instrText>
          </w:r>
          <w:r>
            <w:rPr>
              <w:noProof/>
            </w:rPr>
          </w:r>
          <w:r>
            <w:rPr>
              <w:noProof/>
            </w:rPr>
            <w:fldChar w:fldCharType="separate"/>
          </w:r>
          <w:r>
            <w:rPr>
              <w:noProof/>
            </w:rPr>
            <w:t>54</w:t>
          </w:r>
          <w:r>
            <w:rPr>
              <w:noProof/>
            </w:rPr>
            <w:fldChar w:fldCharType="end"/>
          </w:r>
        </w:p>
        <w:p w14:paraId="6DA6106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SessionBean</w:t>
          </w:r>
          <w:r>
            <w:rPr>
              <w:rFonts w:hint="eastAsia"/>
              <w:noProof/>
            </w:rPr>
            <w:t>の作成</w:t>
          </w:r>
          <w:r>
            <w:rPr>
              <w:noProof/>
            </w:rPr>
            <w:tab/>
          </w:r>
          <w:r>
            <w:rPr>
              <w:noProof/>
            </w:rPr>
            <w:fldChar w:fldCharType="begin"/>
          </w:r>
          <w:r>
            <w:rPr>
              <w:noProof/>
            </w:rPr>
            <w:instrText xml:space="preserve"> PAGEREF _Toc238348460 \h </w:instrText>
          </w:r>
          <w:r>
            <w:rPr>
              <w:noProof/>
            </w:rPr>
          </w:r>
          <w:r>
            <w:rPr>
              <w:noProof/>
            </w:rPr>
            <w:fldChar w:fldCharType="separate"/>
          </w:r>
          <w:r>
            <w:rPr>
              <w:noProof/>
            </w:rPr>
            <w:t>54</w:t>
          </w:r>
          <w:r>
            <w:rPr>
              <w:noProof/>
            </w:rPr>
            <w:fldChar w:fldCharType="end"/>
          </w:r>
        </w:p>
        <w:p w14:paraId="16CFF299"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JUnit</w:t>
          </w:r>
          <w:r>
            <w:rPr>
              <w:rFonts w:hint="eastAsia"/>
              <w:noProof/>
            </w:rPr>
            <w:t>の作成</w:t>
          </w:r>
          <w:r>
            <w:rPr>
              <w:noProof/>
            </w:rPr>
            <w:tab/>
          </w:r>
          <w:r>
            <w:rPr>
              <w:noProof/>
            </w:rPr>
            <w:fldChar w:fldCharType="begin"/>
          </w:r>
          <w:r>
            <w:rPr>
              <w:noProof/>
            </w:rPr>
            <w:instrText xml:space="preserve"> PAGEREF _Toc238348461 \h </w:instrText>
          </w:r>
          <w:r>
            <w:rPr>
              <w:noProof/>
            </w:rPr>
          </w:r>
          <w:r>
            <w:rPr>
              <w:noProof/>
            </w:rPr>
            <w:fldChar w:fldCharType="separate"/>
          </w:r>
          <w:r>
            <w:rPr>
              <w:noProof/>
            </w:rPr>
            <w:t>57</w:t>
          </w:r>
          <w:r>
            <w:rPr>
              <w:noProof/>
            </w:rPr>
            <w:fldChar w:fldCharType="end"/>
          </w:r>
        </w:p>
        <w:p w14:paraId="429A8D7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業務処理の実装</w:t>
          </w:r>
          <w:r>
            <w:rPr>
              <w:noProof/>
            </w:rPr>
            <w:tab/>
          </w:r>
          <w:r>
            <w:rPr>
              <w:noProof/>
            </w:rPr>
            <w:fldChar w:fldCharType="begin"/>
          </w:r>
          <w:r>
            <w:rPr>
              <w:noProof/>
            </w:rPr>
            <w:instrText xml:space="preserve"> PAGEREF _Toc238348462 \h </w:instrText>
          </w:r>
          <w:r>
            <w:rPr>
              <w:noProof/>
            </w:rPr>
          </w:r>
          <w:r>
            <w:rPr>
              <w:noProof/>
            </w:rPr>
            <w:fldChar w:fldCharType="separate"/>
          </w:r>
          <w:r>
            <w:rPr>
              <w:noProof/>
            </w:rPr>
            <w:t>65</w:t>
          </w:r>
          <w:r>
            <w:rPr>
              <w:noProof/>
            </w:rPr>
            <w:fldChar w:fldCharType="end"/>
          </w:r>
        </w:p>
        <w:p w14:paraId="3E318BF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[4-3]</w:t>
          </w:r>
          <w:r>
            <w:rPr>
              <w:rFonts w:eastAsiaTheme="minorEastAsia" w:cstheme="minorBidi"/>
              <w:b w:val="0"/>
              <w:noProof/>
              <w:kern w:val="2"/>
              <w:sz w:val="24"/>
              <w:szCs w:val="24"/>
            </w:rPr>
            <w:tab/>
          </w:r>
          <w:r>
            <w:rPr>
              <w:noProof/>
            </w:rPr>
            <w:t>JSF</w:t>
          </w:r>
          <w:r>
            <w:rPr>
              <w:rFonts w:hint="eastAsia"/>
              <w:noProof/>
            </w:rPr>
            <w:t>で画面を作成</w:t>
          </w:r>
          <w:r>
            <w:rPr>
              <w:noProof/>
            </w:rPr>
            <w:tab/>
          </w:r>
          <w:r>
            <w:rPr>
              <w:noProof/>
            </w:rPr>
            <w:fldChar w:fldCharType="begin"/>
          </w:r>
          <w:r>
            <w:rPr>
              <w:noProof/>
            </w:rPr>
            <w:instrText xml:space="preserve"> PAGEREF _Toc238348463 \h </w:instrText>
          </w:r>
          <w:r>
            <w:rPr>
              <w:noProof/>
            </w:rPr>
          </w:r>
          <w:r>
            <w:rPr>
              <w:noProof/>
            </w:rPr>
            <w:fldChar w:fldCharType="separate"/>
          </w:r>
          <w:r>
            <w:rPr>
              <w:noProof/>
            </w:rPr>
            <w:t>76</w:t>
          </w:r>
          <w:r>
            <w:rPr>
              <w:noProof/>
            </w:rPr>
            <w:fldChar w:fldCharType="end"/>
          </w:r>
        </w:p>
        <w:p w14:paraId="0DD40B2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ManagedBean</w:t>
          </w:r>
          <w:r>
            <w:rPr>
              <w:rFonts w:hint="eastAsia"/>
              <w:noProof/>
            </w:rPr>
            <w:t>の作成</w:t>
          </w:r>
          <w:r>
            <w:rPr>
              <w:noProof/>
            </w:rPr>
            <w:tab/>
          </w:r>
          <w:r>
            <w:rPr>
              <w:noProof/>
            </w:rPr>
            <w:fldChar w:fldCharType="begin"/>
          </w:r>
          <w:r>
            <w:rPr>
              <w:noProof/>
            </w:rPr>
            <w:instrText xml:space="preserve"> PAGEREF _Toc238348464 \h </w:instrText>
          </w:r>
          <w:r>
            <w:rPr>
              <w:noProof/>
            </w:rPr>
          </w:r>
          <w:r>
            <w:rPr>
              <w:noProof/>
            </w:rPr>
            <w:fldChar w:fldCharType="separate"/>
          </w:r>
          <w:r>
            <w:rPr>
              <w:noProof/>
            </w:rPr>
            <w:t>76</w:t>
          </w:r>
          <w:r>
            <w:rPr>
              <w:noProof/>
            </w:rPr>
            <w:fldChar w:fldCharType="end"/>
          </w:r>
        </w:p>
        <w:p w14:paraId="1ABCB162"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Facelets</w:t>
          </w:r>
          <w:r>
            <w:rPr>
              <w:rFonts w:hint="eastAsia"/>
              <w:noProof/>
            </w:rPr>
            <w:t>の作成</w:t>
          </w:r>
          <w:r>
            <w:rPr>
              <w:noProof/>
            </w:rPr>
            <w:tab/>
          </w:r>
          <w:r>
            <w:rPr>
              <w:noProof/>
            </w:rPr>
            <w:fldChar w:fldCharType="begin"/>
          </w:r>
          <w:r>
            <w:rPr>
              <w:noProof/>
            </w:rPr>
            <w:instrText xml:space="preserve"> PAGEREF _Toc238348465 \h </w:instrText>
          </w:r>
          <w:r>
            <w:rPr>
              <w:noProof/>
            </w:rPr>
          </w:r>
          <w:r>
            <w:rPr>
              <w:noProof/>
            </w:rPr>
            <w:fldChar w:fldCharType="separate"/>
          </w:r>
          <w:r>
            <w:rPr>
              <w:noProof/>
            </w:rPr>
            <w:t>79</w:t>
          </w:r>
          <w:r>
            <w:rPr>
              <w:noProof/>
            </w:rPr>
            <w:fldChar w:fldCharType="end"/>
          </w:r>
        </w:p>
        <w:p w14:paraId="53EDCAC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日本語の文字化けに対応する</w:t>
          </w:r>
          <w:r>
            <w:rPr>
              <w:noProof/>
            </w:rPr>
            <w:tab/>
          </w:r>
          <w:r>
            <w:rPr>
              <w:noProof/>
            </w:rPr>
            <w:fldChar w:fldCharType="begin"/>
          </w:r>
          <w:r>
            <w:rPr>
              <w:noProof/>
            </w:rPr>
            <w:instrText xml:space="preserve"> PAGEREF _Toc238348466 \h </w:instrText>
          </w:r>
          <w:r>
            <w:rPr>
              <w:noProof/>
            </w:rPr>
          </w:r>
          <w:r>
            <w:rPr>
              <w:noProof/>
            </w:rPr>
            <w:fldChar w:fldCharType="separate"/>
          </w:r>
          <w:r>
            <w:rPr>
              <w:noProof/>
            </w:rPr>
            <w:t>81</w:t>
          </w:r>
          <w:r>
            <w:rPr>
              <w:noProof/>
            </w:rPr>
            <w:fldChar w:fldCharType="end"/>
          </w:r>
        </w:p>
        <w:p w14:paraId="648812E5"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全件表示</w:t>
          </w:r>
          <w:r>
            <w:rPr>
              <w:noProof/>
            </w:rPr>
            <w:tab/>
          </w:r>
          <w:r>
            <w:rPr>
              <w:noProof/>
            </w:rPr>
            <w:fldChar w:fldCharType="begin"/>
          </w:r>
          <w:r>
            <w:rPr>
              <w:noProof/>
            </w:rPr>
            <w:instrText xml:space="preserve"> PAGEREF _Toc238348467 \h </w:instrText>
          </w:r>
          <w:r>
            <w:rPr>
              <w:noProof/>
            </w:rPr>
          </w:r>
          <w:r>
            <w:rPr>
              <w:noProof/>
            </w:rPr>
            <w:fldChar w:fldCharType="separate"/>
          </w:r>
          <w:r>
            <w:rPr>
              <w:noProof/>
            </w:rPr>
            <w:t>84</w:t>
          </w:r>
          <w:r>
            <w:rPr>
              <w:noProof/>
            </w:rPr>
            <w:fldChar w:fldCharType="end"/>
          </w:r>
        </w:p>
        <w:p w14:paraId="5349D1A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新規作成</w:t>
          </w:r>
          <w:r>
            <w:rPr>
              <w:noProof/>
            </w:rPr>
            <w:tab/>
          </w:r>
          <w:r>
            <w:rPr>
              <w:noProof/>
            </w:rPr>
            <w:fldChar w:fldCharType="begin"/>
          </w:r>
          <w:r>
            <w:rPr>
              <w:noProof/>
            </w:rPr>
            <w:instrText xml:space="preserve"> PAGEREF _Toc238348468 \h </w:instrText>
          </w:r>
          <w:r>
            <w:rPr>
              <w:noProof/>
            </w:rPr>
          </w:r>
          <w:r>
            <w:rPr>
              <w:noProof/>
            </w:rPr>
            <w:fldChar w:fldCharType="separate"/>
          </w:r>
          <w:r>
            <w:rPr>
              <w:noProof/>
            </w:rPr>
            <w:t>92</w:t>
          </w:r>
          <w:r>
            <w:rPr>
              <w:noProof/>
            </w:rPr>
            <w:fldChar w:fldCharType="end"/>
          </w:r>
        </w:p>
        <w:p w14:paraId="51FCD42D"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完了</w:t>
          </w:r>
          <w:r>
            <w:rPr>
              <w:noProof/>
            </w:rPr>
            <w:tab/>
          </w:r>
          <w:r>
            <w:rPr>
              <w:noProof/>
            </w:rPr>
            <w:fldChar w:fldCharType="begin"/>
          </w:r>
          <w:r>
            <w:rPr>
              <w:noProof/>
            </w:rPr>
            <w:instrText xml:space="preserve"> PAGEREF _Toc238348469 \h </w:instrText>
          </w:r>
          <w:r>
            <w:rPr>
              <w:noProof/>
            </w:rPr>
          </w:r>
          <w:r>
            <w:rPr>
              <w:noProof/>
            </w:rPr>
            <w:fldChar w:fldCharType="separate"/>
          </w:r>
          <w:r>
            <w:rPr>
              <w:noProof/>
            </w:rPr>
            <w:t>111</w:t>
          </w:r>
          <w:r>
            <w:rPr>
              <w:noProof/>
            </w:rPr>
            <w:fldChar w:fldCharType="end"/>
          </w:r>
        </w:p>
        <w:p w14:paraId="6B649A63"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w:t>
          </w:r>
          <w:r>
            <w:rPr>
              <w:rFonts w:hint="eastAsia"/>
              <w:noProof/>
            </w:rPr>
            <w:t>削除</w:t>
          </w:r>
          <w:r>
            <w:rPr>
              <w:noProof/>
            </w:rPr>
            <w:tab/>
          </w:r>
          <w:r>
            <w:rPr>
              <w:noProof/>
            </w:rPr>
            <w:fldChar w:fldCharType="begin"/>
          </w:r>
          <w:r>
            <w:rPr>
              <w:noProof/>
            </w:rPr>
            <w:instrText xml:space="preserve"> PAGEREF _Toc238348470 \h </w:instrText>
          </w:r>
          <w:r>
            <w:rPr>
              <w:noProof/>
            </w:rPr>
          </w:r>
          <w:r>
            <w:rPr>
              <w:noProof/>
            </w:rPr>
            <w:fldChar w:fldCharType="separate"/>
          </w:r>
          <w:r>
            <w:rPr>
              <w:noProof/>
            </w:rPr>
            <w:t>121</w:t>
          </w:r>
          <w:r>
            <w:rPr>
              <w:noProof/>
            </w:rPr>
            <w:fldChar w:fldCharType="end"/>
          </w:r>
        </w:p>
        <w:p w14:paraId="0D83B237"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[4-4]</w:t>
          </w:r>
          <w:r>
            <w:rPr>
              <w:rFonts w:eastAsiaTheme="minorEastAsia" w:cstheme="minorBidi"/>
              <w:b w:val="0"/>
              <w:noProof/>
              <w:kern w:val="2"/>
              <w:sz w:val="24"/>
              <w:szCs w:val="24"/>
            </w:rPr>
            <w:tab/>
          </w:r>
          <w:r>
            <w:rPr>
              <w:noProof/>
            </w:rPr>
            <w:t>JAX-RS</w:t>
          </w:r>
          <w:r>
            <w:rPr>
              <w:rFonts w:hint="eastAsia"/>
              <w:noProof/>
            </w:rPr>
            <w:t>で</w:t>
          </w:r>
          <w:r>
            <w:rPr>
              <w:noProof/>
            </w:rPr>
            <w:t>REST API</w:t>
          </w:r>
          <w:r>
            <w:rPr>
              <w:rFonts w:hint="eastAsia"/>
              <w:noProof/>
            </w:rPr>
            <w:t>を作成</w:t>
          </w:r>
          <w:r>
            <w:rPr>
              <w:noProof/>
            </w:rPr>
            <w:tab/>
          </w:r>
          <w:r>
            <w:rPr>
              <w:noProof/>
            </w:rPr>
            <w:fldChar w:fldCharType="begin"/>
          </w:r>
          <w:r>
            <w:rPr>
              <w:noProof/>
            </w:rPr>
            <w:instrText xml:space="preserve"> PAGEREF _Toc238348471 \h </w:instrText>
          </w:r>
          <w:r>
            <w:rPr>
              <w:noProof/>
            </w:rPr>
          </w:r>
          <w:r>
            <w:rPr>
              <w:noProof/>
            </w:rPr>
            <w:fldChar w:fldCharType="separate"/>
          </w:r>
          <w:r>
            <w:rPr>
              <w:noProof/>
            </w:rPr>
            <w:t>127</w:t>
          </w:r>
          <w:r>
            <w:rPr>
              <w:noProof/>
            </w:rPr>
            <w:fldChar w:fldCharType="end"/>
          </w:r>
        </w:p>
        <w:p w14:paraId="1058B15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Dev HTTP Client</w:t>
          </w:r>
          <w:r>
            <w:rPr>
              <w:rFonts w:hint="eastAsia"/>
              <w:noProof/>
            </w:rPr>
            <w:t>のインストール</w:t>
          </w:r>
          <w:r>
            <w:rPr>
              <w:noProof/>
            </w:rPr>
            <w:tab/>
          </w:r>
          <w:r>
            <w:rPr>
              <w:noProof/>
            </w:rPr>
            <w:fldChar w:fldCharType="begin"/>
          </w:r>
          <w:r>
            <w:rPr>
              <w:noProof/>
            </w:rPr>
            <w:instrText xml:space="preserve"> PAGEREF _Toc238348472 \h </w:instrText>
          </w:r>
          <w:r>
            <w:rPr>
              <w:noProof/>
            </w:rPr>
          </w:r>
          <w:r>
            <w:rPr>
              <w:noProof/>
            </w:rPr>
            <w:fldChar w:fldCharType="separate"/>
          </w:r>
          <w:r>
            <w:rPr>
              <w:noProof/>
            </w:rPr>
            <w:t>127</w:t>
          </w:r>
          <w:r>
            <w:rPr>
              <w:noProof/>
            </w:rPr>
            <w:fldChar w:fldCharType="end"/>
          </w:r>
        </w:p>
        <w:p w14:paraId="3598036A"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リソースクラスの作成</w:t>
          </w:r>
          <w:r>
            <w:rPr>
              <w:noProof/>
            </w:rPr>
            <w:tab/>
          </w:r>
          <w:r>
            <w:rPr>
              <w:noProof/>
            </w:rPr>
            <w:fldChar w:fldCharType="begin"/>
          </w:r>
          <w:r>
            <w:rPr>
              <w:noProof/>
            </w:rPr>
            <w:instrText xml:space="preserve"> PAGEREF _Toc238348473 \h </w:instrText>
          </w:r>
          <w:r>
            <w:rPr>
              <w:noProof/>
            </w:rPr>
          </w:r>
          <w:r>
            <w:rPr>
              <w:noProof/>
            </w:rPr>
            <w:fldChar w:fldCharType="separate"/>
          </w:r>
          <w:r>
            <w:rPr>
              <w:noProof/>
            </w:rPr>
            <w:t>130</w:t>
          </w:r>
          <w:r>
            <w:rPr>
              <w:noProof/>
            </w:rPr>
            <w:fldChar w:fldCharType="end"/>
          </w:r>
        </w:p>
        <w:p w14:paraId="23C7C4D0"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Todos</w:t>
          </w:r>
          <w:r>
            <w:rPr>
              <w:noProof/>
            </w:rPr>
            <w:tab/>
          </w:r>
          <w:r>
            <w:rPr>
              <w:noProof/>
            </w:rPr>
            <w:fldChar w:fldCharType="begin"/>
          </w:r>
          <w:r>
            <w:rPr>
              <w:noProof/>
            </w:rPr>
            <w:instrText xml:space="preserve"> PAGEREF _Toc238348474 \h </w:instrText>
          </w:r>
          <w:r>
            <w:rPr>
              <w:noProof/>
            </w:rPr>
          </w:r>
          <w:r>
            <w:rPr>
              <w:noProof/>
            </w:rPr>
            <w:fldChar w:fldCharType="separate"/>
          </w:r>
          <w:r>
            <w:rPr>
              <w:noProof/>
            </w:rPr>
            <w:t>136</w:t>
          </w:r>
          <w:r>
            <w:rPr>
              <w:noProof/>
            </w:rPr>
            <w:fldChar w:fldCharType="end"/>
          </w:r>
        </w:p>
        <w:p w14:paraId="41D62818"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GET Todo</w:t>
          </w:r>
          <w:r>
            <w:rPr>
              <w:noProof/>
            </w:rPr>
            <w:tab/>
          </w:r>
          <w:r>
            <w:rPr>
              <w:noProof/>
            </w:rPr>
            <w:fldChar w:fldCharType="begin"/>
          </w:r>
          <w:r>
            <w:rPr>
              <w:noProof/>
            </w:rPr>
            <w:instrText xml:space="preserve"> PAGEREF _Toc238348475 \h </w:instrText>
          </w:r>
          <w:r>
            <w:rPr>
              <w:noProof/>
            </w:rPr>
          </w:r>
          <w:r>
            <w:rPr>
              <w:noProof/>
            </w:rPr>
            <w:fldChar w:fldCharType="separate"/>
          </w:r>
          <w:r>
            <w:rPr>
              <w:noProof/>
            </w:rPr>
            <w:t>138</w:t>
          </w:r>
          <w:r>
            <w:rPr>
              <w:noProof/>
            </w:rPr>
            <w:fldChar w:fldCharType="end"/>
          </w:r>
        </w:p>
        <w:p w14:paraId="4FCCF3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POST Todos</w:t>
          </w:r>
          <w:r>
            <w:rPr>
              <w:noProof/>
            </w:rPr>
            <w:tab/>
          </w:r>
          <w:r>
            <w:rPr>
              <w:noProof/>
            </w:rPr>
            <w:fldChar w:fldCharType="begin"/>
          </w:r>
          <w:r>
            <w:rPr>
              <w:noProof/>
            </w:rPr>
            <w:instrText xml:space="preserve"> PAGEREF _Toc238348476 \h </w:instrText>
          </w:r>
          <w:r>
            <w:rPr>
              <w:noProof/>
            </w:rPr>
          </w:r>
          <w:r>
            <w:rPr>
              <w:noProof/>
            </w:rPr>
            <w:fldChar w:fldCharType="separate"/>
          </w:r>
          <w:r>
            <w:rPr>
              <w:noProof/>
            </w:rPr>
            <w:t>145</w:t>
          </w:r>
          <w:r>
            <w:rPr>
              <w:noProof/>
            </w:rPr>
            <w:fldChar w:fldCharType="end"/>
          </w:r>
        </w:p>
        <w:p w14:paraId="04B81D01"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PUT Todo</w:t>
          </w:r>
          <w:r>
            <w:rPr>
              <w:noProof/>
            </w:rPr>
            <w:tab/>
          </w:r>
          <w:r>
            <w:rPr>
              <w:noProof/>
            </w:rPr>
            <w:fldChar w:fldCharType="begin"/>
          </w:r>
          <w:r>
            <w:rPr>
              <w:noProof/>
            </w:rPr>
            <w:instrText xml:space="preserve"> PAGEREF _Toc238348477 \h </w:instrText>
          </w:r>
          <w:r>
            <w:rPr>
              <w:noProof/>
            </w:rPr>
          </w:r>
          <w:r>
            <w:rPr>
              <w:noProof/>
            </w:rPr>
            <w:fldChar w:fldCharType="separate"/>
          </w:r>
          <w:r>
            <w:rPr>
              <w:noProof/>
            </w:rPr>
            <w:t>149</w:t>
          </w:r>
          <w:r>
            <w:rPr>
              <w:noProof/>
            </w:rPr>
            <w:fldChar w:fldCharType="end"/>
          </w:r>
        </w:p>
        <w:p w14:paraId="263D73C6"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DELETE Todo</w:t>
          </w:r>
          <w:r>
            <w:rPr>
              <w:noProof/>
            </w:rPr>
            <w:tab/>
          </w:r>
          <w:r>
            <w:rPr>
              <w:noProof/>
            </w:rPr>
            <w:fldChar w:fldCharType="begin"/>
          </w:r>
          <w:r>
            <w:rPr>
              <w:noProof/>
            </w:rPr>
            <w:instrText xml:space="preserve"> PAGEREF _Toc238348478 \h </w:instrText>
          </w:r>
          <w:r>
            <w:rPr>
              <w:noProof/>
            </w:rPr>
          </w:r>
          <w:r>
            <w:rPr>
              <w:noProof/>
            </w:rPr>
            <w:fldChar w:fldCharType="separate"/>
          </w:r>
          <w:r>
            <w:rPr>
              <w:noProof/>
            </w:rPr>
            <w:t>153</w:t>
          </w:r>
          <w:r>
            <w:rPr>
              <w:noProof/>
            </w:rPr>
            <w:fldChar w:fldCharType="end"/>
          </w:r>
        </w:p>
        <w:p w14:paraId="1E8F468D"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入力チェックの追加</w:t>
          </w:r>
          <w:r>
            <w:rPr>
              <w:noProof/>
            </w:rPr>
            <w:tab/>
          </w:r>
          <w:r>
            <w:rPr>
              <w:noProof/>
            </w:rPr>
            <w:fldChar w:fldCharType="begin"/>
          </w:r>
          <w:r>
            <w:rPr>
              <w:noProof/>
            </w:rPr>
            <w:instrText xml:space="preserve"> PAGEREF _Toc238348479 \h </w:instrText>
          </w:r>
          <w:r>
            <w:rPr>
              <w:noProof/>
            </w:rPr>
          </w:r>
          <w:r>
            <w:rPr>
              <w:noProof/>
            </w:rPr>
            <w:fldChar w:fldCharType="separate"/>
          </w:r>
          <w:r>
            <w:rPr>
              <w:noProof/>
            </w:rPr>
            <w:t>155</w:t>
          </w:r>
          <w:r>
            <w:rPr>
              <w:noProof/>
            </w:rPr>
            <w:fldChar w:fldCharType="end"/>
          </w:r>
        </w:p>
        <w:p w14:paraId="79925DF8" w14:textId="77777777" w:rsidR="00630CA4" w:rsidRDefault="00630CA4">
          <w:pPr>
            <w:pStyle w:val="11"/>
            <w:tabs>
              <w:tab w:val="left" w:pos="1108"/>
              <w:tab w:val="right" w:leader="dot" w:pos="6793"/>
            </w:tabs>
            <w:rPr>
              <w:rFonts w:eastAsiaTheme="minorEastAsia" w:cstheme="minorBidi"/>
              <w:b w:val="0"/>
              <w:noProof/>
              <w:kern w:val="2"/>
            </w:rPr>
          </w:pPr>
          <w:r>
            <w:rPr>
              <w:rFonts w:hint="eastAsia"/>
              <w:noProof/>
            </w:rPr>
            <w:t>第</w:t>
          </w:r>
          <w:r>
            <w:rPr>
              <w:rFonts w:hint="eastAsia"/>
              <w:noProof/>
            </w:rPr>
            <w:t>5</w:t>
          </w:r>
          <w:r>
            <w:rPr>
              <w:rFonts w:hint="eastAsia"/>
              <w:noProof/>
            </w:rPr>
            <w:t>章</w:t>
          </w:r>
          <w:r>
            <w:rPr>
              <w:rFonts w:eastAsiaTheme="minorEastAsia" w:cstheme="minorBidi"/>
              <w:b w:val="0"/>
              <w:noProof/>
              <w:kern w:val="2"/>
            </w:rPr>
            <w:tab/>
          </w:r>
          <w:r>
            <w:rPr>
              <w:noProof/>
            </w:rPr>
            <w:t>WebSocket</w:t>
          </w:r>
          <w:r>
            <w:rPr>
              <w:rFonts w:hint="eastAsia"/>
              <w:noProof/>
            </w:rPr>
            <w:t>でリアルタイムイベントモニタリング機能追加</w:t>
          </w:r>
          <w:r>
            <w:rPr>
              <w:noProof/>
            </w:rPr>
            <w:tab/>
          </w:r>
          <w:r>
            <w:rPr>
              <w:noProof/>
            </w:rPr>
            <w:fldChar w:fldCharType="begin"/>
          </w:r>
          <w:r>
            <w:rPr>
              <w:noProof/>
            </w:rPr>
            <w:instrText xml:space="preserve"> PAGEREF _Toc238348480 \h </w:instrText>
          </w:r>
          <w:r>
            <w:rPr>
              <w:noProof/>
            </w:rPr>
          </w:r>
          <w:r>
            <w:rPr>
              <w:noProof/>
            </w:rPr>
            <w:fldChar w:fldCharType="separate"/>
          </w:r>
          <w:r>
            <w:rPr>
              <w:noProof/>
            </w:rPr>
            <w:t>169</w:t>
          </w:r>
          <w:r>
            <w:rPr>
              <w:noProof/>
            </w:rPr>
            <w:fldChar w:fldCharType="end"/>
          </w:r>
        </w:p>
        <w:p w14:paraId="7F2BEF9F"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[5-1]</w:t>
          </w:r>
          <w:r>
            <w:rPr>
              <w:rFonts w:eastAsiaTheme="minorEastAsia" w:cstheme="minorBidi"/>
              <w:b w:val="0"/>
              <w:noProof/>
              <w:kern w:val="2"/>
              <w:sz w:val="24"/>
              <w:szCs w:val="24"/>
            </w:rPr>
            <w:tab/>
          </w:r>
          <w:r>
            <w:rPr>
              <w:noProof/>
            </w:rPr>
            <w:t>WebSocket</w:t>
          </w:r>
          <w:r>
            <w:rPr>
              <w:rFonts w:hint="eastAsia"/>
              <w:noProof/>
            </w:rPr>
            <w:t>エンドポイントの作成</w:t>
          </w:r>
          <w:r>
            <w:rPr>
              <w:noProof/>
            </w:rPr>
            <w:tab/>
          </w:r>
          <w:r>
            <w:rPr>
              <w:noProof/>
            </w:rPr>
            <w:fldChar w:fldCharType="begin"/>
          </w:r>
          <w:r>
            <w:rPr>
              <w:noProof/>
            </w:rPr>
            <w:instrText xml:space="preserve"> PAGEREF _Toc238348481 \h </w:instrText>
          </w:r>
          <w:r>
            <w:rPr>
              <w:noProof/>
            </w:rPr>
          </w:r>
          <w:r>
            <w:rPr>
              <w:noProof/>
            </w:rPr>
            <w:fldChar w:fldCharType="separate"/>
          </w:r>
          <w:r>
            <w:rPr>
              <w:noProof/>
            </w:rPr>
            <w:t>169</w:t>
          </w:r>
          <w:r>
            <w:rPr>
              <w:noProof/>
            </w:rPr>
            <w:fldChar w:fldCharType="end"/>
          </w:r>
        </w:p>
        <w:p w14:paraId="5394A2C4"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エンドポイントクラスを作成</w:t>
          </w:r>
          <w:r>
            <w:rPr>
              <w:noProof/>
            </w:rPr>
            <w:tab/>
          </w:r>
          <w:r>
            <w:rPr>
              <w:noProof/>
            </w:rPr>
            <w:fldChar w:fldCharType="begin"/>
          </w:r>
          <w:r>
            <w:rPr>
              <w:noProof/>
            </w:rPr>
            <w:instrText xml:space="preserve"> PAGEREF _Toc238348482 \h </w:instrText>
          </w:r>
          <w:r>
            <w:rPr>
              <w:noProof/>
            </w:rPr>
          </w:r>
          <w:r>
            <w:rPr>
              <w:noProof/>
            </w:rPr>
            <w:fldChar w:fldCharType="separate"/>
          </w:r>
          <w:r>
            <w:rPr>
              <w:noProof/>
            </w:rPr>
            <w:t>169</w:t>
          </w:r>
          <w:r>
            <w:rPr>
              <w:noProof/>
            </w:rPr>
            <w:fldChar w:fldCharType="end"/>
          </w:r>
        </w:p>
        <w:p w14:paraId="08352AB9"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WebSocket</w:t>
          </w:r>
          <w:r>
            <w:rPr>
              <w:rFonts w:hint="eastAsia"/>
              <w:noProof/>
            </w:rPr>
            <w:t>の</w:t>
          </w:r>
          <w:r>
            <w:rPr>
              <w:noProof/>
            </w:rPr>
            <w:t>JavaScript API</w:t>
          </w:r>
          <w:r>
            <w:rPr>
              <w:rFonts w:hint="eastAsia"/>
              <w:noProof/>
            </w:rPr>
            <w:t>でモニタ画面作成</w:t>
          </w:r>
          <w:r>
            <w:rPr>
              <w:noProof/>
            </w:rPr>
            <w:tab/>
          </w:r>
          <w:r>
            <w:rPr>
              <w:noProof/>
            </w:rPr>
            <w:fldChar w:fldCharType="begin"/>
          </w:r>
          <w:r>
            <w:rPr>
              <w:noProof/>
            </w:rPr>
            <w:instrText xml:space="preserve"> PAGEREF _Toc238348483 \h </w:instrText>
          </w:r>
          <w:r>
            <w:rPr>
              <w:noProof/>
            </w:rPr>
          </w:r>
          <w:r>
            <w:rPr>
              <w:noProof/>
            </w:rPr>
            <w:fldChar w:fldCharType="separate"/>
          </w:r>
          <w:r>
            <w:rPr>
              <w:noProof/>
            </w:rPr>
            <w:t>173</w:t>
          </w:r>
          <w:r>
            <w:rPr>
              <w:noProof/>
            </w:rPr>
            <w:fldChar w:fldCharType="end"/>
          </w:r>
        </w:p>
        <w:p w14:paraId="7AB4B5CC" w14:textId="77777777" w:rsidR="00630CA4" w:rsidRDefault="00630CA4">
          <w:pPr>
            <w:pStyle w:val="22"/>
            <w:tabs>
              <w:tab w:val="left" w:pos="976"/>
              <w:tab w:val="right" w:leader="dot" w:pos="6793"/>
            </w:tabs>
            <w:rPr>
              <w:rFonts w:eastAsiaTheme="minorEastAsia" w:cstheme="minorBidi"/>
              <w:b w:val="0"/>
              <w:noProof/>
              <w:kern w:val="2"/>
              <w:sz w:val="24"/>
              <w:szCs w:val="24"/>
            </w:rPr>
          </w:pPr>
          <w:r>
            <w:rPr>
              <w:noProof/>
            </w:rPr>
            <w:t>[5-2]</w:t>
          </w:r>
          <w:r>
            <w:rPr>
              <w:rFonts w:eastAsiaTheme="minorEastAsia" w:cstheme="minorBidi"/>
              <w:b w:val="0"/>
              <w:noProof/>
              <w:kern w:val="2"/>
              <w:sz w:val="24"/>
              <w:szCs w:val="24"/>
            </w:rPr>
            <w:tab/>
          </w:r>
          <w:r>
            <w:rPr>
              <w:noProof/>
            </w:rPr>
            <w:t>CDI</w:t>
          </w:r>
          <w:r>
            <w:rPr>
              <w:rFonts w:hint="eastAsia"/>
              <w:noProof/>
            </w:rPr>
            <w:t>によるイベント操作</w:t>
          </w:r>
          <w:r>
            <w:rPr>
              <w:noProof/>
            </w:rPr>
            <w:tab/>
          </w:r>
          <w:r>
            <w:rPr>
              <w:noProof/>
            </w:rPr>
            <w:fldChar w:fldCharType="begin"/>
          </w:r>
          <w:r>
            <w:rPr>
              <w:noProof/>
            </w:rPr>
            <w:instrText xml:space="preserve"> PAGEREF _Toc238348484 \h </w:instrText>
          </w:r>
          <w:r>
            <w:rPr>
              <w:noProof/>
            </w:rPr>
          </w:r>
          <w:r>
            <w:rPr>
              <w:noProof/>
            </w:rPr>
            <w:fldChar w:fldCharType="separate"/>
          </w:r>
          <w:r>
            <w:rPr>
              <w:noProof/>
            </w:rPr>
            <w:t>180</w:t>
          </w:r>
          <w:r>
            <w:rPr>
              <w:noProof/>
            </w:rPr>
            <w:fldChar w:fldCharType="end"/>
          </w:r>
        </w:p>
        <w:p w14:paraId="01AF54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TodoEvent</w:t>
          </w:r>
          <w:r>
            <w:rPr>
              <w:rFonts w:hint="eastAsia"/>
              <w:noProof/>
            </w:rPr>
            <w:t>用修飾子の作成</w:t>
          </w:r>
          <w:r>
            <w:rPr>
              <w:noProof/>
            </w:rPr>
            <w:tab/>
          </w:r>
          <w:r>
            <w:rPr>
              <w:noProof/>
            </w:rPr>
            <w:fldChar w:fldCharType="begin"/>
          </w:r>
          <w:r>
            <w:rPr>
              <w:noProof/>
            </w:rPr>
            <w:instrText xml:space="preserve"> PAGEREF _Toc238348485 \h </w:instrText>
          </w:r>
          <w:r>
            <w:rPr>
              <w:noProof/>
            </w:rPr>
          </w:r>
          <w:r>
            <w:rPr>
              <w:noProof/>
            </w:rPr>
            <w:fldChar w:fldCharType="separate"/>
          </w:r>
          <w:r>
            <w:rPr>
              <w:noProof/>
            </w:rPr>
            <w:t>180</w:t>
          </w:r>
          <w:r>
            <w:rPr>
              <w:noProof/>
            </w:rPr>
            <w:fldChar w:fldCharType="end"/>
          </w:r>
        </w:p>
        <w:p w14:paraId="3E5B32F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noProof/>
            </w:rPr>
            <w:t xml:space="preserve"> Event</w:t>
          </w:r>
          <w:r>
            <w:rPr>
              <w:rFonts w:hint="eastAsia"/>
              <w:noProof/>
            </w:rPr>
            <w:t>用モデルを作成</w:t>
          </w:r>
          <w:r>
            <w:rPr>
              <w:noProof/>
            </w:rPr>
            <w:tab/>
          </w:r>
          <w:r>
            <w:rPr>
              <w:noProof/>
            </w:rPr>
            <w:fldChar w:fldCharType="begin"/>
          </w:r>
          <w:r>
            <w:rPr>
              <w:noProof/>
            </w:rPr>
            <w:instrText xml:space="preserve"> PAGEREF _Toc238348486 \h </w:instrText>
          </w:r>
          <w:r>
            <w:rPr>
              <w:noProof/>
            </w:rPr>
          </w:r>
          <w:r>
            <w:rPr>
              <w:noProof/>
            </w:rPr>
            <w:fldChar w:fldCharType="separate"/>
          </w:r>
          <w:r>
            <w:rPr>
              <w:noProof/>
            </w:rPr>
            <w:t>183</w:t>
          </w:r>
          <w:r>
            <w:rPr>
              <w:noProof/>
            </w:rPr>
            <w:fldChar w:fldCharType="end"/>
          </w:r>
        </w:p>
        <w:p w14:paraId="4BBF0027"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イベントの発火</w:t>
          </w:r>
          <w:r>
            <w:rPr>
              <w:noProof/>
            </w:rPr>
            <w:tab/>
          </w:r>
          <w:r>
            <w:rPr>
              <w:noProof/>
            </w:rPr>
            <w:fldChar w:fldCharType="begin"/>
          </w:r>
          <w:r>
            <w:rPr>
              <w:noProof/>
            </w:rPr>
            <w:instrText xml:space="preserve"> PAGEREF _Toc238348487 \h </w:instrText>
          </w:r>
          <w:r>
            <w:rPr>
              <w:noProof/>
            </w:rPr>
          </w:r>
          <w:r>
            <w:rPr>
              <w:noProof/>
            </w:rPr>
            <w:fldChar w:fldCharType="separate"/>
          </w:r>
          <w:r>
            <w:rPr>
              <w:noProof/>
            </w:rPr>
            <w:t>185</w:t>
          </w:r>
          <w:r>
            <w:rPr>
              <w:noProof/>
            </w:rPr>
            <w:fldChar w:fldCharType="end"/>
          </w:r>
        </w:p>
        <w:p w14:paraId="7975C184" w14:textId="77777777" w:rsidR="00630CA4" w:rsidRDefault="00630CA4">
          <w:pPr>
            <w:pStyle w:val="31"/>
            <w:tabs>
              <w:tab w:val="right" w:leader="dot" w:pos="6793"/>
            </w:tabs>
            <w:rPr>
              <w:rFonts w:eastAsiaTheme="minorEastAsia" w:cstheme="minorBidi"/>
              <w:noProof/>
              <w:kern w:val="2"/>
              <w:sz w:val="24"/>
              <w:szCs w:val="24"/>
            </w:rPr>
          </w:pPr>
          <w:r>
            <w:rPr>
              <w:rFonts w:hint="eastAsia"/>
              <w:noProof/>
            </w:rPr>
            <w:t>■</w:t>
          </w:r>
          <w:r>
            <w:rPr>
              <w:rFonts w:hint="eastAsia"/>
              <w:noProof/>
            </w:rPr>
            <w:t xml:space="preserve"> </w:t>
          </w:r>
          <w:r>
            <w:rPr>
              <w:rFonts w:hint="eastAsia"/>
              <w:noProof/>
            </w:rPr>
            <w:t>イベントの購読</w:t>
          </w:r>
          <w:r>
            <w:rPr>
              <w:noProof/>
            </w:rPr>
            <w:tab/>
          </w:r>
          <w:r>
            <w:rPr>
              <w:noProof/>
            </w:rPr>
            <w:fldChar w:fldCharType="begin"/>
          </w:r>
          <w:r>
            <w:rPr>
              <w:noProof/>
            </w:rPr>
            <w:instrText xml:space="preserve"> PAGEREF _Toc238348488 \h </w:instrText>
          </w:r>
          <w:r>
            <w:rPr>
              <w:noProof/>
            </w:rPr>
          </w:r>
          <w:r>
            <w:rPr>
              <w:noProof/>
            </w:rPr>
            <w:fldChar w:fldCharType="separate"/>
          </w:r>
          <w:r>
            <w:rPr>
              <w:noProof/>
            </w:rPr>
            <w:t>188</w:t>
          </w:r>
          <w:r>
            <w:rPr>
              <w:noProof/>
            </w:rPr>
            <w:fldChar w:fldCharType="end"/>
          </w:r>
        </w:p>
        <w:p w14:paraId="358DCDA1" w14:textId="77777777" w:rsidR="00630CA4" w:rsidRDefault="00630CA4">
          <w:pPr>
            <w:pStyle w:val="11"/>
            <w:tabs>
              <w:tab w:val="left" w:pos="1043"/>
              <w:tab w:val="right" w:leader="dot" w:pos="6793"/>
            </w:tabs>
            <w:rPr>
              <w:rFonts w:eastAsiaTheme="minorEastAsia" w:cstheme="minorBidi"/>
              <w:b w:val="0"/>
              <w:noProof/>
              <w:kern w:val="2"/>
            </w:rPr>
          </w:pPr>
          <w:r>
            <w:rPr>
              <w:rFonts w:hint="eastAsia"/>
              <w:noProof/>
            </w:rPr>
            <w:t>第</w:t>
          </w:r>
          <w:r>
            <w:rPr>
              <w:rFonts w:hint="eastAsia"/>
              <w:noProof/>
            </w:rPr>
            <w:t>6</w:t>
          </w:r>
          <w:r>
            <w:rPr>
              <w:rFonts w:hint="eastAsia"/>
              <w:noProof/>
            </w:rPr>
            <w:t>章</w:t>
          </w:r>
          <w:r>
            <w:rPr>
              <w:rFonts w:eastAsiaTheme="minorEastAsia" w:cstheme="minorBidi"/>
              <w:b w:val="0"/>
              <w:noProof/>
              <w:kern w:val="2"/>
            </w:rPr>
            <w:tab/>
          </w:r>
          <w:r>
            <w:rPr>
              <w:rFonts w:hint="eastAsia"/>
              <w:noProof/>
            </w:rPr>
            <w:t>おわりに</w:t>
          </w:r>
          <w:r>
            <w:rPr>
              <w:noProof/>
            </w:rPr>
            <w:tab/>
          </w:r>
          <w:r>
            <w:rPr>
              <w:noProof/>
            </w:rPr>
            <w:fldChar w:fldCharType="begin"/>
          </w:r>
          <w:r>
            <w:rPr>
              <w:noProof/>
            </w:rPr>
            <w:instrText xml:space="preserve"> PAGEREF _Toc238348489 \h </w:instrText>
          </w:r>
          <w:r>
            <w:rPr>
              <w:noProof/>
            </w:rPr>
          </w:r>
          <w:r>
            <w:rPr>
              <w:noProof/>
            </w:rPr>
            <w:fldChar w:fldCharType="separate"/>
          </w:r>
          <w:r>
            <w:rPr>
              <w:noProof/>
            </w:rPr>
            <w:t>191</w:t>
          </w:r>
          <w:r>
            <w:rPr>
              <w:noProof/>
            </w:rPr>
            <w:fldChar w:fldCharType="end"/>
          </w:r>
        </w:p>
        <w:p w14:paraId="6E25F7FC" w14:textId="3AA488A4" w:rsidR="00630CA4" w:rsidDel="00630CA4" w:rsidRDefault="00630CA4" w:rsidP="00143EA1">
          <w:pPr>
            <w:rPr>
              <w:del w:id="36" w:author="Maki Toshiaki" w:date="2013-08-17T08:45:00Z"/>
              <w:b/>
              <w:bCs/>
              <w:noProof/>
            </w:rPr>
          </w:pPr>
          <w:ins w:id="37" w:author="Maki Toshiaki" w:date="2013-08-17T08:45:00Z">
            <w:r>
              <w:rPr>
                <w:b/>
                <w:bCs/>
                <w:noProof/>
              </w:rPr>
              <w:fldChar w:fldCharType="end"/>
            </w:r>
            <w:r w:rsidR="00A33389">
              <w:rPr>
                <w:b/>
                <w:bCs/>
                <w:noProof/>
              </w:rPr>
              <w:br w:type="page"/>
            </w:r>
          </w:ins>
        </w:p>
        <w:customXmlInsRangeStart w:id="38" w:author="Maki Toshiaki" w:date="2013-08-17T08:45:00Z"/>
      </w:sdtContent>
    </w:sdt>
    <w:customXmlInsRangeEnd w:id="38"/>
    <w:p w14:paraId="60EB0BFA" w14:textId="6F997B8E" w:rsidR="00D365A9" w:rsidDel="00F34923" w:rsidRDefault="0088705E" w:rsidP="004E2638">
      <w:pPr>
        <w:rPr>
          <w:del w:id="39" w:author="Maki Toshiaki" w:date="2013-08-17T08:44:00Z"/>
        </w:rPr>
      </w:pPr>
      <w:del w:id="40" w:author="Maki Toshiaki" w:date="2013-08-17T08:44:00Z">
        <w:r w:rsidDel="00F34923">
          <w:delText>NetBeans</w:delText>
        </w:r>
        <w:r w:rsidDel="00F34923">
          <w:rPr>
            <w:rFonts w:hint="eastAsia"/>
          </w:rPr>
          <w:delText>で始める</w:delText>
        </w:r>
        <w:r w:rsidR="0037228E" w:rsidDel="00F34923">
          <w:delText>JavaEE7</w:delText>
        </w:r>
        <w:r w:rsidR="006A23F6" w:rsidDel="00F34923">
          <w:delText xml:space="preserve"> First</w:delText>
        </w:r>
        <w:r w:rsidR="00D365A9" w:rsidRPr="004B4016" w:rsidDel="00F34923">
          <w:delText xml:space="preserve"> Tutorial</w:delText>
        </w:r>
      </w:del>
    </w:p>
    <w:p w14:paraId="48C200E9" w14:textId="77777777" w:rsidR="00495D6E" w:rsidRDefault="00495D6E" w:rsidP="00143EA1"/>
    <w:p w14:paraId="15E70466" w14:textId="3738C843" w:rsidR="00143EA1" w:rsidRDefault="00CD3842" w:rsidP="00E66934">
      <w:pPr>
        <w:pStyle w:val="1"/>
      </w:pPr>
      <w:bookmarkStart w:id="41" w:name="_Toc238348432"/>
      <w:r>
        <w:rPr>
          <w:rFonts w:hint="eastAsia"/>
        </w:rPr>
        <w:t>はじめに</w:t>
      </w:r>
      <w:bookmarkEnd w:id="41"/>
    </w:p>
    <w:p w14:paraId="34375A13" w14:textId="77777777" w:rsidR="00D365A9" w:rsidRDefault="00D365A9" w:rsidP="00D365A9"/>
    <w:p w14:paraId="5F1631CC" w14:textId="2849BB6D" w:rsidR="00CD3842" w:rsidRDefault="00CD3842" w:rsidP="00CD3842">
      <w:pPr>
        <w:pStyle w:val="2"/>
      </w:pPr>
      <w:bookmarkStart w:id="42" w:name="_Toc238348433"/>
      <w:r>
        <w:rPr>
          <w:rFonts w:hint="eastAsia"/>
        </w:rPr>
        <w:t>このチュートリアルで学ぶこと</w:t>
      </w:r>
      <w:bookmarkEnd w:id="42"/>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44B4097F" w:rsidR="00DA585B" w:rsidRDefault="00DA585B" w:rsidP="008A589C">
      <w:pPr>
        <w:pStyle w:val="afe"/>
        <w:numPr>
          <w:ilvl w:val="0"/>
          <w:numId w:val="21"/>
        </w:numPr>
        <w:ind w:leftChars="0"/>
      </w:pPr>
      <w:r>
        <w:rPr>
          <w:rFonts w:hint="eastAsia"/>
        </w:rPr>
        <w:t>JPA, EJB, JSF, JAX-RS</w:t>
      </w:r>
      <w:ins w:id="43" w:author="Maki Toshiaki" w:date="2013-08-17T08:20:00Z">
        <w:r w:rsidR="00E901C0">
          <w:t>, WebSocket</w:t>
        </w:r>
      </w:ins>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bookmarkStart w:id="44" w:name="_Toc238348434"/>
      <w:r>
        <w:rPr>
          <w:rFonts w:hint="eastAsia"/>
        </w:rPr>
        <w:t>このチュートリアルの対象読者</w:t>
      </w:r>
      <w:bookmarkEnd w:id="44"/>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lastRenderedPageBreak/>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4ABEA0F6" w:rsidR="00436366" w:rsidRDefault="00436366" w:rsidP="00436366">
      <w:r>
        <w:rPr>
          <w:rFonts w:hint="eastAsia"/>
        </w:rPr>
        <w:t>尚、本チュートリアルでは</w:t>
      </w:r>
      <w:r>
        <w:t>JavaEE</w:t>
      </w:r>
      <w:r>
        <w:rPr>
          <w:rFonts w:hint="eastAsia"/>
        </w:rPr>
        <w:t>の個別技術</w:t>
      </w:r>
      <w:r>
        <w:t>(JPA,EJB,JSF</w:t>
      </w:r>
      <w:r>
        <w:rPr>
          <w:rFonts w:hint="eastAsia"/>
        </w:rPr>
        <w:t>など</w:t>
      </w:r>
      <w:r>
        <w:t>)</w:t>
      </w:r>
      <w:r>
        <w:rPr>
          <w:rFonts w:hint="eastAsia"/>
        </w:rPr>
        <w:t>についての詳細な説明は行っていないため、わからない用語があれば適宜</w:t>
      </w:r>
      <w:r w:rsidR="002B3FAF">
        <w:rPr>
          <w:rFonts w:hint="eastAsia"/>
        </w:rPr>
        <w:t>別のドキュメントを参照する必要がある。</w:t>
      </w:r>
      <w:r w:rsidR="008B317B">
        <w:rPr>
          <w:rFonts w:hint="eastAsia"/>
        </w:rPr>
        <w:t>ただし、わからなくても</w:t>
      </w:r>
      <w:r w:rsidR="00607A26">
        <w:rPr>
          <w:rFonts w:hint="eastAsia"/>
        </w:rPr>
        <w:t>記述内容に従って</w:t>
      </w:r>
      <w:r w:rsidR="00607A26">
        <w:t>NetBeans</w:t>
      </w:r>
      <w:r w:rsidR="00607A26">
        <w:rPr>
          <w:rFonts w:hint="eastAsia"/>
        </w:rPr>
        <w:t>を操作すればアプリケーションの作成は可能であるため、まずは</w:t>
      </w:r>
      <w:r w:rsidR="000968F2">
        <w:rPr>
          <w:rFonts w:hint="eastAsia"/>
        </w:rPr>
        <w:t>テを動かして</w:t>
      </w:r>
      <w:r w:rsidR="00607A26">
        <w:rPr>
          <w:rFonts w:hint="eastAsia"/>
        </w:rPr>
        <w:t>アプリケーションを作成してから必要に応じて</w:t>
      </w:r>
      <w:r w:rsidR="005D62B3">
        <w:rPr>
          <w:rFonts w:hint="eastAsia"/>
        </w:rPr>
        <w:t>個別に深掘り</w:t>
      </w:r>
      <w:r w:rsidR="00BE0584">
        <w:rPr>
          <w:rFonts w:hint="eastAsia"/>
        </w:rPr>
        <w:t>していくことを推奨する。</w:t>
      </w:r>
    </w:p>
    <w:p w14:paraId="2025B4B9" w14:textId="77777777" w:rsidR="00F04794" w:rsidRDefault="00F04794" w:rsidP="00FD0AF3"/>
    <w:p w14:paraId="445357F8" w14:textId="7F0F8E0D" w:rsidR="00CD3842" w:rsidRDefault="00CD3842" w:rsidP="00CD3842">
      <w:pPr>
        <w:pStyle w:val="2"/>
      </w:pPr>
      <w:bookmarkStart w:id="45" w:name="_Toc238348435"/>
      <w:r>
        <w:rPr>
          <w:rFonts w:hint="eastAsia"/>
        </w:rPr>
        <w:t>検証環境</w:t>
      </w:r>
      <w:bookmarkEnd w:id="45"/>
    </w:p>
    <w:p w14:paraId="3D2380DD" w14:textId="04F82F05" w:rsidR="002D5DFE" w:rsidRDefault="00CD3842" w:rsidP="00D365A9">
      <w:r>
        <w:rPr>
          <w:rFonts w:hint="eastAsia"/>
        </w:rPr>
        <w:t>このチュートリアルは以下の環境で動作確認している。</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16C33676" w:rsidR="00CD3842" w:rsidRDefault="001F6F21" w:rsidP="00D365A9">
      <w:r>
        <w:rPr>
          <w:rFonts w:hint="eastAsia"/>
        </w:rPr>
        <w:t>必ずしも</w:t>
      </w:r>
      <w:r w:rsidR="00DB4137">
        <w:rPr>
          <w:rFonts w:hint="eastAsia"/>
        </w:rPr>
        <w:t>上記環境に合わせる必要はない</w:t>
      </w:r>
      <w:r w:rsidR="00EC00B4">
        <w:rPr>
          <w:rFonts w:hint="eastAsia"/>
        </w:rPr>
        <w:t>が、</w:t>
      </w:r>
      <w:r>
        <w:t>Dev HTTP Client</w:t>
      </w:r>
      <w:r>
        <w:rPr>
          <w:rFonts w:hint="eastAsia"/>
        </w:rPr>
        <w:t>は</w:t>
      </w:r>
      <w:r>
        <w:t>Chrome</w:t>
      </w:r>
      <w:r>
        <w:rPr>
          <w:rFonts w:hint="eastAsia"/>
        </w:rPr>
        <w:t>の拡張機能なので、</w:t>
      </w:r>
      <w:r>
        <w:t>Dev HTTP Client</w:t>
      </w:r>
      <w:r>
        <w:rPr>
          <w:rFonts w:hint="eastAsia"/>
        </w:rPr>
        <w:t>を使うにはブラウザを</w:t>
      </w:r>
      <w:r>
        <w:t>Chrome</w:t>
      </w:r>
      <w:r>
        <w:rPr>
          <w:rFonts w:hint="eastAsia"/>
        </w:rPr>
        <w:t>二する必要がある</w:t>
      </w:r>
      <w:r w:rsidR="00DB4137">
        <w:rPr>
          <w:rFonts w:hint="eastAsia"/>
        </w:rPr>
        <w:t>。</w:t>
      </w:r>
    </w:p>
    <w:p w14:paraId="19D0DD79" w14:textId="77777777" w:rsidR="0003546E" w:rsidRDefault="0003546E" w:rsidP="0003546E"/>
    <w:p w14:paraId="7CCD35BB" w14:textId="77777777" w:rsidR="0003546E" w:rsidRDefault="0003546E" w:rsidP="0003546E">
      <w:pPr>
        <w:pStyle w:val="2"/>
      </w:pPr>
      <w:bookmarkStart w:id="46" w:name="_Toc238348436"/>
      <w:r>
        <w:rPr>
          <w:rFonts w:hint="eastAsia"/>
        </w:rPr>
        <w:t>アーキテクチャ概要</w:t>
      </w:r>
      <w:bookmarkEnd w:id="46"/>
    </w:p>
    <w:p w14:paraId="59E6D9E5" w14:textId="77777777" w:rsidR="0003546E" w:rsidRDefault="0003546E" w:rsidP="0003546E"/>
    <w:p w14:paraId="679351C6" w14:textId="60CFA8B7" w:rsidR="0003546E" w:rsidRDefault="0003546E" w:rsidP="0003546E">
      <w:r>
        <w:rPr>
          <w:rFonts w:hint="eastAsia"/>
        </w:rPr>
        <w:t>以下のようなアーキテクチャでアプリケーションを開発する。</w:t>
      </w:r>
    </w:p>
    <w:p w14:paraId="387F3D06" w14:textId="77777777" w:rsidR="004F3E2E" w:rsidRDefault="004F3E2E" w:rsidP="0003546E"/>
    <w:p w14:paraId="0454D970" w14:textId="6087EDB0" w:rsidR="004F3E2E" w:rsidRDefault="004F3E2E" w:rsidP="0003546E">
      <w:r>
        <w:t>EJB</w:t>
      </w:r>
      <w:r>
        <w:rPr>
          <w:rFonts w:hint="eastAsia"/>
        </w:rPr>
        <w:t>が業務処理を担い、</w:t>
      </w:r>
      <w:r>
        <w:t>JPA</w:t>
      </w:r>
      <w:r>
        <w:rPr>
          <w:rFonts w:hint="eastAsia"/>
        </w:rPr>
        <w:t>が永続化処理を行う。この</w:t>
      </w:r>
      <w:r>
        <w:t>EJB</w:t>
      </w:r>
      <w:r>
        <w:rPr>
          <w:rFonts w:hint="eastAsia"/>
        </w:rPr>
        <w:t>に、</w:t>
      </w:r>
      <w:r>
        <w:t>JSF(</w:t>
      </w:r>
      <w:r>
        <w:rPr>
          <w:rFonts w:hint="eastAsia"/>
        </w:rPr>
        <w:t>画面</w:t>
      </w:r>
      <w:r>
        <w:t>)</w:t>
      </w:r>
      <w:r>
        <w:rPr>
          <w:rFonts w:hint="eastAsia"/>
        </w:rPr>
        <w:t>と</w:t>
      </w:r>
      <w:r>
        <w:t>JAX-RS(REST-API)</w:t>
      </w:r>
      <w:r>
        <w:rPr>
          <w:rFonts w:hint="eastAsia"/>
        </w:rPr>
        <w:t>でアクセスする。これらは疎結合に実装され、</w:t>
      </w:r>
      <w:r>
        <w:t>CDI</w:t>
      </w:r>
      <w:r>
        <w:rPr>
          <w:rFonts w:hint="eastAsia"/>
        </w:rPr>
        <w:t>によって繋がれる。</w:t>
      </w:r>
    </w:p>
    <w:p w14:paraId="19885391" w14:textId="77777777" w:rsidR="0003546E" w:rsidRDefault="0003546E" w:rsidP="0003546E"/>
    <w:p w14:paraId="1DFAA869" w14:textId="472D8DA4" w:rsidR="0003546E" w:rsidRDefault="00843444" w:rsidP="0003546E">
      <w:r>
        <w:rPr>
          <w:noProof/>
        </w:rPr>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6DBD230E"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8112BA">
        <w:rPr>
          <w:rFonts w:hint="eastAsia"/>
        </w:rPr>
        <w:t>第</w:t>
      </w:r>
      <w:r w:rsidR="008112BA">
        <w:rPr>
          <w:rFonts w:hint="eastAsia"/>
        </w:rPr>
        <w:t>5</w:t>
      </w:r>
      <w:r w:rsidR="008112BA">
        <w:rPr>
          <w:rFonts w:hint="eastAsia"/>
        </w:rPr>
        <w:t>章</w:t>
      </w:r>
      <w:r>
        <w:fldChar w:fldCharType="end"/>
      </w:r>
      <w:r>
        <w:rPr>
          <w:rFonts w:hint="eastAsia"/>
        </w:rPr>
        <w:t>では</w:t>
      </w:r>
      <w:r>
        <w:t>WebSocket</w:t>
      </w:r>
      <w:r w:rsidR="00D358F7">
        <w:rPr>
          <w:rFonts w:hint="eastAsia"/>
        </w:rPr>
        <w:t>による</w:t>
      </w:r>
      <w:r>
        <w:rPr>
          <w:rFonts w:hint="eastAsia"/>
        </w:rPr>
        <w:t>機能追加も行う。</w:t>
      </w:r>
    </w:p>
    <w:p w14:paraId="57D4AF83" w14:textId="77777777" w:rsidR="005323FC" w:rsidRPr="00143EA1" w:rsidRDefault="005323FC" w:rsidP="00D365A9"/>
    <w:p w14:paraId="226481D7" w14:textId="77777777" w:rsidR="00E82F03" w:rsidRDefault="00E82F03" w:rsidP="00E66934">
      <w:pPr>
        <w:pStyle w:val="1"/>
      </w:pPr>
      <w:bookmarkStart w:id="47" w:name="_Toc238348437"/>
      <w:r>
        <w:rPr>
          <w:rFonts w:hint="eastAsia"/>
        </w:rPr>
        <w:t>作成するアプリケーションの説明</w:t>
      </w:r>
      <w:bookmarkEnd w:id="47"/>
    </w:p>
    <w:p w14:paraId="04D5E103" w14:textId="4B638A5F" w:rsidR="00E82F03" w:rsidRPr="00D365A9" w:rsidRDefault="00E82F03" w:rsidP="00E82F03"/>
    <w:p w14:paraId="1C25E3A5" w14:textId="77777777" w:rsidR="00E82F03" w:rsidRDefault="00E82F03" w:rsidP="00E82F03">
      <w:pPr>
        <w:pStyle w:val="2"/>
      </w:pPr>
      <w:bookmarkStart w:id="48" w:name="_Toc238348438"/>
      <w:r>
        <w:rPr>
          <w:rFonts w:hint="eastAsia"/>
        </w:rPr>
        <w:t>アプリケーションの概要</w:t>
      </w:r>
      <w:bookmarkEnd w:id="48"/>
    </w:p>
    <w:p w14:paraId="749AE337" w14:textId="77777777" w:rsidR="00E82F03" w:rsidRDefault="00E82F03" w:rsidP="00E82F03">
      <w:r>
        <w:rPr>
          <w:rFonts w:hint="eastAsia"/>
        </w:rPr>
        <w:t>TODO</w:t>
      </w:r>
      <w:r>
        <w:rPr>
          <w:rFonts w:hint="eastAsia"/>
        </w:rPr>
        <w:t>を管理するアプリケーションを作成する。</w:t>
      </w:r>
      <w:r>
        <w:rPr>
          <w:rFonts w:hint="eastAsia"/>
        </w:rPr>
        <w:t>TODO</w:t>
      </w:r>
      <w:r>
        <w:rPr>
          <w:rFonts w:hint="eastAsia"/>
        </w:rPr>
        <w:t>の一覧表示、</w:t>
      </w:r>
      <w:r>
        <w:rPr>
          <w:rFonts w:hint="eastAsia"/>
        </w:rPr>
        <w:t>TODO</w:t>
      </w:r>
      <w:r>
        <w:rPr>
          <w:rFonts w:hint="eastAsia"/>
        </w:rPr>
        <w:t>の登録、</w:t>
      </w:r>
      <w:r>
        <w:rPr>
          <w:rFonts w:hint="eastAsia"/>
        </w:rPr>
        <w:t>TODO</w:t>
      </w:r>
      <w:r>
        <w:rPr>
          <w:rFonts w:hint="eastAsia"/>
        </w:rPr>
        <w:t>の完了、</w:t>
      </w:r>
      <w:r>
        <w:rPr>
          <w:rFonts w:hint="eastAsia"/>
        </w:rPr>
        <w:t>TODO</w:t>
      </w:r>
      <w:r>
        <w:rPr>
          <w:rFonts w:hint="eastAsia"/>
        </w:rPr>
        <w:t>の削除を行える。</w:t>
      </w:r>
    </w:p>
    <w:p w14:paraId="750BB09C" w14:textId="1EF9F4BB" w:rsidR="00E82F03" w:rsidRDefault="00901F72" w:rsidP="00E82F03">
      <w:r>
        <w:rPr>
          <w:rFonts w:hint="eastAsia"/>
        </w:rPr>
        <w:t>以下に画面</w:t>
      </w:r>
      <w:r w:rsidR="007F2F41">
        <w:rPr>
          <w:rFonts w:hint="eastAsia"/>
        </w:rPr>
        <w:t>の</w:t>
      </w:r>
      <w:r>
        <w:rPr>
          <w:rFonts w:hint="eastAsia"/>
        </w:rPr>
        <w:t>イメージを示す。</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49" w:name="_Ref358308762"/>
      <w:bookmarkStart w:id="50" w:name="_Toc238348439"/>
      <w:r>
        <w:rPr>
          <w:rFonts w:hint="eastAsia"/>
        </w:rPr>
        <w:t>アプリケーションの業務要件</w:t>
      </w:r>
      <w:bookmarkEnd w:id="49"/>
      <w:bookmarkEnd w:id="50"/>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bookmarkStart w:id="51" w:name="_Toc238348440"/>
      <w:r>
        <w:rPr>
          <w:rFonts w:hint="eastAsia"/>
        </w:rPr>
        <w:t>アプリケーションの画面遷移</w:t>
      </w:r>
      <w:bookmarkEnd w:id="51"/>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bookmarkStart w:id="52" w:name="_Toc238348441"/>
      <w:r>
        <w:rPr>
          <w:rFonts w:hint="eastAsia"/>
        </w:rPr>
        <w:t>アプリケーションの画面要件</w:t>
      </w:r>
      <w:bookmarkEnd w:id="52"/>
    </w:p>
    <w:p w14:paraId="2FAC89A6" w14:textId="77777777" w:rsidR="00A35CA9" w:rsidRDefault="00A35CA9" w:rsidP="00E82F03"/>
    <w:p w14:paraId="68FE5BF8" w14:textId="59CD8670" w:rsidR="006809E4" w:rsidRDefault="00A77696" w:rsidP="006809E4">
      <w:pPr>
        <w:pStyle w:val="3"/>
      </w:pPr>
      <w:bookmarkStart w:id="53" w:name="_Toc238348442"/>
      <w:r>
        <w:rPr>
          <w:rFonts w:hint="eastAsia"/>
        </w:rPr>
        <w:t>Todo全件表示</w:t>
      </w:r>
      <w:bookmarkEnd w:id="53"/>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bookmarkStart w:id="54" w:name="_Toc238348443"/>
      <w:r>
        <w:rPr>
          <w:rFonts w:hint="eastAsia"/>
        </w:rPr>
        <w:lastRenderedPageBreak/>
        <w:t>Todo新規作成</w:t>
      </w:r>
      <w:bookmarkEnd w:id="54"/>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bookmarkStart w:id="55" w:name="_Toc238348444"/>
      <w:r>
        <w:rPr>
          <w:rFonts w:hint="eastAsia"/>
        </w:rPr>
        <w:t>Todo完了</w:t>
      </w:r>
      <w:bookmarkEnd w:id="55"/>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bookmarkStart w:id="56" w:name="_Toc238348445"/>
      <w:r>
        <w:rPr>
          <w:rFonts w:hint="eastAsia"/>
        </w:rPr>
        <w:t>Todo削除</w:t>
      </w:r>
      <w:bookmarkEnd w:id="56"/>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bookmarkStart w:id="57" w:name="_Toc238348446"/>
      <w:r>
        <w:rPr>
          <w:rFonts w:hint="eastAsia"/>
        </w:rPr>
        <w:t>エラーメッセージ一覧</w:t>
      </w:r>
      <w:bookmarkEnd w:id="57"/>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bookmarkStart w:id="58" w:name="_Toc238348447"/>
      <w:r>
        <w:rPr>
          <w:rFonts w:hint="eastAsia"/>
        </w:rPr>
        <w:t>環境構築</w:t>
      </w:r>
      <w:bookmarkEnd w:id="58"/>
    </w:p>
    <w:p w14:paraId="6EFF7681" w14:textId="77777777" w:rsidR="00E84DE4" w:rsidRDefault="00E84DE4" w:rsidP="00D365A9"/>
    <w:p w14:paraId="40611882" w14:textId="05A4AFE1" w:rsidR="00FC190F" w:rsidRDefault="003A7076" w:rsidP="003A7076">
      <w:pPr>
        <w:pStyle w:val="2"/>
      </w:pPr>
      <w:bookmarkStart w:id="59" w:name="_Toc238348448"/>
      <w:r>
        <w:rPr>
          <w:rFonts w:hint="eastAsia"/>
        </w:rPr>
        <w:t>NetBeansのインストール</w:t>
      </w:r>
      <w:bookmarkEnd w:id="59"/>
    </w:p>
    <w:p w14:paraId="00337B84" w14:textId="77777777" w:rsidR="003A7076" w:rsidRDefault="003A7076" w:rsidP="00D365A9"/>
    <w:p w14:paraId="732D5974" w14:textId="5A0A534E" w:rsidR="003A7076" w:rsidRPr="00114217" w:rsidRDefault="00DC20A7" w:rsidP="00D365A9">
      <w:pPr>
        <w:rPr>
          <w:color w:val="0000FF"/>
          <w:u w:val="single"/>
        </w:rPr>
      </w:pPr>
      <w:r>
        <w:fldChar w:fldCharType="begin"/>
      </w:r>
      <w:r>
        <w:instrText xml:space="preserve"> HYPERLINK "https://netbeans.org/downloads/" </w:instrText>
      </w:r>
      <w:r>
        <w:fldChar w:fldCharType="separate"/>
      </w:r>
      <w:r w:rsidR="003A7076">
        <w:rPr>
          <w:rStyle w:val="a6"/>
        </w:rPr>
        <w:t>https://netbeans.org/downloads/</w:t>
      </w:r>
      <w:r>
        <w:rPr>
          <w:rStyle w:val="a6"/>
        </w:rPr>
        <w:fldChar w:fldCharType="end"/>
      </w:r>
    </w:p>
    <w:p w14:paraId="371F40AE" w14:textId="5A369279" w:rsidR="00114217" w:rsidRDefault="00114217" w:rsidP="00D365A9">
      <w:r>
        <w:rPr>
          <w:rFonts w:hint="eastAsia"/>
        </w:rPr>
        <w:t>から</w:t>
      </w:r>
      <w:r>
        <w:t>Java EE</w:t>
      </w:r>
      <w:r>
        <w:rPr>
          <w:rFonts w:hint="eastAsia"/>
        </w:rPr>
        <w:t>版をダウンロード</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77777777" w:rsidR="001F5C6C" w:rsidRDefault="001F5C6C" w:rsidP="00D365A9"/>
    <w:p w14:paraId="759E6762" w14:textId="28379F29" w:rsidR="001F5C6C" w:rsidRDefault="001F5C6C" w:rsidP="001F5C6C">
      <w:pPr>
        <w:pStyle w:val="3"/>
      </w:pPr>
      <w:bookmarkStart w:id="60" w:name="_Toc238348449"/>
      <w:r>
        <w:rPr>
          <w:rFonts w:hint="eastAsia"/>
        </w:rPr>
        <w:t>Mac版</w:t>
      </w:r>
      <w:bookmarkEnd w:id="60"/>
    </w:p>
    <w:p w14:paraId="58F115A2" w14:textId="77777777" w:rsidR="001F5C6C" w:rsidRDefault="001F5C6C" w:rsidP="001F5C6C"/>
    <w:p w14:paraId="33D7CB6F" w14:textId="40220E91" w:rsidR="001F5C6C" w:rsidRDefault="00B15ABF" w:rsidP="001F5C6C">
      <w:r>
        <w:t>dmsg</w:t>
      </w:r>
      <w:r>
        <w:rPr>
          <w:rFonts w:hint="eastAsia"/>
        </w:rPr>
        <w:t>ファイルをダブルクリック</w:t>
      </w:r>
      <w:r w:rsidR="00C82E33">
        <w:rPr>
          <w:rFonts w:hint="eastAsia"/>
        </w:rPr>
        <w:t>。</w:t>
      </w:r>
    </w:p>
    <w:p w14:paraId="78A42428" w14:textId="57B60E21" w:rsidR="001F5C6C" w:rsidRDefault="000F73C9" w:rsidP="001F5C6C">
      <w:r>
        <w:rPr>
          <w:noProof/>
        </w:rPr>
        <w:lastRenderedPageBreak/>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1E8C167" w:rsidR="00096616" w:rsidRDefault="00096616" w:rsidP="001F5C6C">
      <w:r>
        <w:rPr>
          <w:rFonts w:hint="eastAsia"/>
        </w:rPr>
        <w:t>「続ける」をクリック</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12D2E82F" w:rsidR="00096616" w:rsidRDefault="00096616" w:rsidP="001F5C6C">
      <w:r>
        <w:rPr>
          <w:rFonts w:hint="eastAsia"/>
        </w:rPr>
        <w:t>「続ける」をクリック</w:t>
      </w:r>
      <w:r w:rsidR="00C82E33">
        <w:rPr>
          <w:rFonts w:hint="eastAsia"/>
        </w:rPr>
        <w:t>。</w:t>
      </w:r>
    </w:p>
    <w:p w14:paraId="204C1CD2" w14:textId="58248A46" w:rsidR="000F73C9" w:rsidRDefault="000F73C9" w:rsidP="001F5C6C">
      <w:r>
        <w:rPr>
          <w:noProof/>
        </w:rPr>
        <w:lastRenderedPageBreak/>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053703D8" w14:textId="15C71DE7" w:rsidR="00CA4179" w:rsidRDefault="00CA4179" w:rsidP="001F5C6C">
      <w:r>
        <w:rPr>
          <w:rFonts w:hint="eastAsia"/>
        </w:rPr>
        <w:t>「続ける」をクリック</w:t>
      </w:r>
      <w:r w:rsidR="00C82E33">
        <w:rPr>
          <w:rFonts w:hint="eastAsia"/>
        </w:rPr>
        <w:t>。</w:t>
      </w:r>
    </w:p>
    <w:p w14:paraId="3719F7DA" w14:textId="0EDAA6E5" w:rsidR="000F73C9" w:rsidRDefault="000F73C9" w:rsidP="001F5C6C">
      <w:r>
        <w:rPr>
          <w:noProof/>
        </w:rPr>
        <w:lastRenderedPageBreak/>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11807591" w:rsidR="00C969C7" w:rsidRDefault="00C969C7" w:rsidP="001F5C6C">
      <w:r>
        <w:rPr>
          <w:rFonts w:hint="eastAsia"/>
        </w:rPr>
        <w:t>「同意する」をクリック。</w:t>
      </w:r>
    </w:p>
    <w:p w14:paraId="3AD77093" w14:textId="37009237" w:rsidR="000F73C9" w:rsidRDefault="000F73C9" w:rsidP="001F5C6C">
      <w:r>
        <w:rPr>
          <w:noProof/>
        </w:rPr>
        <w:lastRenderedPageBreak/>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BAA0D31" w:rsidR="00E049C8" w:rsidRDefault="00E049C8" w:rsidP="001F5C6C">
      <w:r>
        <w:rPr>
          <w:rFonts w:hint="eastAsia"/>
        </w:rPr>
        <w:t>「インストール」をクリック。</w:t>
      </w:r>
    </w:p>
    <w:p w14:paraId="66A3D750" w14:textId="54020C37" w:rsidR="000F73C9" w:rsidRDefault="000F73C9" w:rsidP="001F5C6C">
      <w:r>
        <w:rPr>
          <w:noProof/>
        </w:rPr>
        <w:lastRenderedPageBreak/>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Pr="001F5C6C" w:rsidRDefault="00046B3D" w:rsidP="001F5C6C">
      <w:r>
        <w:rPr>
          <w:rFonts w:hint="eastAsia"/>
        </w:rPr>
        <w:t>以下略・・</w:t>
      </w:r>
    </w:p>
    <w:p w14:paraId="52161AB1" w14:textId="539891A3" w:rsidR="003A7076" w:rsidRDefault="001F5C6C" w:rsidP="001F5C6C">
      <w:pPr>
        <w:pStyle w:val="3"/>
      </w:pPr>
      <w:bookmarkStart w:id="61" w:name="_Toc238348450"/>
      <w:r>
        <w:rPr>
          <w:rFonts w:hint="eastAsia"/>
        </w:rPr>
        <w:t>Windows</w:t>
      </w:r>
      <w:r w:rsidR="00B7410C">
        <w:rPr>
          <w:rFonts w:hint="eastAsia"/>
        </w:rPr>
        <w:t>版</w:t>
      </w:r>
      <w:bookmarkEnd w:id="61"/>
    </w:p>
    <w:p w14:paraId="237118A6" w14:textId="4EB53FD5" w:rsidR="00BC41A5" w:rsidRPr="00BC41A5" w:rsidRDefault="00BC41A5" w:rsidP="00BC41A5">
      <w:r>
        <w:rPr>
          <w:rFonts w:hint="eastAsia"/>
        </w:rPr>
        <w:t>「次へ」をクリック。</w:t>
      </w:r>
    </w:p>
    <w:p w14:paraId="19FC09E8" w14:textId="15BDD235" w:rsidR="003A7076" w:rsidRDefault="00B7410C" w:rsidP="00D365A9">
      <w:r>
        <w:rPr>
          <w:noProof/>
        </w:rPr>
        <w:lastRenderedPageBreak/>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19905" cy="3600410"/>
                    </a:xfrm>
                    <a:prstGeom prst="rect">
                      <a:avLst/>
                    </a:prstGeom>
                  </pic:spPr>
                </pic:pic>
              </a:graphicData>
            </a:graphic>
          </wp:inline>
        </w:drawing>
      </w:r>
    </w:p>
    <w:p w14:paraId="1D2A1871" w14:textId="77777777" w:rsidR="00BC41A5" w:rsidRDefault="00BC41A5" w:rsidP="00BC41A5"/>
    <w:p w14:paraId="4461DD6D" w14:textId="159CE61E" w:rsidR="00BC41A5" w:rsidRDefault="00BC41A5" w:rsidP="00D365A9">
      <w:r>
        <w:rPr>
          <w:rFonts w:hint="eastAsia"/>
        </w:rPr>
        <w:t>「ライセンス契約条件に同意する」をチェックして、「次へ」をクリック。</w:t>
      </w:r>
    </w:p>
    <w:p w14:paraId="7514C179" w14:textId="71BE92C7" w:rsidR="003A7076" w:rsidRDefault="00B7410C" w:rsidP="00D365A9">
      <w:r>
        <w:rPr>
          <w:noProof/>
        </w:rPr>
        <w:lastRenderedPageBreak/>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69DDEFCF" w14:textId="77777777" w:rsidR="00B7410C" w:rsidRDefault="00B7410C" w:rsidP="00D365A9"/>
    <w:p w14:paraId="40E291D5" w14:textId="406690EB" w:rsidR="00BC41A5" w:rsidRPr="00BC41A5" w:rsidRDefault="006B39F0" w:rsidP="00BC41A5">
      <w:r>
        <w:rPr>
          <w:rFonts w:hint="eastAsia"/>
        </w:rPr>
        <w:t>「ライセンス契約条件に同意する」をクリックして、</w:t>
      </w:r>
      <w:r w:rsidR="00BC41A5">
        <w:rPr>
          <w:rFonts w:hint="eastAsia"/>
        </w:rPr>
        <w:t>「次へ」をクリック。</w:t>
      </w:r>
    </w:p>
    <w:p w14:paraId="3CEF3C21" w14:textId="77777777" w:rsidR="00BC41A5" w:rsidRDefault="00BC41A5" w:rsidP="00D365A9"/>
    <w:p w14:paraId="0245D436" w14:textId="7DADBCCC" w:rsidR="00B7410C" w:rsidRDefault="00B7410C" w:rsidP="00D365A9">
      <w:r>
        <w:rPr>
          <w:noProof/>
        </w:rPr>
        <w:lastRenderedPageBreak/>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9333824" w14:textId="21A57CBA" w:rsidR="00685B2D" w:rsidRDefault="00CA71C3" w:rsidP="00D365A9">
      <w:r>
        <w:rPr>
          <w:rFonts w:hint="eastAsia"/>
        </w:rPr>
        <w:t>「次へ」をクリック。</w:t>
      </w:r>
    </w:p>
    <w:p w14:paraId="412286FE" w14:textId="77777777" w:rsidR="00CA71C3" w:rsidRDefault="00CA71C3" w:rsidP="00D365A9"/>
    <w:p w14:paraId="7E8CE2BC" w14:textId="64A18CDF" w:rsidR="00B7410C" w:rsidRDefault="00B7410C" w:rsidP="00D365A9">
      <w:r>
        <w:rPr>
          <w:noProof/>
        </w:rPr>
        <w:lastRenderedPageBreak/>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CDC3FB5" w14:textId="77777777" w:rsidR="001F5C6C" w:rsidRDefault="001F5C6C" w:rsidP="00D365A9"/>
    <w:p w14:paraId="1763590C" w14:textId="77777777" w:rsidR="00CA71C3" w:rsidRDefault="00CA71C3" w:rsidP="00CA71C3">
      <w:r>
        <w:rPr>
          <w:rFonts w:hint="eastAsia"/>
        </w:rPr>
        <w:t>「次へ」をクリック。</w:t>
      </w:r>
    </w:p>
    <w:p w14:paraId="24A6359C" w14:textId="77777777" w:rsidR="00CA71C3" w:rsidRDefault="00CA71C3" w:rsidP="00D365A9"/>
    <w:p w14:paraId="0884FACB" w14:textId="56CF809E" w:rsidR="001F5C6C" w:rsidRDefault="001F5C6C" w:rsidP="00D365A9">
      <w:r>
        <w:rPr>
          <w:noProof/>
        </w:rPr>
        <w:lastRenderedPageBreak/>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CE20704" w14:textId="5AF27D4F" w:rsidR="001F5C6C" w:rsidRDefault="001F5C6C" w:rsidP="00D365A9">
      <w:r>
        <w:rPr>
          <w:noProof/>
        </w:rPr>
        <w:lastRenderedPageBreak/>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42144A4A" w14:textId="77777777" w:rsidR="009F65C4" w:rsidRDefault="009F65C4" w:rsidP="00D365A9"/>
    <w:p w14:paraId="3456F806" w14:textId="31734852" w:rsidR="00CA71C3" w:rsidRDefault="00CA71C3" w:rsidP="00CA71C3">
      <w:r>
        <w:rPr>
          <w:rFonts w:hint="eastAsia"/>
        </w:rPr>
        <w:t>「終了」をクリック。</w:t>
      </w:r>
    </w:p>
    <w:p w14:paraId="595BDDC0" w14:textId="77777777" w:rsidR="00CA71C3" w:rsidRDefault="00CA71C3" w:rsidP="00D365A9"/>
    <w:p w14:paraId="7C2574E2" w14:textId="5883265F" w:rsidR="009F65C4" w:rsidRDefault="009F65C4" w:rsidP="00D365A9">
      <w:r>
        <w:rPr>
          <w:noProof/>
        </w:rPr>
        <w:lastRenderedPageBreak/>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6662C3FF" w:rsidR="006F57F4" w:rsidRDefault="006F57F4" w:rsidP="00D365A9">
      <w:r>
        <w:t>NetBeans</w:t>
      </w:r>
      <w:r>
        <w:rPr>
          <w:rFonts w:hint="eastAsia"/>
        </w:rPr>
        <w:t>を立ち上げる。</w:t>
      </w:r>
    </w:p>
    <w:p w14:paraId="251C83CB" w14:textId="3DAA95EB" w:rsidR="00A3028A" w:rsidRDefault="00A3028A" w:rsidP="00D365A9">
      <w:r>
        <w:rPr>
          <w:noProof/>
        </w:rPr>
        <w:lastRenderedPageBreak/>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095492"/>
                    </a:xfrm>
                    <a:prstGeom prst="rect">
                      <a:avLst/>
                    </a:prstGeom>
                  </pic:spPr>
                </pic:pic>
              </a:graphicData>
            </a:graphic>
          </wp:inline>
        </w:drawing>
      </w:r>
    </w:p>
    <w:p w14:paraId="681EC5B9" w14:textId="65FA1033" w:rsidR="00BE3BA2" w:rsidRDefault="00BE3BA2" w:rsidP="00D365A9">
      <w:r>
        <w:rPr>
          <w:rFonts w:hint="eastAsia"/>
        </w:rPr>
        <w:t>開始ページを閉じる</w:t>
      </w:r>
    </w:p>
    <w:p w14:paraId="0C0B514F" w14:textId="77777777" w:rsidR="00FA5DC2" w:rsidRDefault="00FA5DC2" w:rsidP="00D365A9"/>
    <w:p w14:paraId="293AF1EF" w14:textId="156262DE" w:rsidR="00FA5DC2" w:rsidRDefault="001D3343" w:rsidP="00D365A9">
      <w:r>
        <w:rPr>
          <w:rFonts w:hint="eastAsia"/>
        </w:rPr>
        <w:t>プロジェクトウインド</w:t>
      </w:r>
      <w:r w:rsidR="00060848">
        <w:rPr>
          <w:rFonts w:hint="eastAsia"/>
        </w:rPr>
        <w:t>ウ</w:t>
      </w:r>
      <w:r w:rsidR="00FA5DC2">
        <w:rPr>
          <w:rFonts w:hint="eastAsia"/>
        </w:rPr>
        <w:t>が表示される。</w:t>
      </w:r>
    </w:p>
    <w:p w14:paraId="1CA08FBA" w14:textId="2A0B5844" w:rsidR="00BE3BA2" w:rsidRDefault="00BE3BA2" w:rsidP="00D365A9">
      <w:r>
        <w:rPr>
          <w:noProof/>
        </w:rPr>
        <w:lastRenderedPageBreak/>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30483"/>
                    </a:xfrm>
                    <a:prstGeom prst="rect">
                      <a:avLst/>
                    </a:prstGeom>
                  </pic:spPr>
                </pic:pic>
              </a:graphicData>
            </a:graphic>
          </wp:inline>
        </w:drawing>
      </w:r>
    </w:p>
    <w:p w14:paraId="7F94308E" w14:textId="77777777" w:rsidR="00BE3BA2" w:rsidRDefault="00BE3BA2" w:rsidP="00D365A9"/>
    <w:p w14:paraId="67F60A84" w14:textId="0CFF4BF1" w:rsidR="00FC190F" w:rsidRDefault="00FC190F" w:rsidP="00FC190F">
      <w:pPr>
        <w:pStyle w:val="2"/>
      </w:pPr>
      <w:bookmarkStart w:id="62" w:name="_Toc238348451"/>
      <w:r>
        <w:rPr>
          <w:rFonts w:hint="eastAsia"/>
        </w:rPr>
        <w:t>データベース作成</w:t>
      </w:r>
      <w:bookmarkEnd w:id="62"/>
    </w:p>
    <w:p w14:paraId="79AC0551" w14:textId="5238FBC8" w:rsidR="00901E56" w:rsidRDefault="00901E56" w:rsidP="00901E56">
      <w:r>
        <w:rPr>
          <w:rFonts w:hint="eastAsia"/>
        </w:rPr>
        <w:t>本チュートリアルで使用するデータベースを作成する。</w:t>
      </w:r>
      <w:r w:rsidR="00E140C2">
        <w:rPr>
          <w:rFonts w:hint="eastAsia"/>
        </w:rPr>
        <w:t>データベースは</w:t>
      </w:r>
      <w:r w:rsidR="00E140C2">
        <w:t>NetBeans</w:t>
      </w:r>
      <w:r w:rsidR="00E140C2">
        <w:rPr>
          <w:rFonts w:hint="eastAsia"/>
        </w:rPr>
        <w:t>に組み込まれている</w:t>
      </w:r>
      <w:r w:rsidR="00E140C2">
        <w:t>Java DB (Derby)</w:t>
      </w:r>
      <w:r w:rsidR="00E140C2">
        <w:rPr>
          <w:rFonts w:hint="eastAsia"/>
        </w:rPr>
        <w:t>を使用する。</w:t>
      </w:r>
    </w:p>
    <w:p w14:paraId="39718DC6" w14:textId="77777777" w:rsidR="00810A1D" w:rsidRDefault="00810A1D" w:rsidP="00901E56"/>
    <w:p w14:paraId="1541F86C" w14:textId="40598C19"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p>
    <w:p w14:paraId="0D192A07" w14:textId="2C58822C" w:rsidR="00FC190F" w:rsidRDefault="00FC190F" w:rsidP="00D365A9">
      <w:r>
        <w:rPr>
          <w:noProof/>
        </w:rPr>
        <w:lastRenderedPageBreak/>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2F307A0E" w14:textId="0CEE5AB4" w:rsidR="00614D32" w:rsidRDefault="00614D32" w:rsidP="00D365A9">
      <w:r>
        <w:rPr>
          <w:rFonts w:hint="eastAsia"/>
        </w:rPr>
        <w:t>データベース名</w:t>
      </w:r>
      <w:r>
        <w:t>: tutorial</w:t>
      </w:r>
    </w:p>
    <w:p w14:paraId="73A7F1A6" w14:textId="22D5AF64" w:rsidR="00614D32" w:rsidRDefault="00614D32" w:rsidP="00D365A9">
      <w:r>
        <w:rPr>
          <w:rFonts w:hint="eastAsia"/>
        </w:rPr>
        <w:t>ユーザー名</w:t>
      </w:r>
      <w:r>
        <w:t>: tutorial</w:t>
      </w:r>
    </w:p>
    <w:p w14:paraId="7AB64C3E" w14:textId="77EBBB5E" w:rsidR="00614D32" w:rsidRDefault="00614D32" w:rsidP="00D365A9">
      <w:r>
        <w:rPr>
          <w:rFonts w:hint="eastAsia"/>
        </w:rPr>
        <w:t>パスワード</w:t>
      </w:r>
      <w:r>
        <w:t>: tutorial</w:t>
      </w:r>
    </w:p>
    <w:p w14:paraId="7746F32B" w14:textId="7DF26C98" w:rsidR="00614D32" w:rsidRDefault="00614D32" w:rsidP="00D365A9">
      <w:r>
        <w:rPr>
          <w:rFonts w:hint="eastAsia"/>
        </w:rPr>
        <w:t>パスワードの確認</w:t>
      </w:r>
      <w:r>
        <w:t>: tutorial</w:t>
      </w:r>
    </w:p>
    <w:p w14:paraId="583D0ECF" w14:textId="5C57936E" w:rsidR="00614D32" w:rsidRDefault="00614D32" w:rsidP="00D365A9">
      <w:r>
        <w:rPr>
          <w:rFonts w:hint="eastAsia"/>
        </w:rPr>
        <w:t>を入力して、「</w:t>
      </w:r>
      <w:r>
        <w:t>OK</w:t>
      </w:r>
      <w:r>
        <w:rPr>
          <w:rFonts w:hint="eastAsia"/>
        </w:rPr>
        <w:t>」をクリック。</w:t>
      </w:r>
    </w:p>
    <w:p w14:paraId="71C73530" w14:textId="77777777" w:rsidR="00614D32" w:rsidRDefault="00614D32" w:rsidP="00D365A9"/>
    <w:p w14:paraId="196E168D" w14:textId="0CAFAE17" w:rsidR="00FC190F" w:rsidRDefault="00B63A8B" w:rsidP="00D365A9">
      <w:r>
        <w:rPr>
          <w:noProof/>
        </w:rPr>
        <w:lastRenderedPageBreak/>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39D97E2" w:rsidR="00DC7222" w:rsidRDefault="00DC7222" w:rsidP="00D365A9">
      <w:r>
        <w:t>Java DB</w:t>
      </w:r>
      <w:r>
        <w:rPr>
          <w:rFonts w:hint="eastAsia"/>
        </w:rPr>
        <w:t>の下に</w:t>
      </w:r>
      <w:r>
        <w:t>tutorial</w:t>
      </w:r>
      <w:r>
        <w:rPr>
          <w:rFonts w:hint="eastAsia"/>
        </w:rPr>
        <w:t>データベースが作成されるので右クリックして「接続」をクリック。</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83E781F" w:rsidR="00CB3668" w:rsidRDefault="00D07B82" w:rsidP="00D365A9">
      <w:r>
        <w:rPr>
          <w:rFonts w:hint="eastAsia"/>
        </w:rPr>
        <w:t>スキーマ一覧から「</w:t>
      </w:r>
      <w:r>
        <w:t>TUTORIAL</w:t>
      </w:r>
      <w:r>
        <w:rPr>
          <w:rFonts w:hint="eastAsia"/>
        </w:rPr>
        <w:t>」を開き、</w:t>
      </w:r>
      <w:r w:rsidR="00CB5FCB">
        <w:rPr>
          <w:rFonts w:hint="eastAsia"/>
        </w:rPr>
        <w:t>「表」を</w:t>
      </w:r>
      <w:r>
        <w:rPr>
          <w:rFonts w:hint="eastAsia"/>
        </w:rPr>
        <w:t>右クリックしてコマンドを実行をクリック。</w:t>
      </w:r>
    </w:p>
    <w:p w14:paraId="3D5B2794" w14:textId="799DBA98" w:rsidR="00CB3668" w:rsidRDefault="00F26156" w:rsidP="00D365A9">
      <w:r>
        <w:rPr>
          <w:noProof/>
        </w:rPr>
        <w:lastRenderedPageBreak/>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RDefault="00B63A8B" w:rsidP="00D365A9"/>
    <w:p w14:paraId="60318E72" w14:textId="77777777" w:rsidR="004A1F81" w:rsidRDefault="004A1F81" w:rsidP="00D365A9"/>
    <w:p w14:paraId="4E7D1F00" w14:textId="3858E864" w:rsidR="004C5634" w:rsidRDefault="004C5634" w:rsidP="00D365A9">
      <w:r>
        <w:rPr>
          <w:rFonts w:hint="eastAsia"/>
        </w:rPr>
        <w:t>今回は</w:t>
      </w:r>
      <w:r>
        <w:rPr>
          <w:rFonts w:hint="eastAsia"/>
        </w:rPr>
        <w:t>Todo</w:t>
      </w:r>
      <w:r w:rsidR="00CB5FCB">
        <w:rPr>
          <w:rFonts w:hint="eastAsia"/>
        </w:rPr>
        <w:t>モデルとして以下のフィールドを設ける。</w:t>
      </w:r>
    </w:p>
    <w:p w14:paraId="43E18DC3" w14:textId="3F0841CA" w:rsidR="00891689" w:rsidRDefault="00891689" w:rsidP="00891689">
      <w:pPr>
        <w:pStyle w:val="afe"/>
        <w:numPr>
          <w:ilvl w:val="0"/>
          <w:numId w:val="23"/>
        </w:numPr>
        <w:ind w:leftChars="0"/>
      </w:pPr>
      <w:r>
        <w:rPr>
          <w:rFonts w:hint="eastAsia"/>
        </w:rPr>
        <w:lastRenderedPageBreak/>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75EA771D" w:rsidR="00891689" w:rsidRDefault="00CB5FCB" w:rsidP="00891689">
      <w:r>
        <w:rPr>
          <w:rFonts w:hint="eastAsia"/>
        </w:rPr>
        <w:t>このモデルの</w:t>
      </w:r>
      <w:r>
        <w:t>DDL</w:t>
      </w:r>
      <w:r>
        <w:rPr>
          <w:rFonts w:hint="eastAsia"/>
        </w:rPr>
        <w:t>は以下。</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7F76609E" w:rsidR="00CB5FCB" w:rsidRDefault="00CB5FCB" w:rsidP="00D365A9">
      <w:r>
        <w:rPr>
          <w:rFonts w:hint="eastAsia"/>
        </w:rPr>
        <w:t>これを</w:t>
      </w:r>
      <w:r w:rsidR="00634D60">
        <w:rPr>
          <w:rFonts w:hint="eastAsia"/>
        </w:rPr>
        <w:t>コマンドに</w:t>
      </w:r>
      <w:r w:rsidR="00634D60">
        <w:t>SQL</w:t>
      </w:r>
      <w:r w:rsidR="00634D60">
        <w:rPr>
          <w:rFonts w:hint="eastAsia"/>
        </w:rPr>
        <w:t>コマンドウインドウに貼り付け、</w:t>
      </w:r>
      <w:r w:rsidR="003875D2">
        <w:rPr>
          <w:rFonts w:hint="eastAsia"/>
        </w:rPr>
        <w:t>「</w:t>
      </w:r>
      <w:r w:rsidR="003875D2">
        <w:t>SQL</w:t>
      </w:r>
      <w:r w:rsidR="003875D2">
        <w:rPr>
          <w:rFonts w:hint="eastAsia"/>
        </w:rPr>
        <w:t>の実行」ボタンをクリックする。</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6863B97B" w:rsidR="00746526" w:rsidRDefault="003478C3" w:rsidP="00D365A9">
      <w:r>
        <w:rPr>
          <w:rFonts w:hint="eastAsia"/>
        </w:rPr>
        <w:t>以下のようなログが出力されればよい。</w:t>
      </w:r>
    </w:p>
    <w:p w14:paraId="2950F236" w14:textId="3E001E6C" w:rsidR="00D17A1C" w:rsidRDefault="00746526" w:rsidP="00D365A9">
      <w:r>
        <w:rPr>
          <w:noProof/>
        </w:rPr>
        <w:lastRenderedPageBreak/>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4DBA3BEE" w:rsidR="004D6016" w:rsidRDefault="004D6016" w:rsidP="00D365A9">
      <w:r>
        <w:rPr>
          <w:rFonts w:hint="eastAsia"/>
        </w:rPr>
        <w:t>「表」の下に</w:t>
      </w:r>
      <w:r>
        <w:t>TODO</w:t>
      </w:r>
      <w:r>
        <w:rPr>
          <w:rFonts w:hint="eastAsia"/>
        </w:rPr>
        <w:t>テーブルが作成されているとを確認する。</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bookmarkStart w:id="63" w:name="_Toc238348452"/>
      <w:r>
        <w:rPr>
          <w:rFonts w:hint="eastAsia"/>
        </w:rPr>
        <w:t>プロジェクトの作成</w:t>
      </w:r>
      <w:bookmarkEnd w:id="63"/>
    </w:p>
    <w:p w14:paraId="19C38925" w14:textId="1E51CD30" w:rsidR="00D53A8D" w:rsidRDefault="00EF113F" w:rsidP="00D365A9">
      <w:r>
        <w:rPr>
          <w:rFonts w:hint="eastAsia"/>
        </w:rPr>
        <w:t>チュートリアルプロジェクトを作成する。</w:t>
      </w:r>
      <w:r w:rsidR="001F20E6">
        <w:rPr>
          <w:rFonts w:hint="eastAsia"/>
        </w:rPr>
        <w:t>新規プロジェクトボタンをクリッ</w:t>
      </w:r>
      <w:r w:rsidR="001F20E6">
        <w:rPr>
          <w:rFonts w:hint="eastAsia"/>
        </w:rPr>
        <w:lastRenderedPageBreak/>
        <w:t>ク。</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77777777" w:rsidR="00BD4477" w:rsidRDefault="00BD4477" w:rsidP="00D365A9"/>
    <w:p w14:paraId="3579061B" w14:textId="0CCDC428" w:rsidR="00F1295C" w:rsidRDefault="00F1295C" w:rsidP="00D365A9">
      <w:r>
        <w:rPr>
          <w:rFonts w:hint="eastAsia"/>
        </w:rPr>
        <w:t>「</w:t>
      </w:r>
      <w:r>
        <w:t>Java Web</w:t>
      </w:r>
      <w:r>
        <w:rPr>
          <w:rFonts w:hint="eastAsia"/>
        </w:rPr>
        <w:t>」</w:t>
      </w:r>
      <w:r>
        <w:sym w:font="Wingdings" w:char="F0E0"/>
      </w:r>
      <w:r>
        <w:rPr>
          <w:rFonts w:hint="eastAsia"/>
        </w:rPr>
        <w:t>「</w:t>
      </w:r>
      <w:r>
        <w:t>Web</w:t>
      </w:r>
      <w:r>
        <w:rPr>
          <w:rFonts w:hint="eastAsia"/>
        </w:rPr>
        <w:t>アプリケーション」を選択して「次」をクリック。</w:t>
      </w:r>
    </w:p>
    <w:p w14:paraId="2C426B14" w14:textId="75650D16" w:rsidR="000F6D63" w:rsidRDefault="000F6D63" w:rsidP="00D365A9">
      <w:r>
        <w:rPr>
          <w:noProof/>
        </w:rPr>
        <w:lastRenderedPageBreak/>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086F48FC" w:rsidR="00363389" w:rsidRDefault="004E1B50" w:rsidP="00D365A9">
      <w:r>
        <w:rPr>
          <w:rFonts w:hint="eastAsia"/>
        </w:rPr>
        <w:t>「次」をクリック。</w:t>
      </w:r>
    </w:p>
    <w:p w14:paraId="3E4409E3" w14:textId="0AFA9835" w:rsidR="00363389" w:rsidRDefault="00363389" w:rsidP="00D365A9">
      <w:r>
        <w:rPr>
          <w:noProof/>
        </w:rPr>
        <w:lastRenderedPageBreak/>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669E166" w:rsidR="000F6D63" w:rsidRDefault="008E299D" w:rsidP="00D365A9">
      <w:r>
        <w:rPr>
          <w:rFonts w:hint="eastAsia"/>
        </w:rPr>
        <w:t>「次」をクリック。</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8461C3D" w:rsidR="000F6D63" w:rsidRDefault="00B04933" w:rsidP="00D365A9">
      <w:r>
        <w:rPr>
          <w:rFonts w:hint="eastAsia"/>
        </w:rPr>
        <w:lastRenderedPageBreak/>
        <w:t>「フレームワーク」で「</w:t>
      </w:r>
      <w:r>
        <w:t>JavaServer Faces</w:t>
      </w:r>
      <w:r>
        <w:rPr>
          <w:rFonts w:hint="eastAsia"/>
        </w:rPr>
        <w:t>」にチェックを入れて「終了」をクリック。</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462DF7AE" w:rsidR="00BD4477" w:rsidRDefault="00D74161" w:rsidP="00D365A9">
      <w:pPr>
        <w:rPr>
          <w:noProof/>
        </w:rPr>
      </w:pPr>
      <w:r>
        <w:rPr>
          <w:rFonts w:hint="eastAsia"/>
          <w:noProof/>
        </w:rPr>
        <w:t>プロジェクトウインドウに</w:t>
      </w:r>
      <w:r>
        <w:rPr>
          <w:noProof/>
        </w:rPr>
        <w:t>todo</w:t>
      </w:r>
      <w:r>
        <w:rPr>
          <w:rFonts w:hint="eastAsia"/>
          <w:noProof/>
        </w:rPr>
        <w:t>プロジェクトが表示される。</w:t>
      </w:r>
    </w:p>
    <w:p w14:paraId="6234713F" w14:textId="7279E8B7" w:rsidR="00BD4477" w:rsidRDefault="00BD4477" w:rsidP="00D365A9">
      <w:pPr>
        <w:rPr>
          <w:noProof/>
        </w:rPr>
      </w:pPr>
      <w:r>
        <w:rPr>
          <w:noProof/>
        </w:rPr>
        <w:lastRenderedPageBreak/>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77777777" w:rsidR="00BD4477" w:rsidRDefault="00BD4477" w:rsidP="00D365A9"/>
    <w:p w14:paraId="4E4FF753" w14:textId="2080568B" w:rsidR="00DD4954" w:rsidRDefault="00FE53A5" w:rsidP="00FE53A5">
      <w:pPr>
        <w:pStyle w:val="2"/>
      </w:pPr>
      <w:bookmarkStart w:id="64" w:name="_Toc238348453"/>
      <w:r>
        <w:rPr>
          <w:rFonts w:hint="eastAsia"/>
        </w:rPr>
        <w:t>動作確認</w:t>
      </w:r>
      <w:bookmarkEnd w:id="64"/>
    </w:p>
    <w:p w14:paraId="36C21763" w14:textId="77777777" w:rsidR="00FE53A5" w:rsidRDefault="00FE53A5" w:rsidP="00FE53A5"/>
    <w:p w14:paraId="4F07F4ED" w14:textId="25CB2AF7" w:rsidR="00FE53A5" w:rsidRPr="00FE53A5" w:rsidRDefault="00890DDD" w:rsidP="00FE53A5">
      <w:r>
        <w:t>todo</w:t>
      </w:r>
      <w:r>
        <w:rPr>
          <w:rFonts w:hint="eastAsia"/>
        </w:rPr>
        <w:t>プロジェクトを右クリックして「実行」をクリック。</w:t>
      </w:r>
    </w:p>
    <w:p w14:paraId="2E2CA701" w14:textId="5EEC9C28" w:rsidR="00BD4477" w:rsidRDefault="00BD4477" w:rsidP="00D365A9">
      <w:r>
        <w:rPr>
          <w:noProof/>
        </w:rPr>
        <w:lastRenderedPageBreak/>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4600656" w:rsidR="00BD4477" w:rsidRDefault="00430FC0" w:rsidP="00D365A9">
      <w:r>
        <w:rPr>
          <w:rFonts w:hint="eastAsia"/>
        </w:rPr>
        <w:t>ブラウザが立ち上がり、</w:t>
      </w:r>
      <w:r>
        <w:t xml:space="preserve">”Hello </w:t>
      </w:r>
      <w:r>
        <w:rPr>
          <w:rFonts w:hint="eastAsia"/>
        </w:rPr>
        <w:t>f</w:t>
      </w:r>
      <w:r>
        <w:t>rom Facelets”</w:t>
      </w:r>
      <w:r>
        <w:rPr>
          <w:rFonts w:hint="eastAsia"/>
        </w:rPr>
        <w:t>と表示される。</w:t>
      </w:r>
    </w:p>
    <w:p w14:paraId="6CC432C5" w14:textId="5E628953" w:rsidR="00BD4477" w:rsidRDefault="00F54ED0" w:rsidP="00D365A9">
      <w:r>
        <w:rPr>
          <w:noProof/>
        </w:rPr>
        <w:lastRenderedPageBreak/>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77777777" w:rsidR="00B55AF8" w:rsidRDefault="00B55AF8" w:rsidP="00D365A9"/>
    <w:p w14:paraId="782DBAB1" w14:textId="77777777" w:rsidR="0050197D" w:rsidRDefault="0050197D" w:rsidP="0050197D">
      <w:pPr>
        <w:pStyle w:val="2"/>
      </w:pPr>
      <w:bookmarkStart w:id="65" w:name="_Toc238348454"/>
      <w:r>
        <w:rPr>
          <w:rFonts w:hint="eastAsia"/>
        </w:rPr>
        <w:t>プロジェクト構成</w:t>
      </w:r>
      <w:bookmarkEnd w:id="65"/>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lastRenderedPageBreak/>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77777777" w:rsidR="0059526D" w:rsidRDefault="0059526D" w:rsidP="00D365A9"/>
    <w:p w14:paraId="1B3A6506" w14:textId="77777777" w:rsidR="00D365A9" w:rsidRDefault="00D365A9" w:rsidP="00E66934">
      <w:pPr>
        <w:pStyle w:val="1"/>
      </w:pPr>
      <w:bookmarkStart w:id="66" w:name="_Ref358804491"/>
      <w:bookmarkStart w:id="67" w:name="_Toc238348455"/>
      <w:r>
        <w:rPr>
          <w:rFonts w:hint="eastAsia"/>
        </w:rPr>
        <w:t>Todo</w:t>
      </w:r>
      <w:r>
        <w:rPr>
          <w:rFonts w:hint="eastAsia"/>
        </w:rPr>
        <w:t>アプリケーションの作成</w:t>
      </w:r>
      <w:bookmarkEnd w:id="66"/>
      <w:bookmarkEnd w:id="67"/>
    </w:p>
    <w:p w14:paraId="1DFDC6BB" w14:textId="3D73CC99" w:rsidR="00096B35" w:rsidRDefault="00F7042B" w:rsidP="00096B35">
      <w:r>
        <w:rPr>
          <w:rFonts w:hint="eastAsia"/>
        </w:rPr>
        <w:t>Todo</w:t>
      </w:r>
      <w:r>
        <w:rPr>
          <w:rFonts w:hint="eastAsia"/>
        </w:rPr>
        <w:t>アプリケーションを作成する。</w:t>
      </w:r>
    </w:p>
    <w:p w14:paraId="10BC1224" w14:textId="2CD1F60B" w:rsidR="00F7042B" w:rsidRDefault="00F7042B" w:rsidP="00096B35">
      <w:r>
        <w:rPr>
          <w:rFonts w:hint="eastAsia"/>
        </w:rPr>
        <w:t>作成する順は以下の通りである。</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bookmarkStart w:id="68" w:name="_Toc238348456"/>
      <w:r>
        <w:t>JPA</w:t>
      </w:r>
      <w:r>
        <w:rPr>
          <w:rFonts w:hint="eastAsia"/>
        </w:rPr>
        <w:t>の</w:t>
      </w:r>
      <w:r w:rsidR="004C73F0">
        <w:t>Entity</w:t>
      </w:r>
      <w:r w:rsidR="004C73F0">
        <w:rPr>
          <w:rFonts w:hint="eastAsia"/>
        </w:rPr>
        <w:t>作成</w:t>
      </w:r>
      <w:bookmarkEnd w:id="68"/>
    </w:p>
    <w:p w14:paraId="7E743A81" w14:textId="77777777" w:rsidR="004C73F0" w:rsidRDefault="004C73F0" w:rsidP="00096B35"/>
    <w:p w14:paraId="453A3C51" w14:textId="408590C3" w:rsidR="004C73F0" w:rsidRDefault="004C127E" w:rsidP="00096B35">
      <w:r>
        <w:t>JPA</w:t>
      </w:r>
      <w:r>
        <w:rPr>
          <w:rFonts w:hint="eastAsia"/>
        </w:rPr>
        <w:t>で</w:t>
      </w:r>
      <w:r>
        <w:t>t</w:t>
      </w:r>
      <w:r w:rsidR="005324AC">
        <w:t>odo</w:t>
      </w:r>
      <w:r>
        <w:rPr>
          <w:rFonts w:hint="eastAsia"/>
        </w:rPr>
        <w:t>を永続化するための</w:t>
      </w:r>
      <w:r>
        <w:t>Entity</w:t>
      </w:r>
      <w:r>
        <w:rPr>
          <w:rFonts w:hint="eastAsia"/>
        </w:rPr>
        <w:t>を作成する。今回は既に</w:t>
      </w:r>
      <w:r>
        <w:t>DB</w:t>
      </w:r>
      <w:r>
        <w:rPr>
          <w:rFonts w:hint="eastAsia"/>
        </w:rPr>
        <w:t>が作成</w:t>
      </w:r>
      <w:r>
        <w:rPr>
          <w:rFonts w:hint="eastAsia"/>
        </w:rPr>
        <w:lastRenderedPageBreak/>
        <w:t>されているので、そこからエンティティを自動生成する。</w:t>
      </w:r>
    </w:p>
    <w:p w14:paraId="07149CB5" w14:textId="77777777" w:rsidR="004C127E" w:rsidRDefault="004C127E" w:rsidP="00096B35"/>
    <w:p w14:paraId="42F16FB2" w14:textId="77777777" w:rsidR="004C73F0" w:rsidRDefault="004C73F0" w:rsidP="004C73F0">
      <w:pPr>
        <w:pStyle w:val="3"/>
      </w:pPr>
      <w:bookmarkStart w:id="69" w:name="_Toc238348457"/>
      <w:r>
        <w:rPr>
          <w:rFonts w:hint="eastAsia"/>
        </w:rPr>
        <w:t>リバースエンジニアリングで</w:t>
      </w:r>
      <w:r>
        <w:t>DB</w:t>
      </w:r>
      <w:r>
        <w:rPr>
          <w:rFonts w:hint="eastAsia"/>
        </w:rPr>
        <w:t>からエンティティ生成</w:t>
      </w:r>
      <w:bookmarkEnd w:id="69"/>
    </w:p>
    <w:p w14:paraId="4356D0BD" w14:textId="77777777" w:rsidR="004C73F0" w:rsidRDefault="004C73F0" w:rsidP="004C73F0"/>
    <w:p w14:paraId="2612CA7B" w14:textId="00E7E18C"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「データベースからのエンティティ・クラス」をクリックし、「次」へ。</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7B457FE8" w:rsidR="004507BE" w:rsidRDefault="004507BE" w:rsidP="004C73F0">
      <w:r>
        <w:rPr>
          <w:rFonts w:hint="eastAsia"/>
        </w:rPr>
        <w:t>データ・ソースで「新しいデータ・ソース」をクリック。</w:t>
      </w:r>
    </w:p>
    <w:p w14:paraId="503E9B65" w14:textId="77777777" w:rsidR="004C73F0" w:rsidRDefault="004C73F0" w:rsidP="004C73F0">
      <w:r>
        <w:rPr>
          <w:noProof/>
        </w:rPr>
        <w:lastRenderedPageBreak/>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0CDC59D8" w14:textId="69A3FC6D" w:rsidR="004C73F0" w:rsidRDefault="00C969F4" w:rsidP="004C73F0">
      <w:r>
        <w:t>JNDI</w:t>
      </w:r>
      <w:r>
        <w:rPr>
          <w:rFonts w:hint="eastAsia"/>
        </w:rPr>
        <w:t>名</w:t>
      </w:r>
      <w:r>
        <w:t>: jdbc/tutorial</w:t>
      </w:r>
    </w:p>
    <w:p w14:paraId="5E792C43" w14:textId="15A84B10" w:rsidR="00C969F4" w:rsidRDefault="00C969F4" w:rsidP="004C73F0">
      <w:r>
        <w:rPr>
          <w:rFonts w:hint="eastAsia"/>
        </w:rPr>
        <w:t>データベース接続</w:t>
      </w:r>
      <w:r>
        <w:rPr>
          <w:rFonts w:hint="eastAsia"/>
        </w:rPr>
        <w:t>:jdbc:</w:t>
      </w:r>
      <w:r>
        <w:t>derby://localhost:1527/tutorial</w:t>
      </w:r>
    </w:p>
    <w:p w14:paraId="74546506" w14:textId="73CD66AE" w:rsidR="00C969F4" w:rsidRDefault="00C969F4" w:rsidP="004C73F0">
      <w:r>
        <w:rPr>
          <w:rFonts w:hint="eastAsia"/>
        </w:rPr>
        <w:t>を入力し、「</w:t>
      </w:r>
      <w:r>
        <w:t>OK</w:t>
      </w:r>
      <w:r>
        <w:rPr>
          <w:rFonts w:hint="eastAsia"/>
        </w:rPr>
        <w:t>」をクリック。</w:t>
      </w:r>
    </w:p>
    <w:p w14:paraId="7C6F7960" w14:textId="77777777" w:rsidR="004C73F0" w:rsidRDefault="004C73F0" w:rsidP="004C73F0">
      <w:r>
        <w:rPr>
          <w:noProof/>
        </w:rPr>
        <w:lastRenderedPageBreak/>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7777777" w:rsidR="00D60BC4" w:rsidRDefault="00D60BC4" w:rsidP="004C73F0"/>
    <w:p w14:paraId="5B9043C5" w14:textId="77777777" w:rsidR="004C73F0" w:rsidRDefault="004C73F0" w:rsidP="004C73F0">
      <w:r>
        <w:rPr>
          <w:noProof/>
        </w:rPr>
        <w:lastRenderedPageBreak/>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4884CBFC" w14:textId="5592BAA9" w:rsidR="004C73F0" w:rsidRDefault="00D60BC4" w:rsidP="004C73F0">
      <w:r>
        <w:rPr>
          <w:rFonts w:hint="eastAsia"/>
        </w:rPr>
        <w:t>使用可能な表から</w:t>
      </w:r>
      <w:r>
        <w:t>TODO</w:t>
      </w:r>
      <w:r>
        <w:rPr>
          <w:rFonts w:hint="eastAsia"/>
        </w:rPr>
        <w:t>を選択して「追加」</w:t>
      </w:r>
      <w:r w:rsidR="00F024B9">
        <w:rPr>
          <w:rFonts w:hint="eastAsia"/>
        </w:rPr>
        <w:t>をクリックして、「次」をクリック。</w:t>
      </w:r>
    </w:p>
    <w:p w14:paraId="29926035" w14:textId="77777777" w:rsidR="004C73F0" w:rsidRDefault="004C73F0" w:rsidP="004C73F0">
      <w:r>
        <w:rPr>
          <w:noProof/>
        </w:rPr>
        <w:lastRenderedPageBreak/>
        <w:drawing>
          <wp:inline distT="0" distB="0" distL="0" distR="0" wp14:anchorId="7CCB8A8D" wp14:editId="278F412E">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p>
    <w:p w14:paraId="6F81AD0A" w14:textId="77777777" w:rsidR="004C73F0" w:rsidRDefault="004C73F0" w:rsidP="004C73F0"/>
    <w:p w14:paraId="5CD84607" w14:textId="6A837A8B" w:rsidR="004C73F0" w:rsidRDefault="004C73F0" w:rsidP="004C73F0">
      <w:r>
        <w:rPr>
          <w:noProof/>
        </w:rPr>
        <w:lastRenderedPageBreak/>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77777777" w:rsidR="004C73F0" w:rsidRDefault="004C73F0" w:rsidP="004C73F0"/>
    <w:p w14:paraId="094FBEAA" w14:textId="0FCEB19E" w:rsidR="00A538D9" w:rsidRDefault="00A538D9" w:rsidP="004C73F0">
      <w:r>
        <w:rPr>
          <w:rFonts w:hint="eastAsia"/>
        </w:rPr>
        <w:t>パッケージ</w:t>
      </w:r>
      <w:r>
        <w:t>: todo.domain.model</w:t>
      </w:r>
    </w:p>
    <w:p w14:paraId="0780C016" w14:textId="3C58CF2A" w:rsidR="00A538D9" w:rsidRDefault="00A538D9" w:rsidP="004C73F0">
      <w:r>
        <w:rPr>
          <w:rFonts w:hint="eastAsia"/>
        </w:rPr>
        <w:t>を入力して「次」をクリック。</w:t>
      </w:r>
    </w:p>
    <w:p w14:paraId="4BE87857" w14:textId="3E55BBF8" w:rsidR="004C73F0" w:rsidRDefault="004C73F0" w:rsidP="004C73F0">
      <w:r>
        <w:rPr>
          <w:noProof/>
        </w:rPr>
        <w:lastRenderedPageBreak/>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77777777" w:rsidR="004C73F0" w:rsidRDefault="004C73F0" w:rsidP="004C73F0"/>
    <w:p w14:paraId="51DF82EA" w14:textId="3698079E" w:rsidR="00BD32BE" w:rsidRDefault="00BD32BE" w:rsidP="004C73F0">
      <w:r>
        <w:rPr>
          <w:rFonts w:hint="eastAsia"/>
        </w:rPr>
        <w:t>「終了」をクリック。</w:t>
      </w:r>
    </w:p>
    <w:p w14:paraId="0EC58589" w14:textId="77777777" w:rsidR="004C73F0" w:rsidRDefault="004C73F0" w:rsidP="004C73F0">
      <w:r>
        <w:rPr>
          <w:noProof/>
        </w:rPr>
        <w:lastRenderedPageBreak/>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77777777" w:rsidR="004C73F0" w:rsidRDefault="004C73F0" w:rsidP="004C73F0"/>
    <w:p w14:paraId="0D8FCEC9" w14:textId="002062CA" w:rsidR="004C73F0" w:rsidRDefault="001729BF" w:rsidP="004C73F0">
      <w:r>
        <w:t>Todo</w:t>
      </w:r>
      <w:r>
        <w:rPr>
          <w:rFonts w:hint="eastAsia"/>
        </w:rPr>
        <w:t>クラスが</w:t>
      </w:r>
      <w:r w:rsidR="00E323BD">
        <w:rPr>
          <w:rFonts w:hint="eastAsia"/>
        </w:rPr>
        <w:t>生成された</w:t>
      </w:r>
      <w:r>
        <w:rPr>
          <w:rFonts w:hint="eastAsia"/>
        </w:rPr>
        <w:t>。</w:t>
      </w:r>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RDefault="004C73F0" w:rsidP="004C73F0"/>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bookmarkStart w:id="70" w:name="_Toc238348458"/>
      <w:r>
        <w:rPr>
          <w:rFonts w:hint="eastAsia"/>
        </w:rPr>
        <w:t>生成されたソースの修正</w:t>
      </w:r>
      <w:bookmarkEnd w:id="70"/>
    </w:p>
    <w:p w14:paraId="18233603" w14:textId="1B96A75B" w:rsidR="004C73F0" w:rsidRDefault="00194FC8" w:rsidP="00096B35">
      <w:r>
        <w:rPr>
          <w:rFonts w:hint="eastAsia"/>
        </w:rPr>
        <w:t>生成されたソースを修正</w:t>
      </w:r>
      <w:r w:rsidR="008F0492">
        <w:rPr>
          <w:rFonts w:hint="eastAsia"/>
        </w:rPr>
        <w:t>する</w:t>
      </w:r>
      <w:r>
        <w:rPr>
          <w:rFonts w:hint="eastAsia"/>
        </w:rPr>
        <w:t>。</w:t>
      </w:r>
    </w:p>
    <w:p w14:paraId="7E36645B" w14:textId="77777777" w:rsidR="00194FC8" w:rsidRDefault="00194FC8" w:rsidP="00096B35"/>
    <w:p w14:paraId="79DD935A" w14:textId="01AC2B5D" w:rsidR="008F0492" w:rsidRDefault="008F1A58" w:rsidP="008F0492">
      <w:pPr>
        <w:pStyle w:val="afe"/>
        <w:numPr>
          <w:ilvl w:val="0"/>
          <w:numId w:val="23"/>
        </w:numPr>
        <w:ind w:leftChars="0"/>
      </w:pPr>
      <w:r>
        <w:rPr>
          <w:rFonts w:hint="eastAsia"/>
        </w:rPr>
        <w:t>フィールドとコンストラクタを修正</w:t>
      </w:r>
    </w:p>
    <w:p w14:paraId="6A5B9E47" w14:textId="12C53C1D" w:rsidR="008F1A58" w:rsidRPr="008F0492" w:rsidRDefault="008F0492" w:rsidP="008F1A58">
      <w:pPr>
        <w:rPr>
          <w:rFonts w:asciiTheme="minorEastAsia" w:eastAsiaTheme="minorEastAsia" w:hAnsiTheme="minorEastAsia"/>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5324ED" w:rsidRPr="008F0492">
        <w:rPr>
          <w:rFonts w:asciiTheme="minorHAnsi" w:eastAsiaTheme="minorEastAsia" w:hAnsiTheme="minorHAnsi" w:cs="Courier New"/>
          <w:sz w:val="16"/>
          <w:szCs w:val="16"/>
        </w:rPr>
        <w:t>Serializable</w:t>
      </w:r>
      <w:r w:rsidR="006C3510">
        <w:rPr>
          <w:rFonts w:asciiTheme="minorEastAsia" w:eastAsiaTheme="minorEastAsia" w:hAnsiTheme="minorEastAsia" w:cs="Courier New" w:hint="eastAsia"/>
          <w:sz w:val="16"/>
          <w:szCs w:val="16"/>
        </w:rPr>
        <w:t>で出力されてしまうので</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に変更する。</w:t>
      </w:r>
    </w:p>
    <w:p w14:paraId="03DA3B84" w14:textId="2F3F56BD" w:rsidR="008F1A58" w:rsidRDefault="008F1A58" w:rsidP="008F1A58">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0C2BFA8" w:rsidR="008F1A58" w:rsidRDefault="008F1A58" w:rsidP="008F1A58"/>
    <w:p w14:paraId="4E49F80D" w14:textId="1A3F3BA4" w:rsidR="008F1A58" w:rsidRDefault="008F1A58" w:rsidP="008F1A58">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06BDE1CB" w14:textId="77777777" w:rsidR="008F1A58" w:rsidRDefault="008F1A58" w:rsidP="008F1A58"/>
    <w:p w14:paraId="5E94A320" w14:textId="77777777" w:rsidR="00B97B2F" w:rsidRDefault="00B97B2F" w:rsidP="008F1A58"/>
    <w:p w14:paraId="0AA446F2" w14:textId="2128E560" w:rsidR="00E42368" w:rsidRDefault="00737FBA" w:rsidP="00737FBA">
      <w:pPr>
        <w:pStyle w:val="afe"/>
        <w:numPr>
          <w:ilvl w:val="0"/>
          <w:numId w:val="23"/>
        </w:numPr>
        <w:ind w:leftChars="0"/>
      </w:pPr>
      <w:r>
        <w:t>getFinished</w:t>
      </w:r>
      <w:r>
        <w:rPr>
          <w:rFonts w:hint="eastAsia"/>
        </w:rPr>
        <w:t>と</w:t>
      </w:r>
      <w:r>
        <w:t>setFinished</w:t>
      </w:r>
      <w:r>
        <w:rPr>
          <w:rFonts w:hint="eastAsia"/>
        </w:rPr>
        <w:t>を削除して、</w:t>
      </w:r>
      <w:r>
        <w:t>getter/setter</w:t>
      </w:r>
      <w:r>
        <w:rPr>
          <w:rFonts w:hint="eastAsia"/>
        </w:rPr>
        <w:t>再生成</w:t>
      </w:r>
    </w:p>
    <w:p w14:paraId="16D79243" w14:textId="48C517C0" w:rsidR="00023E5C" w:rsidRDefault="00023E5C" w:rsidP="00023E5C">
      <w:r>
        <w:rPr>
          <w:rFonts w:hint="eastAsia"/>
        </w:rPr>
        <w:t>field</w:t>
      </w:r>
      <w:r>
        <w:rPr>
          <w:rFonts w:hint="eastAsia"/>
        </w:rPr>
        <w:t>の型変更に伴い</w:t>
      </w:r>
      <w:r>
        <w:t>getter/setter</w:t>
      </w:r>
      <w:r>
        <w:rPr>
          <w:rFonts w:hint="eastAsia"/>
        </w:rPr>
        <w:t>を再作成する。</w:t>
      </w:r>
    </w:p>
    <w:p w14:paraId="41F4D935" w14:textId="77777777" w:rsidR="00023E5C" w:rsidRDefault="00023E5C" w:rsidP="00023E5C"/>
    <w:p w14:paraId="4EDD1BE8" w14:textId="6CBA905E" w:rsidR="009453A3" w:rsidRDefault="009453A3" w:rsidP="009453A3">
      <w:r>
        <w:rPr>
          <w:rFonts w:hint="eastAsia"/>
        </w:rPr>
        <w:t>以下のコードを削除する。</w:t>
      </w:r>
    </w:p>
    <w:p w14:paraId="5B426A25" w14:textId="73FF17FA" w:rsidR="00E42368" w:rsidRDefault="00E42368" w:rsidP="00737FBA">
      <w:r>
        <w:rPr>
          <w:noProof/>
        </w:rPr>
        <w:lastRenderedPageBreak/>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776ECEEB" w14:textId="77777777" w:rsidR="004E2864" w:rsidRDefault="004E2864" w:rsidP="004E2864">
      <w:r>
        <w:t>ctrl+space</w:t>
      </w:r>
      <w:r>
        <w:rPr>
          <w:rFonts w:hint="eastAsia"/>
        </w:rPr>
        <w:t>で補完する</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lastRenderedPageBreak/>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75A85F11" w:rsidR="00D47EF0" w:rsidRDefault="00D47EF0" w:rsidP="00096B35">
      <w:r>
        <w:rPr>
          <w:rFonts w:hint="eastAsia"/>
        </w:rPr>
        <w:t>楽観ロック</w:t>
      </w:r>
      <w:r w:rsidR="00A54A83">
        <w:rPr>
          <w:rFonts w:hint="eastAsia"/>
        </w:rPr>
        <w:t>用のバージョンを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アノテーションをつける。</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lastRenderedPageBreak/>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lastRenderedPageBreak/>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lastRenderedPageBreak/>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lastRenderedPageBreak/>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lastRenderedPageBreak/>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77777777" w:rsidR="00104BB7" w:rsidRDefault="00104BB7" w:rsidP="00096B35"/>
    <w:p w14:paraId="772936A7" w14:textId="364C9813" w:rsidR="00104BB7" w:rsidRDefault="00104BB7" w:rsidP="00096B35">
      <w:pPr>
        <w:pStyle w:val="2"/>
      </w:pPr>
      <w:bookmarkStart w:id="71" w:name="_Toc238348459"/>
      <w:r>
        <w:t>EJB</w:t>
      </w:r>
      <w:r w:rsidR="00DD703A">
        <w:rPr>
          <w:rFonts w:hint="eastAsia"/>
        </w:rPr>
        <w:t>で業務処理を実装</w:t>
      </w:r>
      <w:bookmarkEnd w:id="71"/>
    </w:p>
    <w:p w14:paraId="55D8EFE4" w14:textId="5A708F06" w:rsidR="00FA7D0B" w:rsidRDefault="00FA7D0B" w:rsidP="00096B35">
      <w:r>
        <w:t>EJB</w:t>
      </w:r>
      <w:r>
        <w:rPr>
          <w:rFonts w:hint="eastAsia"/>
        </w:rPr>
        <w:t>で業務処理を実装する。</w:t>
      </w:r>
    </w:p>
    <w:p w14:paraId="7E77E2E7" w14:textId="77777777" w:rsidR="00FA7D0B" w:rsidRDefault="00FA7D0B" w:rsidP="00096B35"/>
    <w:p w14:paraId="15EC5615" w14:textId="3EA4A2CB" w:rsidR="00025076" w:rsidRDefault="00025076" w:rsidP="00025076">
      <w:pPr>
        <w:pStyle w:val="3"/>
      </w:pPr>
      <w:bookmarkStart w:id="72" w:name="_Toc238348460"/>
      <w:r>
        <w:t>SessionBean</w:t>
      </w:r>
      <w:r>
        <w:rPr>
          <w:rFonts w:hint="eastAsia"/>
        </w:rPr>
        <w:t>の作成</w:t>
      </w:r>
      <w:bookmarkEnd w:id="72"/>
    </w:p>
    <w:p w14:paraId="26AF1037" w14:textId="59258C4F" w:rsidR="00025076" w:rsidRDefault="00081715" w:rsidP="00096B35">
      <w:r>
        <w:rPr>
          <w:rFonts w:hint="eastAsia"/>
        </w:rPr>
        <w:t>新規ファイルで「エンタープライズ</w:t>
      </w:r>
      <w:r>
        <w:t>JavaBean</w:t>
      </w:r>
      <w:r>
        <w:rPr>
          <w:rFonts w:hint="eastAsia"/>
        </w:rPr>
        <w:t>」</w:t>
      </w:r>
      <w:r>
        <w:sym w:font="Wingdings" w:char="F0E0"/>
      </w:r>
      <w:r>
        <w:rPr>
          <w:rFonts w:hint="eastAsia"/>
        </w:rPr>
        <w:t>「セッション</w:t>
      </w:r>
      <w:r>
        <w:t>Bean</w:t>
      </w:r>
      <w:r>
        <w:rPr>
          <w:rFonts w:hint="eastAsia"/>
        </w:rPr>
        <w:t>」を選択して「次」をクリック。</w:t>
      </w:r>
    </w:p>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101A051D" w14:textId="0656C43C" w:rsidR="001C0761" w:rsidRDefault="001C0761" w:rsidP="00096B35">
      <w:r>
        <w:lastRenderedPageBreak/>
        <w:t>EJB</w:t>
      </w:r>
      <w:r>
        <w:rPr>
          <w:rFonts w:hint="eastAsia"/>
        </w:rPr>
        <w:t>名</w:t>
      </w:r>
      <w:r>
        <w:t>: TodoService</w:t>
      </w:r>
    </w:p>
    <w:p w14:paraId="192FD375" w14:textId="49B2F1A3" w:rsidR="00104BB7" w:rsidRDefault="001C0761" w:rsidP="00096B35">
      <w:r>
        <w:rPr>
          <w:rFonts w:hint="eastAsia"/>
        </w:rPr>
        <w:t>パッケージ</w:t>
      </w:r>
      <w:r>
        <w:t>: todo.domain.service.todo</w:t>
      </w:r>
    </w:p>
    <w:p w14:paraId="4B0BB78E" w14:textId="218640B2" w:rsidR="007B06E2" w:rsidRDefault="007B06E2" w:rsidP="00096B35">
      <w:r>
        <w:rPr>
          <w:rFonts w:hint="eastAsia"/>
        </w:rPr>
        <w:t>セッションのタイプ</w:t>
      </w:r>
      <w:r>
        <w:t xml:space="preserve">: </w:t>
      </w:r>
      <w:r>
        <w:rPr>
          <w:rFonts w:hint="eastAsia"/>
        </w:rPr>
        <w:t>ステートレス</w:t>
      </w:r>
    </w:p>
    <w:p w14:paraId="5ACFDE1C" w14:textId="5B95EC32" w:rsidR="00104BB7" w:rsidRDefault="001C0761" w:rsidP="00096B35">
      <w:r>
        <w:rPr>
          <w:rFonts w:hint="eastAsia"/>
        </w:rPr>
        <w:t>を入力して、「終了」をクリック。</w:t>
      </w:r>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1B48A45" w:rsidR="002A2B8C" w:rsidRDefault="00BF0983" w:rsidP="00096B35">
      <w:r>
        <w:rPr>
          <w:rFonts w:hint="eastAsia"/>
        </w:rPr>
        <w:t>生成されたコードを以下のように</w:t>
      </w:r>
      <w:r w:rsidR="00D757E8">
        <w:rPr>
          <w:rFonts w:hint="eastAsia"/>
        </w:rPr>
        <w:t>修正して</w:t>
      </w:r>
      <w:r w:rsidR="00D757E8">
        <w:t>Todo</w:t>
      </w:r>
      <w:r w:rsidR="00D757E8">
        <w:rPr>
          <w:rFonts w:hint="eastAsia"/>
        </w:rPr>
        <w:t>の全件取得処理を実装する</w:t>
      </w:r>
      <w:r>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lastRenderedPageBreak/>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bookmarkStart w:id="73" w:name="_Toc238348461"/>
      <w:r>
        <w:t>JUnit</w:t>
      </w:r>
      <w:r>
        <w:rPr>
          <w:rFonts w:hint="eastAsia"/>
        </w:rPr>
        <w:t>の作成</w:t>
      </w:r>
      <w:bookmarkEnd w:id="73"/>
    </w:p>
    <w:p w14:paraId="756C61DD" w14:textId="67FED090" w:rsidR="00AE15D4" w:rsidRDefault="00311409" w:rsidP="00AE15D4">
      <w:r>
        <w:rPr>
          <w:rFonts w:hint="eastAsia"/>
        </w:rPr>
        <w:t>動作確認を兼ねて予め</w:t>
      </w:r>
      <w:r>
        <w:t>JUnit</w:t>
      </w:r>
      <w:r>
        <w:rPr>
          <w:rFonts w:hint="eastAsia"/>
        </w:rPr>
        <w:t>のテストケースを作成する。</w:t>
      </w:r>
    </w:p>
    <w:p w14:paraId="2B794BA2" w14:textId="45D15DD0" w:rsidR="00FF3932" w:rsidRDefault="00FF3932" w:rsidP="00FF3932">
      <w:pPr>
        <w:pStyle w:val="4"/>
      </w:pPr>
      <w:r>
        <w:rPr>
          <w:rFonts w:hint="eastAsia"/>
        </w:rPr>
        <w:t>テストケースの作成</w:t>
      </w:r>
    </w:p>
    <w:p w14:paraId="40724508" w14:textId="2AA9061C" w:rsidR="009D78BF" w:rsidRDefault="00277401" w:rsidP="00277401">
      <w:r>
        <w:t>TodoService</w:t>
      </w:r>
      <w:r>
        <w:rPr>
          <w:rFonts w:hint="eastAsia"/>
        </w:rPr>
        <w:t>を右クリックして、</w:t>
      </w:r>
      <w:r w:rsidR="009D78BF">
        <w:rPr>
          <w:rFonts w:hint="eastAsia"/>
        </w:rPr>
        <w:t>「ツール」</w:t>
      </w:r>
      <w:r w:rsidR="009D78BF">
        <w:sym w:font="Wingdings" w:char="F0E0"/>
      </w:r>
      <w:r w:rsidR="009D78BF">
        <w:rPr>
          <w:rFonts w:hint="eastAsia"/>
        </w:rPr>
        <w:t>「テストを作成」をクリック。</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59183C89" w14:textId="3B863F5A" w:rsidR="002A2B8C" w:rsidRDefault="00CF0015" w:rsidP="00096B35">
      <w:r>
        <w:rPr>
          <w:rFonts w:hint="eastAsia"/>
        </w:rPr>
        <w:t>「</w:t>
      </w:r>
      <w:r>
        <w:t>JUnit 4.x</w:t>
      </w:r>
      <w:r>
        <w:rPr>
          <w:rFonts w:hint="eastAsia"/>
        </w:rPr>
        <w:t>」をクリックして「選択」をクリック。</w:t>
      </w:r>
    </w:p>
    <w:p w14:paraId="4ED26F4D" w14:textId="1E36440A" w:rsidR="00F77211" w:rsidRDefault="00757456" w:rsidP="00096B35">
      <w:r>
        <w:rPr>
          <w:noProof/>
        </w:rPr>
        <w:lastRenderedPageBreak/>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6A03475D" w:rsidR="002A2B8C" w:rsidRDefault="009F2244" w:rsidP="00096B35">
      <w:r>
        <w:t>(</w:t>
      </w:r>
      <w:r>
        <w:rPr>
          <w:rFonts w:hint="eastAsia"/>
        </w:rPr>
        <w:t>初回のみ</w:t>
      </w:r>
      <w:r>
        <w:t>)</w:t>
      </w:r>
      <w:r>
        <w:rPr>
          <w:rFonts w:hint="eastAsia"/>
        </w:rPr>
        <w:t>「</w:t>
      </w:r>
      <w:r>
        <w:t>JUnit</w:t>
      </w:r>
      <w:r>
        <w:rPr>
          <w:rFonts w:hint="eastAsia"/>
        </w:rPr>
        <w:t>をダウンロードしてインストール」をクリック。</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39293268" w14:textId="74C474A9" w:rsidR="00757456" w:rsidRDefault="002661E0" w:rsidP="00096B35">
      <w:r>
        <w:rPr>
          <w:rFonts w:hint="eastAsia"/>
        </w:rPr>
        <w:t>「次」をクリック。</w:t>
      </w:r>
    </w:p>
    <w:p w14:paraId="0815A995" w14:textId="34854022" w:rsidR="00757456" w:rsidRDefault="00757456" w:rsidP="00096B35">
      <w:r>
        <w:rPr>
          <w:noProof/>
        </w:rPr>
        <w:lastRenderedPageBreak/>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42176E07" w14:textId="3EF9A66E" w:rsidR="00757456" w:rsidRDefault="003952F6" w:rsidP="00096B35">
      <w:r>
        <w:rPr>
          <w:rFonts w:hint="eastAsia"/>
        </w:rPr>
        <w:t>「すべてのライセンス契約条件に同意する」をチェックし、「インストール」をクリック。</w:t>
      </w:r>
    </w:p>
    <w:p w14:paraId="5BB8E771" w14:textId="3AC94CA3" w:rsidR="005C0125" w:rsidRDefault="005C0125" w:rsidP="00096B35">
      <w:r>
        <w:rPr>
          <w:noProof/>
        </w:rPr>
        <w:lastRenderedPageBreak/>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3A7B9DB" w:rsidR="00CE2E2C" w:rsidRDefault="00CE2E2C" w:rsidP="00096B35">
      <w:r>
        <w:rPr>
          <w:rFonts w:hint="eastAsia"/>
        </w:rPr>
        <w:t>生成されたテストコードを</w:t>
      </w:r>
      <w:r w:rsidR="00350CA6">
        <w:rPr>
          <w:rFonts w:hint="eastAsia"/>
        </w:rPr>
        <w:t>以下のように</w:t>
      </w:r>
      <w:r>
        <w:rPr>
          <w:rFonts w:hint="eastAsia"/>
        </w:rPr>
        <w:t>修正</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77777777" w:rsidR="002E320C" w:rsidRDefault="002E320C" w:rsidP="00096B35"/>
    <w:p w14:paraId="2BBAC55E" w14:textId="1F179FC3" w:rsidR="002E320C" w:rsidRDefault="00BA4843" w:rsidP="00096B35">
      <w:r>
        <w:rPr>
          <w:rFonts w:hint="eastAsia"/>
        </w:rPr>
        <w:t>テストコードを右クリックし、「</w:t>
      </w:r>
      <w:r w:rsidR="00013D76">
        <w:rPr>
          <w:rFonts w:hint="eastAsia"/>
        </w:rPr>
        <w:t>ファイルをテスト</w:t>
      </w:r>
      <w:r>
        <w:rPr>
          <w:rFonts w:hint="eastAsia"/>
        </w:rPr>
        <w:t>」</w:t>
      </w:r>
      <w:r w:rsidR="00013D76">
        <w:rPr>
          <w:rFonts w:hint="eastAsia"/>
        </w:rPr>
        <w:t>をクリックしてテスト実行。</w:t>
      </w:r>
    </w:p>
    <w:p w14:paraId="3CD2503F" w14:textId="58033FE2" w:rsidR="00CE2E2C" w:rsidRDefault="00A02C0E" w:rsidP="00096B35">
      <w:r>
        <w:rPr>
          <w:noProof/>
        </w:rPr>
        <w:lastRenderedPageBreak/>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bookmarkStart w:id="74" w:name="_Toc238348462"/>
      <w:r>
        <w:rPr>
          <w:rFonts w:hint="eastAsia"/>
        </w:rPr>
        <w:t>業務処理の実装</w:t>
      </w:r>
      <w:bookmarkEnd w:id="74"/>
    </w:p>
    <w:p w14:paraId="6F27C633" w14:textId="77777777" w:rsidR="001D7E0B" w:rsidRDefault="001D7E0B" w:rsidP="00096B35"/>
    <w:p w14:paraId="02A872D3" w14:textId="61D916B6" w:rsidR="000B1306" w:rsidRDefault="000A6886" w:rsidP="000B1306">
      <w:r>
        <w:rPr>
          <w:rFonts w:hint="eastAsia"/>
        </w:rPr>
        <w:t>引き続き</w:t>
      </w:r>
      <w:r>
        <w:t>TodoService</w:t>
      </w:r>
      <w:r>
        <w:rPr>
          <w:rFonts w:hint="eastAsia"/>
        </w:rPr>
        <w:t>に</w:t>
      </w:r>
      <w:r w:rsidR="000B1306">
        <w:rPr>
          <w:rFonts w:hint="eastAsia"/>
        </w:rPr>
        <w:t>業務処理を実装する。必要な処理は</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lastRenderedPageBreak/>
        <w:t>Todo</w:t>
      </w:r>
      <w:r>
        <w:rPr>
          <w:rFonts w:hint="eastAsia"/>
        </w:rPr>
        <w:t>の完了</w:t>
      </w:r>
    </w:p>
    <w:p w14:paraId="1DBED3A6" w14:textId="77777777" w:rsidR="000B1306" w:rsidRDefault="000B1306" w:rsidP="000B1306">
      <w:pPr>
        <w:pStyle w:val="afe"/>
        <w:numPr>
          <w:ilvl w:val="0"/>
          <w:numId w:val="24"/>
        </w:numPr>
        <w:ind w:leftChars="0"/>
      </w:pPr>
      <w:r>
        <w:rPr>
          <w:rFonts w:hint="eastAsia"/>
        </w:rPr>
        <w:t>Todo</w:t>
      </w:r>
      <w:r>
        <w:rPr>
          <w:rFonts w:hint="eastAsia"/>
        </w:rPr>
        <w:t>の削除</w:t>
      </w:r>
    </w:p>
    <w:p w14:paraId="3815D38F" w14:textId="3861E4C0" w:rsidR="000B1306" w:rsidRDefault="000B1306" w:rsidP="000B1306">
      <w:r>
        <w:rPr>
          <w:rFonts w:hint="eastAsia"/>
        </w:rPr>
        <w:t>である。</w:t>
      </w:r>
    </w:p>
    <w:p w14:paraId="63119488" w14:textId="77777777" w:rsidR="000B1306" w:rsidRDefault="000B1306" w:rsidP="000B1306"/>
    <w:p w14:paraId="26CB61D4" w14:textId="347C059D" w:rsidR="000B1306" w:rsidRDefault="000B1306" w:rsidP="000B1306">
      <w:r>
        <w:rPr>
          <w:rFonts w:hint="eastAsia"/>
        </w:rPr>
        <w:t>必要な処理と実装するメソッドの対応は以下の通り。</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49F1F35F" w:rsidR="000B1306" w:rsidRDefault="000B1306" w:rsidP="00096B35">
      <w:r>
        <w:t>findAll</w:t>
      </w:r>
      <w:r>
        <w:rPr>
          <w:rFonts w:hint="eastAsia"/>
        </w:rPr>
        <w:t>は既に実装したので、残りの</w:t>
      </w:r>
      <w:r>
        <w:t>3</w:t>
      </w:r>
      <w:r>
        <w:rPr>
          <w:rFonts w:hint="eastAsia"/>
        </w:rPr>
        <w:t>処理を実装する</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4347DD3" w:rsidR="00D95BA9" w:rsidRDefault="00D35694" w:rsidP="00096B35">
      <w:r>
        <w:rPr>
          <w:rFonts w:hint="eastAsia"/>
        </w:rPr>
        <w:t>業務処理を実装する前に、業務処理で使用する例外クラスを作成する。作成する例外は以下の</w:t>
      </w:r>
      <w:r>
        <w:rPr>
          <w:rFonts w:hint="eastAsia"/>
        </w:rPr>
        <w:t>2</w:t>
      </w:r>
      <w:r>
        <w:rPr>
          <w:rFonts w:hint="eastAsia"/>
        </w:rPr>
        <w:t>つ</w:t>
      </w:r>
      <w:r w:rsidR="00915A03">
        <w:rPr>
          <w:rFonts w:hint="eastAsia"/>
        </w:rPr>
        <w:t>。</w:t>
      </w:r>
    </w:p>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25D880A" w14:textId="5F9E79C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種類の例外は別にする。</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D04C9E9" w:rsidR="00C67B4B" w:rsidRDefault="00C67B4B" w:rsidP="00096B35">
      <w:r>
        <w:rPr>
          <w:rFonts w:hint="eastAsia"/>
        </w:rPr>
        <w:t>を入力して「終了」をクリック。</w:t>
      </w:r>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lastRenderedPageBreak/>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lastRenderedPageBreak/>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lastRenderedPageBreak/>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lastRenderedPageBreak/>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lastRenderedPageBreak/>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lastRenderedPageBreak/>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lastRenderedPageBreak/>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lastRenderedPageBreak/>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lastRenderedPageBreak/>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bookmarkStart w:id="75" w:name="_Toc238348463"/>
      <w:r>
        <w:t>JSF</w:t>
      </w:r>
      <w:r>
        <w:rPr>
          <w:rFonts w:hint="eastAsia"/>
        </w:rPr>
        <w:t>で</w:t>
      </w:r>
      <w:r w:rsidR="006E24AC">
        <w:rPr>
          <w:rFonts w:hint="eastAsia"/>
        </w:rPr>
        <w:t>画面</w:t>
      </w:r>
      <w:r>
        <w:rPr>
          <w:rFonts w:hint="eastAsia"/>
        </w:rPr>
        <w:t>を作成</w:t>
      </w:r>
      <w:bookmarkEnd w:id="75"/>
    </w:p>
    <w:p w14:paraId="79F4815D" w14:textId="77777777" w:rsidR="005D41C1" w:rsidRDefault="005D41C1" w:rsidP="00224516"/>
    <w:p w14:paraId="3413D169" w14:textId="42603470" w:rsidR="005D41C1" w:rsidRDefault="005D41C1" w:rsidP="00DD703A">
      <w:pPr>
        <w:pStyle w:val="3"/>
      </w:pPr>
      <w:bookmarkStart w:id="76" w:name="_Toc238348464"/>
      <w:r>
        <w:t>ManagedBean</w:t>
      </w:r>
      <w:r>
        <w:rPr>
          <w:rFonts w:hint="eastAsia"/>
        </w:rPr>
        <w:t>の作成</w:t>
      </w:r>
      <w:bookmarkEnd w:id="76"/>
    </w:p>
    <w:p w14:paraId="03568CC6" w14:textId="77777777" w:rsidR="00EC629D" w:rsidRDefault="00EC629D" w:rsidP="00EC629D"/>
    <w:p w14:paraId="66ADF662" w14:textId="45DAD241" w:rsidR="007B6417" w:rsidRDefault="00EC629D" w:rsidP="007B6417">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r>
        <w:rPr>
          <w:noProof/>
        </w:rPr>
        <w:lastRenderedPageBreak/>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1C2896FE" w14:textId="66558EB2" w:rsidR="00CE5E7B" w:rsidRDefault="00CE5E7B" w:rsidP="00224516">
      <w:r>
        <w:rPr>
          <w:rFonts w:hint="eastAsia"/>
        </w:rPr>
        <w:t>クラス名</w:t>
      </w:r>
      <w:r>
        <w:t>: TodoController</w:t>
      </w:r>
    </w:p>
    <w:p w14:paraId="285BD70B" w14:textId="4D761A9C" w:rsidR="00CE5E7B" w:rsidRDefault="00CE5E7B" w:rsidP="00224516">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r>
        <w:rPr>
          <w:rFonts w:hint="eastAsia"/>
        </w:rPr>
        <w:t>を入力して「終了」をクリック。</w:t>
      </w:r>
    </w:p>
    <w:p w14:paraId="3361ABA7" w14:textId="3866444B" w:rsidR="005D41C1" w:rsidRDefault="005A6AB3" w:rsidP="00224516">
      <w:r>
        <w:rPr>
          <w:noProof/>
        </w:rPr>
        <w:lastRenderedPageBreak/>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lastRenderedPageBreak/>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bookmarkStart w:id="77" w:name="_Toc238348465"/>
      <w:r>
        <w:t>Facelet</w:t>
      </w:r>
      <w:r w:rsidR="00BA5DED">
        <w:t>s</w:t>
      </w:r>
      <w:r w:rsidR="00BA5DED">
        <w:rPr>
          <w:rFonts w:hint="eastAsia"/>
        </w:rPr>
        <w:t>の作成</w:t>
      </w:r>
      <w:bookmarkEnd w:id="77"/>
    </w:p>
    <w:p w14:paraId="108E53CD" w14:textId="77777777" w:rsidR="00135AB9" w:rsidRDefault="00135AB9" w:rsidP="00BA5DED"/>
    <w:p w14:paraId="742A7185" w14:textId="3ABF9343" w:rsidR="00E86FE8" w:rsidRDefault="00BB022D" w:rsidP="00E86FE8">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lastRenderedPageBreak/>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r>
        <w:rPr>
          <w:rFonts w:hint="eastAsia"/>
        </w:rPr>
        <w:t>オプション</w:t>
      </w:r>
      <w:r>
        <w:t>: facelets</w:t>
      </w:r>
    </w:p>
    <w:p w14:paraId="38F4B449" w14:textId="11A152A2" w:rsidR="00554AC1" w:rsidRDefault="00554AC1" w:rsidP="00224516">
      <w:r>
        <w:rPr>
          <w:rFonts w:hint="eastAsia"/>
        </w:rPr>
        <w:t>を入力して「終了」をクリック。</w:t>
      </w:r>
    </w:p>
    <w:p w14:paraId="21027698" w14:textId="43978ECD" w:rsidR="00E06BDC" w:rsidRDefault="00BA5DED" w:rsidP="00224516">
      <w:r>
        <w:rPr>
          <w:noProof/>
        </w:rPr>
        <w:lastRenderedPageBreak/>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5F114DC2" w14:textId="50983237" w:rsidR="008D028E" w:rsidRDefault="008D028E" w:rsidP="00224516">
      <w:r>
        <w:t>Web</w:t>
      </w:r>
      <w:r>
        <w:rPr>
          <w:rFonts w:hint="eastAsia"/>
        </w:rPr>
        <w:t>ページフォルダに</w:t>
      </w:r>
      <w:r>
        <w:t>todo/list.xhtml</w:t>
      </w:r>
      <w:r>
        <w:rPr>
          <w:rFonts w:hint="eastAsia"/>
        </w:rPr>
        <w:t>が生成される。</w:t>
      </w:r>
    </w:p>
    <w:p w14:paraId="0017DA20" w14:textId="6CEB566D" w:rsidR="00311489" w:rsidRDefault="000E25F6" w:rsidP="00224516">
      <w:r>
        <w:rPr>
          <w:rFonts w:hint="eastAsia"/>
        </w:rPr>
        <w:t>生成されたファイルを後ほど修正する。</w:t>
      </w:r>
    </w:p>
    <w:p w14:paraId="2E17ADBB" w14:textId="77777777" w:rsidR="00311489" w:rsidRDefault="00311489" w:rsidP="00224516"/>
    <w:p w14:paraId="25C835C2" w14:textId="30A06CB0" w:rsidR="004C77D9" w:rsidRDefault="004C77D9" w:rsidP="004C77D9">
      <w:pPr>
        <w:pStyle w:val="3"/>
      </w:pPr>
      <w:bookmarkStart w:id="78" w:name="_Toc238348466"/>
      <w:r>
        <w:rPr>
          <w:rFonts w:hint="eastAsia"/>
        </w:rPr>
        <w:t>日本語の文字化けに対応する</w:t>
      </w:r>
      <w:bookmarkEnd w:id="78"/>
    </w:p>
    <w:p w14:paraId="1B5F8D5C" w14:textId="7716E9F2" w:rsidR="000E25F6" w:rsidRDefault="000E25F6" w:rsidP="004C77D9">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 w14:paraId="06FF625A" w14:textId="1515DEC8" w:rsidR="00E007B1"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lastRenderedPageBreak/>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18281368" w:rsidR="00FA4363" w:rsidRDefault="00FA4363" w:rsidP="004C77D9">
      <w:r>
        <w:rPr>
          <w:rFonts w:hint="eastAsia"/>
        </w:rPr>
        <w:t>「終了」をクリック。</w:t>
      </w:r>
    </w:p>
    <w:p w14:paraId="25F1FF10" w14:textId="040001F0" w:rsidR="004C77D9" w:rsidRPr="004C77D9" w:rsidRDefault="004C77D9" w:rsidP="004C77D9">
      <w:r>
        <w:rPr>
          <w:noProof/>
        </w:rPr>
        <w:lastRenderedPageBreak/>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 w14:paraId="0D8DFE86" w14:textId="19FBEEC3" w:rsidR="0080023A" w:rsidRDefault="0080023A" w:rsidP="00224516">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lastRenderedPageBreak/>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bookmarkStart w:id="79" w:name="_Toc238348467"/>
      <w:r>
        <w:rPr>
          <w:rFonts w:hint="eastAsia"/>
        </w:rPr>
        <w:t>Todo全件表示</w:t>
      </w:r>
      <w:bookmarkEnd w:id="79"/>
    </w:p>
    <w:p w14:paraId="35C46B22" w14:textId="311E9179" w:rsidR="00DB78DE" w:rsidRDefault="00DB78DE" w:rsidP="009B669F">
      <w:r>
        <w:rPr>
          <w:rFonts w:hint="eastAsia"/>
        </w:rPr>
        <w:t>いよいよ画面の実装を行う。</w:t>
      </w:r>
    </w:p>
    <w:p w14:paraId="4B4ECD25" w14:textId="77777777" w:rsidR="00DB78DE" w:rsidRDefault="00DB78DE" w:rsidP="009B669F"/>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lastRenderedPageBreak/>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w:t>
      </w:r>
      <w:r>
        <w:lastRenderedPageBreak/>
        <w:t>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lastRenderedPageBreak/>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r>
        <w:rPr>
          <w:rFonts w:hint="eastAsia"/>
        </w:rPr>
        <w:t>一覧表示を確認するために</w:t>
      </w:r>
      <w:r>
        <w:t>DB</w:t>
      </w:r>
      <w:r>
        <w:rPr>
          <w:rFonts w:hint="eastAsia"/>
        </w:rPr>
        <w:t>でテストデータを投入する。</w:t>
      </w:r>
    </w:p>
    <w:p w14:paraId="05E00C68" w14:textId="6F81E1A8" w:rsidR="00436366" w:rsidRDefault="00436366" w:rsidP="00224516">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lastRenderedPageBreak/>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4BAD82D" w14:textId="043F7306" w:rsidR="00C966EA" w:rsidRDefault="00C966EA" w:rsidP="00224516">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 w14:paraId="10D032F1" w14:textId="5CBD10CD" w:rsidR="006F217B" w:rsidRDefault="006F217B" w:rsidP="00224516">
      <w:r>
        <w:rPr>
          <w:rFonts w:hint="eastAsia"/>
        </w:rPr>
        <w:lastRenderedPageBreak/>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736BF7A9" w:rsidR="00B252F2" w:rsidRDefault="00B252F2" w:rsidP="00224516">
      <w:r>
        <w:rPr>
          <w:rFonts w:hint="eastAsia"/>
        </w:rPr>
        <w:t>データを一覧出力することができる。</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5A48DD6C" w:rsidR="00DE5076" w:rsidRDefault="009A29C8" w:rsidP="00224516">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lastRenderedPageBreak/>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3A556E5E" w:rsidR="006615EC" w:rsidRDefault="006615EC" w:rsidP="00224516">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lastRenderedPageBreak/>
        <w:t>SQL</w:t>
      </w:r>
      <w:r>
        <w:rPr>
          <w:rFonts w:hint="eastAsia"/>
        </w:rPr>
        <w:t>ログを出力する</w:t>
      </w:r>
    </w:p>
    <w:p w14:paraId="35A622DF" w14:textId="5A978D28" w:rsidR="00E725BE" w:rsidRDefault="00E725BE" w:rsidP="00E725BE">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ECD7E89" w14:textId="6943C696" w:rsidR="001B3250" w:rsidRDefault="001B3250" w:rsidP="003D3A75">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4CC8AC1C" w:rsidR="001B3250" w:rsidRDefault="001B3250" w:rsidP="003D3A75">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lastRenderedPageBreak/>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bookmarkStart w:id="80" w:name="_Toc238348468"/>
      <w:r>
        <w:rPr>
          <w:rFonts w:hint="eastAsia"/>
        </w:rPr>
        <w:t>Todo新規作成</w:t>
      </w:r>
      <w:bookmarkEnd w:id="80"/>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lastRenderedPageBreak/>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lastRenderedPageBreak/>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lastRenderedPageBreak/>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lastRenderedPageBreak/>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14A5B67" w:rsidR="00C03231" w:rsidRDefault="00C03231" w:rsidP="00667140">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lastRenderedPageBreak/>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lastRenderedPageBreak/>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0063C20B" w14:textId="7F0BC57B" w:rsidR="00E82C86" w:rsidRDefault="00306E89" w:rsidP="00667140">
      <w:r>
        <w:lastRenderedPageBreak/>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r>
        <w:rPr>
          <w:rFonts w:hint="eastAsia"/>
        </w:rPr>
        <w:t>あとは入力エラーが発生した際にメッセージが表示されるようにタグを追加すればよい。</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lastRenderedPageBreak/>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lastRenderedPageBreak/>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09B06FDC" w:rsidR="00B53BC4" w:rsidRDefault="00DF785C" w:rsidP="00667140">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w:t>
      </w:r>
      <w:r w:rsidR="00A91462">
        <w:rPr>
          <w:rFonts w:hint="eastAsia"/>
        </w:rPr>
        <w:lastRenderedPageBreak/>
        <w:t>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lastRenderedPageBreak/>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lastRenderedPageBreak/>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48C3B90A" w:rsidR="001307A9" w:rsidRDefault="001307A9" w:rsidP="006D0370">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2A59DD5A" w:rsidR="001307A9" w:rsidRDefault="001307A9" w:rsidP="006D0370">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lastRenderedPageBreak/>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03794787" w:rsidR="003817AC" w:rsidRPr="003817AC" w:rsidRDefault="003817AC" w:rsidP="003817AC">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lastRenderedPageBreak/>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lastRenderedPageBreak/>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w:t>
            </w:r>
            <w:r>
              <w:rPr>
                <w:rFonts w:hint="eastAsia"/>
              </w:rPr>
              <w:lastRenderedPageBreak/>
              <w:t>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lastRenderedPageBreak/>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w:t>
      </w:r>
      <w:r>
        <w:lastRenderedPageBreak/>
        <w:t>#{!todo.finished}"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lastRenderedPageBreak/>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bookmarkStart w:id="81" w:name="_Toc238348469"/>
      <w:r>
        <w:rPr>
          <w:rFonts w:hint="eastAsia"/>
        </w:rPr>
        <w:t>Todo完了</w:t>
      </w:r>
      <w:bookmarkEnd w:id="81"/>
    </w:p>
    <w:p w14:paraId="32BF4E92" w14:textId="7F3F657A" w:rsidR="00DA591C" w:rsidRDefault="00904E24" w:rsidP="00DA591C">
      <w:r>
        <w:rPr>
          <w:rFonts w:hint="eastAsia"/>
        </w:rPr>
        <w:t>次に完了処理を行うための遷移を追加する。</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lastRenderedPageBreak/>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lastRenderedPageBreak/>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lastRenderedPageBreak/>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lastRenderedPageBreak/>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lastRenderedPageBreak/>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lastRenderedPageBreak/>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lastRenderedPageBreak/>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lastRenderedPageBreak/>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bookmarkStart w:id="82" w:name="_Toc238348470"/>
      <w:r>
        <w:t>T</w:t>
      </w:r>
      <w:r>
        <w:rPr>
          <w:rFonts w:hint="eastAsia"/>
        </w:rPr>
        <w:t>odo削除</w:t>
      </w:r>
      <w:bookmarkEnd w:id="82"/>
    </w:p>
    <w:p w14:paraId="78A48B61" w14:textId="698E6840" w:rsidR="00667140" w:rsidRDefault="001B322E" w:rsidP="00224516">
      <w:r>
        <w:rPr>
          <w:rFonts w:hint="eastAsia"/>
        </w:rPr>
        <w:t>最後に削除用の遷移を追加する。</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lastRenderedPageBreak/>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lastRenderedPageBreak/>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lastRenderedPageBreak/>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lastRenderedPageBreak/>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lastRenderedPageBreak/>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lastRenderedPageBreak/>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bookmarkStart w:id="83" w:name="_Toc238348471"/>
      <w:r>
        <w:t>JAX-RS</w:t>
      </w:r>
      <w:r w:rsidR="00527C6B">
        <w:rPr>
          <w:rFonts w:hint="eastAsia"/>
        </w:rPr>
        <w:t>で</w:t>
      </w:r>
      <w:r w:rsidR="00527C6B">
        <w:t>REST API</w:t>
      </w:r>
      <w:r w:rsidR="00527C6B">
        <w:rPr>
          <w:rFonts w:hint="eastAsia"/>
        </w:rPr>
        <w:t>を作成</w:t>
      </w:r>
      <w:bookmarkEnd w:id="83"/>
    </w:p>
    <w:p w14:paraId="01DFE50F" w14:textId="70FB43FE" w:rsidR="00DA6C75"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 w14:paraId="7E36AE4D" w14:textId="77777777" w:rsidR="00BB7AEC" w:rsidRDefault="00BB7AEC" w:rsidP="008F12FC"/>
    <w:p w14:paraId="500E39F7" w14:textId="1D2FB30D" w:rsidR="007B4904" w:rsidRDefault="00740CC2" w:rsidP="007B4904">
      <w:pPr>
        <w:pStyle w:val="3"/>
      </w:pPr>
      <w:bookmarkStart w:id="84" w:name="_Toc238348472"/>
      <w:r>
        <w:t>D</w:t>
      </w:r>
      <w:r w:rsidR="007B4904">
        <w:t>ev</w:t>
      </w:r>
      <w:r w:rsidR="00FB0D0D">
        <w:t xml:space="preserve"> </w:t>
      </w:r>
      <w:r>
        <w:t>HTTP C</w:t>
      </w:r>
      <w:r w:rsidR="007B4904">
        <w:t>lient</w:t>
      </w:r>
      <w:r w:rsidR="007B4904">
        <w:rPr>
          <w:rFonts w:hint="eastAsia"/>
        </w:rPr>
        <w:t>のインストール</w:t>
      </w:r>
      <w:bookmarkEnd w:id="84"/>
    </w:p>
    <w:p w14:paraId="4CD2968A" w14:textId="1111B2A7" w:rsidR="007B4904"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r>
        <w:lastRenderedPageBreak/>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69FCAA37" w:rsidR="00A26F79" w:rsidRDefault="00A26F79" w:rsidP="008F12FC">
      <w:r>
        <w:rPr>
          <w:rFonts w:hint="eastAsia"/>
        </w:rPr>
        <w:t>「他の拡張機能を見る」をクリック。</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r>
        <w:rPr>
          <w:rFonts w:hint="eastAsia"/>
        </w:rPr>
        <w:t>検索フォームに「</w:t>
      </w:r>
      <w:r>
        <w:t>dev http clinet</w:t>
      </w:r>
      <w:r>
        <w:rPr>
          <w:rFonts w:hint="eastAsia"/>
        </w:rPr>
        <w:t>」を入力して検索。</w:t>
      </w:r>
    </w:p>
    <w:p w14:paraId="2C073157" w14:textId="35F4B547" w:rsidR="00FB0D0D" w:rsidRDefault="00FB0D0D" w:rsidP="008F12FC">
      <w:r>
        <w:rPr>
          <w:noProof/>
        </w:rPr>
        <w:lastRenderedPageBreak/>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7035A25B"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723F5DE5" w:rsidR="00776613" w:rsidRDefault="00776613" w:rsidP="008F12FC">
      <w:r>
        <w:rPr>
          <w:rFonts w:hint="eastAsia"/>
        </w:rPr>
        <w:t>「追加」をクリック。</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r>
        <w:rPr>
          <w:rFonts w:hint="eastAsia"/>
        </w:rPr>
        <w:lastRenderedPageBreak/>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bookmarkStart w:id="85" w:name="_Toc238348473"/>
      <w:r>
        <w:rPr>
          <w:rFonts w:hint="eastAsia"/>
        </w:rPr>
        <w:t>リソースクラスの作成</w:t>
      </w:r>
      <w:bookmarkEnd w:id="85"/>
    </w:p>
    <w:p w14:paraId="528D6F28" w14:textId="01689DAD" w:rsidR="00695EDA" w:rsidRDefault="00695EDA" w:rsidP="008F12FC">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r>
        <w:rPr>
          <w:rFonts w:hint="eastAsia"/>
        </w:rPr>
        <w:t>パッケージ</w:t>
      </w:r>
      <w:r>
        <w:t>: todo.app.todo</w:t>
      </w:r>
    </w:p>
    <w:p w14:paraId="7BA06AF9" w14:textId="2274263E" w:rsidR="00F87A94" w:rsidRDefault="00F87A94" w:rsidP="008F12FC">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77777777" w:rsidR="00CA1083" w:rsidRDefault="00CA1083" w:rsidP="00CA1083">
      <w:r>
        <w:t>TodoResource</w:t>
      </w:r>
      <w:r>
        <w:rPr>
          <w:rFonts w:hint="eastAsia"/>
        </w:rPr>
        <w:t>クラスに以下の</w:t>
      </w:r>
      <w:r>
        <w:t>REST API</w:t>
      </w:r>
      <w:r>
        <w:rPr>
          <w:rFonts w:hint="eastAsia"/>
        </w:rPr>
        <w:t>を実装していく。</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19AE250D" w14:textId="77777777" w:rsidR="00EC79EF" w:rsidRDefault="00EC79EF" w:rsidP="008F12FC"/>
    <w:p w14:paraId="2E07A9FB" w14:textId="291DDCF0" w:rsidR="00CA1083" w:rsidRDefault="00CA1083" w:rsidP="008F12FC">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2638AEAF" w:rsidR="00CA1083" w:rsidRDefault="00F50743" w:rsidP="008F12FC">
      <w:r>
        <w:t>@Path</w:t>
      </w:r>
      <w:r>
        <w:rPr>
          <w:rFonts w:hint="eastAsia"/>
        </w:rPr>
        <w:t>に</w:t>
      </w:r>
      <w:r>
        <w:t>”todos”</w:t>
      </w:r>
      <w:r>
        <w:rPr>
          <w:rFonts w:hint="eastAsia"/>
        </w:rPr>
        <w:t>を指定する。</w:t>
      </w:r>
    </w:p>
    <w:p w14:paraId="5CB5FC0E" w14:textId="56162CAC" w:rsidR="00355118" w:rsidRDefault="004149CC" w:rsidP="008F12FC">
      <w:r>
        <w:rPr>
          <w:noProof/>
        </w:rPr>
        <w:lastRenderedPageBreak/>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4C939DCC" w14:textId="310E1124" w:rsidR="00355118" w:rsidRDefault="0006228D" w:rsidP="008F12FC">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lastRenderedPageBreak/>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686498E1" w14:textId="4FA497EC" w:rsidR="004C00A5" w:rsidRDefault="004C00A5" w:rsidP="008F12FC">
      <w:r>
        <w:rPr>
          <w:rFonts w:hint="eastAsia"/>
        </w:rPr>
        <w:t>新しい名前</w:t>
      </w:r>
      <w:r>
        <w:t>: todo.app.</w:t>
      </w:r>
      <w:r w:rsidR="002D3253">
        <w:t>common.config</w:t>
      </w:r>
    </w:p>
    <w:p w14:paraId="78652467" w14:textId="590C6EF5" w:rsidR="002D3253" w:rsidRDefault="002D3253" w:rsidP="008F12FC">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 w14:paraId="1D313D10" w14:textId="09426B7B"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lastRenderedPageBreak/>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bookmarkStart w:id="86" w:name="_Toc238348474"/>
      <w:r>
        <w:t>GET Todos</w:t>
      </w:r>
      <w:bookmarkEnd w:id="86"/>
    </w:p>
    <w:p w14:paraId="4AD0EDC5" w14:textId="601FC25A" w:rsidR="004210D1" w:rsidRDefault="002A3869" w:rsidP="004210D1">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1D5C2C1B" w:rsidR="00666834" w:rsidRDefault="00666834" w:rsidP="004210D1">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 w14:paraId="183632F3" w14:textId="532FBCA1" w:rsidR="00A16CDA" w:rsidRDefault="00A16CDA" w:rsidP="004210D1">
      <w:r>
        <w:t>Dev HTTP Client</w:t>
      </w:r>
      <w:r>
        <w:rPr>
          <w:rFonts w:hint="eastAsia"/>
        </w:rPr>
        <w:t>を開いて</w:t>
      </w:r>
      <w:r>
        <w:t>URL</w:t>
      </w:r>
    </w:p>
    <w:p w14:paraId="48A5FD0C" w14:textId="6439557E" w:rsidR="00A16CDA" w:rsidRDefault="00A16CDA" w:rsidP="004210D1">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lastRenderedPageBreak/>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bookmarkStart w:id="87" w:name="_Toc238348475"/>
      <w:r>
        <w:t>GET Todo</w:t>
      </w:r>
      <w:bookmarkEnd w:id="87"/>
    </w:p>
    <w:p w14:paraId="0D2B3D34" w14:textId="13754517" w:rsidR="009D6817" w:rsidRDefault="000C306E" w:rsidP="009D6817">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lastRenderedPageBreak/>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69715D8D" w:rsidR="0089039D" w:rsidRDefault="0089039D" w:rsidP="0089039D">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 w14:paraId="77732A8E" w14:textId="795A85EA" w:rsidR="00AB2FFF" w:rsidRDefault="00AB2FFF" w:rsidP="0089039D">
      <w:r>
        <w:rPr>
          <w:rFonts w:hint="eastAsia"/>
        </w:rPr>
        <w:lastRenderedPageBreak/>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 w14:paraId="65E1CFBF" w14:textId="74CC4617" w:rsidR="00683C6D" w:rsidRDefault="00FA2160" w:rsidP="00683C6D">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r>
        <w:rPr>
          <w:rFonts w:hint="eastAsia"/>
        </w:rPr>
        <w:t>を入力して「終了」をクリック。</w:t>
      </w:r>
    </w:p>
    <w:p w14:paraId="17AA7AFA" w14:textId="77777777" w:rsidR="0026070C" w:rsidRDefault="0026070C" w:rsidP="00683C6D"/>
    <w:p w14:paraId="023C776E" w14:textId="4740CF78" w:rsidR="0026070C" w:rsidRDefault="002E060C" w:rsidP="00683C6D">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lastRenderedPageBreak/>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lastRenderedPageBreak/>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r>
        <w:rPr>
          <w:rFonts w:hint="eastAsia"/>
        </w:rPr>
        <w:t>を入力して「終了」をクリック。</w:t>
      </w:r>
    </w:p>
    <w:p w14:paraId="281F605E" w14:textId="48AE05CA" w:rsidR="001A2FA6" w:rsidRDefault="001A2FA6" w:rsidP="00AC66DE">
      <w:r>
        <w:rPr>
          <w:noProof/>
        </w:rPr>
        <w:lastRenderedPageBreak/>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FE3A75E" w:rsidR="002A4061" w:rsidRDefault="002A4061" w:rsidP="00AC66DE">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lastRenderedPageBreak/>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w:t>
            </w:r>
            <w:r>
              <w:rPr>
                <w:rFonts w:hint="eastAsia"/>
              </w:rPr>
              <w:lastRenderedPageBreak/>
              <w:t>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53337AF9" w:rsidR="00A91901" w:rsidRDefault="0069290F" w:rsidP="00AC66DE">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bookmarkStart w:id="88" w:name="_Toc238348476"/>
      <w:r>
        <w:t>POST Todos</w:t>
      </w:r>
      <w:bookmarkEnd w:id="88"/>
    </w:p>
    <w:p w14:paraId="6A77FFA7" w14:textId="7EDBD783" w:rsidR="00637324" w:rsidRDefault="002C79D4" w:rsidP="00637324">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lastRenderedPageBreak/>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lastRenderedPageBreak/>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4F4BA43E" w:rsidR="006B3412" w:rsidRDefault="006B3412" w:rsidP="006B3412">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 w14:paraId="611B3573" w14:textId="3D9D7D4B" w:rsidR="00633B30" w:rsidRDefault="00633B30" w:rsidP="00637324">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lastRenderedPageBreak/>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1BAD3C54" w:rsidR="00831DF3" w:rsidRDefault="00831DF3" w:rsidP="00A02D5C">
      <w:r>
        <w:rPr>
          <w:rFonts w:hint="eastAsia"/>
        </w:rPr>
        <w:t>ステータスコードを</w:t>
      </w:r>
      <w:r>
        <w:t>40</w:t>
      </w:r>
      <w:ins w:id="89" w:author="Maki Toshiaki" w:date="2013-08-17T08:30:00Z">
        <w:r w:rsidR="00C92D9D">
          <w:t>9</w:t>
        </w:r>
      </w:ins>
      <w:del w:id="90" w:author="Maki Toshiaki" w:date="2013-08-17T08:30:00Z">
        <w:r w:rsidDel="00C92D9D">
          <w:delText>6</w:delText>
        </w:r>
      </w:del>
      <w:r>
        <w:t xml:space="preserve"> </w:t>
      </w:r>
      <w:ins w:id="91" w:author="Maki Toshiaki" w:date="2013-08-17T08:30:00Z">
        <w:r w:rsidR="00C92D9D">
          <w:t>Conflict</w:t>
        </w:r>
      </w:ins>
      <w:del w:id="92" w:author="Maki Toshiaki" w:date="2013-08-17T08:30:00Z">
        <w:r w:rsidDel="00C92D9D">
          <w:delText>Not Acceptable</w:delText>
        </w:r>
      </w:del>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lastRenderedPageBreak/>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176FEB40" w:rsidR="00D602D6" w:rsidRDefault="00D602D6" w:rsidP="00D602D6">
      <w:pPr>
        <w:pStyle w:val="af6"/>
      </w:pPr>
      <w:r>
        <w:t xml:space="preserve">        return Response.status(Response.Status.</w:t>
      </w:r>
      <w:ins w:id="93" w:author="Maki Toshiaki" w:date="2013-08-17T08:30:00Z">
        <w:r w:rsidR="00056525">
          <w:t>CONFLICT</w:t>
        </w:r>
      </w:ins>
      <w:del w:id="94" w:author="Maki Toshiaki" w:date="2013-08-17T08:30:00Z">
        <w:r w:rsidDel="00056525">
          <w:delText>NOT_ACCEPTABLE</w:delText>
        </w:r>
      </w:del>
      <w:r>
        <w:t>)</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5D058E6A" w:rsidR="00831DF3" w:rsidRDefault="00E05277" w:rsidP="00A02D5C">
      <w:pPr>
        <w:rPr>
          <w:ins w:id="95" w:author="Maki Toshiaki" w:date="2013-08-17T08:31:00Z"/>
        </w:rPr>
      </w:pPr>
      <w:r>
        <w:rPr>
          <w:rFonts w:hint="eastAsia"/>
        </w:rPr>
        <w:t>未完了の</w:t>
      </w:r>
      <w:r>
        <w:t>Todo</w:t>
      </w:r>
      <w:r>
        <w:rPr>
          <w:rFonts w:hint="eastAsia"/>
        </w:rPr>
        <w:t>が６件以上になるように</w:t>
      </w:r>
      <w:r>
        <w:t>POST</w:t>
      </w:r>
      <w:r>
        <w:rPr>
          <w:rFonts w:hint="eastAsia"/>
        </w:rPr>
        <w:t>を繰り返すと</w:t>
      </w:r>
      <w:r>
        <w:t>40</w:t>
      </w:r>
      <w:ins w:id="96" w:author="Maki Toshiaki" w:date="2013-08-17T08:30:00Z">
        <w:r w:rsidR="005E3913">
          <w:t>9</w:t>
        </w:r>
      </w:ins>
      <w:del w:id="97" w:author="Maki Toshiaki" w:date="2013-08-17T08:30:00Z">
        <w:r w:rsidDel="005E3913">
          <w:delText>6</w:delText>
        </w:r>
      </w:del>
      <w:r>
        <w:rPr>
          <w:rFonts w:hint="eastAsia"/>
        </w:rPr>
        <w:t>エラーで</w:t>
      </w:r>
      <w:r>
        <w:t>E001</w:t>
      </w:r>
      <w:r>
        <w:rPr>
          <w:rFonts w:hint="eastAsia"/>
        </w:rPr>
        <w:t>のエラーメッセージが返却される。</w:t>
      </w:r>
    </w:p>
    <w:p w14:paraId="75E949E0" w14:textId="7D1A3624" w:rsidR="00F74CA1" w:rsidDel="00F74CA1" w:rsidRDefault="00F74CA1" w:rsidP="00A02D5C">
      <w:pPr>
        <w:rPr>
          <w:del w:id="98" w:author="Maki Toshiaki" w:date="2013-08-17T08:32:00Z"/>
        </w:rPr>
      </w:pPr>
      <w:ins w:id="99" w:author="Maki Toshiaki" w:date="2013-08-17T08:31:00Z">
        <w:r>
          <w:rPr>
            <w:noProof/>
          </w:rPr>
          <w:drawing>
            <wp:inline distT="0" distB="0" distL="0" distR="0" wp14:anchorId="49A630BC" wp14:editId="42BD934C">
              <wp:extent cx="4319905" cy="1992120"/>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1992120"/>
                      </a:xfrm>
                      <a:prstGeom prst="rect">
                        <a:avLst/>
                      </a:prstGeom>
                      <a:noFill/>
                      <a:ln>
                        <a:noFill/>
                      </a:ln>
                    </pic:spPr>
                  </pic:pic>
                </a:graphicData>
              </a:graphic>
            </wp:inline>
          </w:drawing>
        </w:r>
      </w:ins>
    </w:p>
    <w:p w14:paraId="6801D4FB" w14:textId="7DC8A9D7" w:rsidR="00A02D5C" w:rsidRPr="00A02D5C" w:rsidRDefault="000606F1" w:rsidP="00A02D5C">
      <w:del w:id="100" w:author="Maki Toshiaki" w:date="2013-08-17T08:32:00Z">
        <w:r w:rsidDel="00F74CA1">
          <w:rPr>
            <w:noProof/>
          </w:rPr>
          <w:drawing>
            <wp:inline distT="0" distB="0" distL="0" distR="0" wp14:anchorId="5A4EFCD2" wp14:editId="16289824">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del>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bookmarkStart w:id="101" w:name="_Toc238348477"/>
      <w:r>
        <w:t>PUT Todo</w:t>
      </w:r>
      <w:bookmarkEnd w:id="101"/>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lastRenderedPageBreak/>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lastRenderedPageBreak/>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r>
        <w:rPr>
          <w:rFonts w:hint="eastAsia"/>
        </w:rPr>
        <w:lastRenderedPageBreak/>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26BAF1B4" w:rsidR="00615380" w:rsidRDefault="00615380" w:rsidP="00E321A9">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bookmarkStart w:id="102" w:name="_Toc238348478"/>
      <w:r>
        <w:lastRenderedPageBreak/>
        <w:t>DELETE Todo</w:t>
      </w:r>
      <w:bookmarkEnd w:id="102"/>
    </w:p>
    <w:p w14:paraId="0D9E3BB5" w14:textId="29C72359" w:rsidR="00A746B6" w:rsidRDefault="002810C5" w:rsidP="00A746B6">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lastRenderedPageBreak/>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lastRenderedPageBreak/>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4427334A" w:rsidR="008805A7" w:rsidRDefault="008805A7" w:rsidP="00637324">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bookmarkStart w:id="103" w:name="_Toc238348479"/>
      <w:r>
        <w:rPr>
          <w:rFonts w:hint="eastAsia"/>
        </w:rPr>
        <w:t>入力チェックの追加</w:t>
      </w:r>
      <w:bookmarkEnd w:id="103"/>
    </w:p>
    <w:p w14:paraId="78CA280B" w14:textId="4F062DBE" w:rsidR="00636C15" w:rsidRDefault="00E73DF0" w:rsidP="00636C15">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lastRenderedPageBreak/>
        <w:t>TodoResource</w:t>
      </w:r>
      <w:r>
        <w:rPr>
          <w:rFonts w:hint="eastAsia"/>
        </w:rPr>
        <w:t>に</w:t>
      </w:r>
      <w:r>
        <w:rPr>
          <w:rFonts w:hint="eastAsia"/>
        </w:rPr>
        <w:t>@Valid</w:t>
      </w:r>
      <w:r>
        <w:rPr>
          <w:rFonts w:hint="eastAsia"/>
        </w:rPr>
        <w:t>を追加</w:t>
      </w:r>
    </w:p>
    <w:p w14:paraId="0A5A8B8E" w14:textId="300CD126" w:rsidR="00636C15" w:rsidRPr="006C3B1B" w:rsidRDefault="0054557A" w:rsidP="00636C15">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lastRenderedPageBreak/>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lastRenderedPageBreak/>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3C416120" w14:textId="3F982B62" w:rsidR="001A4069" w:rsidRDefault="001A4069" w:rsidP="00636C15">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lastRenderedPageBreak/>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lastRenderedPageBreak/>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lastRenderedPageBreak/>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lastRenderedPageBreak/>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lastRenderedPageBreak/>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lastRenderedPageBreak/>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lastRenderedPageBreak/>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lastRenderedPageBreak/>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2410979D" w:rsidR="000520E1" w:rsidRDefault="000520E1" w:rsidP="00637324">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r>
        <w:rPr>
          <w:rFonts w:hint="eastAsia"/>
        </w:rPr>
        <w:lastRenderedPageBreak/>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104" w:name="_Ref234142290"/>
      <w:bookmarkStart w:id="105" w:name="_Toc238348480"/>
      <w:r>
        <w:t>WebSocket</w:t>
      </w:r>
      <w:r>
        <w:rPr>
          <w:rFonts w:hint="eastAsia"/>
        </w:rPr>
        <w:t>で</w:t>
      </w:r>
      <w:r w:rsidR="00A46596">
        <w:rPr>
          <w:rFonts w:hint="eastAsia"/>
        </w:rPr>
        <w:t>リアルタイムイベント</w:t>
      </w:r>
      <w:r>
        <w:rPr>
          <w:rFonts w:hint="eastAsia"/>
        </w:rPr>
        <w:t>モニタリング機能追加</w:t>
      </w:r>
      <w:bookmarkEnd w:id="104"/>
      <w:bookmarkEnd w:id="105"/>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6">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bookmarkStart w:id="106" w:name="_Toc238348481"/>
      <w:r>
        <w:t>WebSocket</w:t>
      </w:r>
      <w:r>
        <w:rPr>
          <w:rFonts w:hint="eastAsia"/>
        </w:rPr>
        <w:t>エンドポイントの作成</w:t>
      </w:r>
      <w:bookmarkEnd w:id="106"/>
    </w:p>
    <w:p w14:paraId="17E7EC5C" w14:textId="77777777" w:rsidR="003F2D9B" w:rsidRDefault="003F2D9B" w:rsidP="00E66934"/>
    <w:p w14:paraId="22AB65E7" w14:textId="16AB183F" w:rsidR="00932C0C" w:rsidRDefault="00932C0C" w:rsidP="00932C0C">
      <w:pPr>
        <w:pStyle w:val="3"/>
      </w:pPr>
      <w:bookmarkStart w:id="107" w:name="_Toc238348482"/>
      <w:r>
        <w:rPr>
          <w:rFonts w:hint="eastAsia"/>
        </w:rPr>
        <w:t>エンドポイントクラスを作成</w:t>
      </w:r>
      <w:bookmarkEnd w:id="107"/>
    </w:p>
    <w:p w14:paraId="24711BCC" w14:textId="6FE9C0CF"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lastRenderedPageBreak/>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r>
        <w:rPr>
          <w:rFonts w:hint="eastAsia"/>
        </w:rPr>
        <w:t>を入力して「終了」をクリック。</w:t>
      </w:r>
    </w:p>
    <w:p w14:paraId="5AC1DCB7" w14:textId="2348A0D2" w:rsidR="004D2583" w:rsidRDefault="004D2583" w:rsidP="00E66934">
      <w:r>
        <w:rPr>
          <w:noProof/>
        </w:rPr>
        <w:lastRenderedPageBreak/>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lastRenderedPageBreak/>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lastRenderedPageBreak/>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bookmarkStart w:id="108" w:name="_Toc238348483"/>
      <w:r>
        <w:t>WebSocket</w:t>
      </w:r>
      <w:r>
        <w:rPr>
          <w:rFonts w:hint="eastAsia"/>
        </w:rPr>
        <w:t>の</w:t>
      </w:r>
      <w:r>
        <w:t>JavaScript API</w:t>
      </w:r>
      <w:r>
        <w:rPr>
          <w:rFonts w:hint="eastAsia"/>
        </w:rPr>
        <w:t>で</w:t>
      </w:r>
      <w:r w:rsidR="004B193B">
        <w:rPr>
          <w:rFonts w:hint="eastAsia"/>
        </w:rPr>
        <w:t>モニタ</w:t>
      </w:r>
      <w:r>
        <w:rPr>
          <w:rFonts w:hint="eastAsia"/>
        </w:rPr>
        <w:t>画面作成</w:t>
      </w:r>
      <w:bookmarkEnd w:id="108"/>
    </w:p>
    <w:p w14:paraId="51B87D63" w14:textId="4A330EEE" w:rsidR="00254E98" w:rsidRDefault="00A542CB" w:rsidP="00E66934">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 w14:paraId="090A39EE" w14:textId="72B7E9C6" w:rsidR="00B24475" w:rsidRDefault="001A071C" w:rsidP="001A071C">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 w14:paraId="2A5B6601" w14:textId="67330CBD" w:rsidR="001A071C" w:rsidRDefault="001A071C" w:rsidP="001A071C">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r>
        <w:rPr>
          <w:rFonts w:hint="eastAsia"/>
        </w:rPr>
        <w:t>オプション</w:t>
      </w:r>
      <w:r>
        <w:t>: facelets</w:t>
      </w:r>
    </w:p>
    <w:p w14:paraId="59FF3159" w14:textId="77777777" w:rsidR="001A071C" w:rsidRDefault="001A071C" w:rsidP="001A071C">
      <w:r>
        <w:rPr>
          <w:rFonts w:hint="eastAsia"/>
        </w:rPr>
        <w:t>を入力して「終了」をクリック。</w:t>
      </w:r>
    </w:p>
    <w:p w14:paraId="533040A4" w14:textId="77777777" w:rsidR="001A071C" w:rsidRDefault="001A071C" w:rsidP="00E66934"/>
    <w:p w14:paraId="12ACD9EB" w14:textId="67DF80F2" w:rsidR="007F16F3" w:rsidRDefault="007F16F3" w:rsidP="00E66934">
      <w:r>
        <w:rPr>
          <w:noProof/>
        </w:rPr>
        <w:lastRenderedPageBreak/>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0F6AA0D0" w:rsidR="001A071C" w:rsidRDefault="00F05A59" w:rsidP="00E66934">
      <w:r>
        <w:rPr>
          <w:rFonts w:hint="eastAsia"/>
        </w:rPr>
        <w:t>以下のように修正する。</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lastRenderedPageBreak/>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lastRenderedPageBreak/>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3C7C5DEF" w:rsidR="002061B0" w:rsidRDefault="00C5684B" w:rsidP="00E66934">
      <w:r>
        <w:t>monitor.xhtml</w:t>
      </w:r>
      <w:r>
        <w:rPr>
          <w:rFonts w:hint="eastAsia"/>
        </w:rPr>
        <w:t>を右クリックして「ファイルを実行」をクリック。</w:t>
      </w:r>
    </w:p>
    <w:p w14:paraId="41629814" w14:textId="6BA70E18" w:rsidR="00B1387D" w:rsidRDefault="00B1387D" w:rsidP="00E66934">
      <w:r>
        <w:rPr>
          <w:noProof/>
        </w:rPr>
        <w:lastRenderedPageBreak/>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4A37A7B0" w:rsidR="002523E2" w:rsidRDefault="002523E2" w:rsidP="00E66934">
      <w:r>
        <w:rPr>
          <w:rFonts w:hint="eastAsia"/>
        </w:rPr>
        <w:t>ブラウザにモニタ画面が表示される。</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lastRenderedPageBreak/>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lastRenderedPageBreak/>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w:t>
      </w:r>
      <w:r>
        <w:rPr>
          <w:rFonts w:hint="eastAsia"/>
        </w:rPr>
        <w:lastRenderedPageBreak/>
        <w:t>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bookmarkStart w:id="109" w:name="_Toc238348484"/>
      <w:r>
        <w:t>CDI</w:t>
      </w:r>
      <w:r>
        <w:rPr>
          <w:rFonts w:hint="eastAsia"/>
        </w:rPr>
        <w:t>によるイベント</w:t>
      </w:r>
      <w:r w:rsidR="00DE0CE6">
        <w:rPr>
          <w:rFonts w:hint="eastAsia"/>
        </w:rPr>
        <w:t>操作</w:t>
      </w:r>
      <w:bookmarkEnd w:id="109"/>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bookmarkStart w:id="110" w:name="_Toc238348485"/>
      <w:r>
        <w:t>TodoEvent</w:t>
      </w:r>
      <w:r>
        <w:rPr>
          <w:rFonts w:hint="eastAsia"/>
        </w:rPr>
        <w:t>用修飾子の作成</w:t>
      </w:r>
      <w:bookmarkEnd w:id="110"/>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lastRenderedPageBreak/>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 w14:paraId="2B33EFD9" w14:textId="6F6D5031" w:rsidR="00D95DD2" w:rsidRDefault="00D95DD2" w:rsidP="00376026">
      <w:r>
        <w:rPr>
          <w:rFonts w:hint="eastAsia"/>
        </w:rPr>
        <w:t>を入力して「終了」をクリック。</w:t>
      </w:r>
    </w:p>
    <w:p w14:paraId="29461CED" w14:textId="21B0E1C3" w:rsidR="00AD0EE5" w:rsidRDefault="00AD0EE5" w:rsidP="00376026">
      <w:r>
        <w:rPr>
          <w:noProof/>
        </w:rPr>
        <w:lastRenderedPageBreak/>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lastRenderedPageBreak/>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bookmarkStart w:id="111" w:name="_Toc238348486"/>
      <w:r>
        <w:t>Event</w:t>
      </w:r>
      <w:r>
        <w:rPr>
          <w:rFonts w:hint="eastAsia"/>
        </w:rPr>
        <w:t>用モデルを作成</w:t>
      </w:r>
      <w:bookmarkEnd w:id="111"/>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r>
        <w:rPr>
          <w:rFonts w:hint="eastAsia"/>
        </w:rPr>
        <w:t>新規</w:t>
      </w:r>
      <w:r>
        <w:t>Java</w:t>
      </w:r>
      <w:r>
        <w:rPr>
          <w:rFonts w:hint="eastAsia"/>
        </w:rPr>
        <w:t>クラスで</w:t>
      </w:r>
    </w:p>
    <w:p w14:paraId="2627A301" w14:textId="77777777" w:rsidR="00982589" w:rsidRDefault="00982589" w:rsidP="00DB27B6"/>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 w14:paraId="1EC9501A" w14:textId="216C7B71" w:rsidR="00982589" w:rsidRDefault="00982589" w:rsidP="00DB27B6">
      <w:r>
        <w:rPr>
          <w:rFonts w:hint="eastAsia"/>
        </w:rPr>
        <w:t>を入力して「終了」をクリック。</w:t>
      </w:r>
    </w:p>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 w14:paraId="4122644B" w14:textId="6F0A3E9B" w:rsidR="004D5CC8" w:rsidRDefault="004D5CC8" w:rsidP="00DB27B6">
      <w:r>
        <w:rPr>
          <w:rFonts w:hint="eastAsia"/>
        </w:rPr>
        <w:lastRenderedPageBreak/>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lastRenderedPageBreak/>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bookmarkStart w:id="112" w:name="_Toc238348487"/>
      <w:r>
        <w:rPr>
          <w:rFonts w:hint="eastAsia"/>
        </w:rPr>
        <w:t>イベントの</w:t>
      </w:r>
      <w:r w:rsidR="006B1926">
        <w:rPr>
          <w:rFonts w:hint="eastAsia"/>
        </w:rPr>
        <w:t>発火</w:t>
      </w:r>
      <w:bookmarkEnd w:id="112"/>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lastRenderedPageBreak/>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lastRenderedPageBreak/>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bookmarkStart w:id="113" w:name="_Toc238348488"/>
      <w:r>
        <w:rPr>
          <w:rFonts w:hint="eastAsia"/>
        </w:rPr>
        <w:t>イベントの購読</w:t>
      </w:r>
      <w:bookmarkEnd w:id="113"/>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t>import javax.websocket.OnError;</w:t>
      </w:r>
    </w:p>
    <w:p w14:paraId="4417816D" w14:textId="77777777" w:rsidR="00E162AD" w:rsidRDefault="00E162AD" w:rsidP="00E162AD">
      <w:pPr>
        <w:pStyle w:val="af6"/>
      </w:pPr>
      <w:r>
        <w:lastRenderedPageBreak/>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t xml:space="preserve">        logger.log(Level.INFO, "{0} sessions", sessions.size());</w:t>
      </w:r>
    </w:p>
    <w:p w14:paraId="3804C32C" w14:textId="77777777" w:rsidR="00E162AD" w:rsidRDefault="00E162AD" w:rsidP="00E162AD">
      <w:pPr>
        <w:pStyle w:val="af6"/>
      </w:pPr>
      <w:r>
        <w:lastRenderedPageBreak/>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w:t>
      </w:r>
      <w:r w:rsidR="008744D1">
        <w:rPr>
          <w:rFonts w:hint="eastAsia"/>
        </w:rPr>
        <w:lastRenderedPageBreak/>
        <w:t>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77777777" w:rsidR="00997DC8" w:rsidRDefault="00997DC8" w:rsidP="00DB6BF4"/>
    <w:p w14:paraId="0CE10C76" w14:textId="37406158" w:rsidR="00510EDE" w:rsidRDefault="00306E85" w:rsidP="00306E85">
      <w:pPr>
        <w:pStyle w:val="1"/>
      </w:pPr>
      <w:bookmarkStart w:id="114" w:name="_Toc238348489"/>
      <w:r>
        <w:rPr>
          <w:rFonts w:hint="eastAsia"/>
        </w:rPr>
        <w:t>おわりに</w:t>
      </w:r>
      <w:bookmarkEnd w:id="114"/>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lastRenderedPageBreak/>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DC20A7" w:rsidP="0048339D">
      <w:r>
        <w:fldChar w:fldCharType="begin"/>
      </w:r>
      <w:r>
        <w:instrText xml:space="preserve"> HYPERLINK "https://github.com/making/javaee7-first-tutorial" </w:instrText>
      </w:r>
      <w:r>
        <w:fldChar w:fldCharType="separate"/>
      </w:r>
      <w:r w:rsidR="00FA7B7B" w:rsidRPr="00FE40FB">
        <w:rPr>
          <w:rStyle w:val="a6"/>
        </w:rPr>
        <w:t>https://github.com/making/javaee7-first-tutorial</w:t>
      </w:r>
      <w:r>
        <w:rPr>
          <w:rStyle w:val="a6"/>
        </w:rPr>
        <w:fldChar w:fldCharType="end"/>
      </w:r>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DC20A7" w:rsidP="0048339D">
      <w:r>
        <w:fldChar w:fldCharType="begin"/>
      </w:r>
      <w:r>
        <w:instrText xml:space="preserve"> HYPERLINK "http://docs.oracle.com/javaee/7/tutorial/doc/home.htm" </w:instrText>
      </w:r>
      <w:r>
        <w:fldChar w:fldCharType="separate"/>
      </w:r>
      <w:r w:rsidR="00053161" w:rsidRPr="00FE40FB">
        <w:rPr>
          <w:rStyle w:val="a6"/>
        </w:rPr>
        <w:t>http://docs.oracle.com/javaee/7/tutorial/doc/home.htm</w:t>
      </w:r>
      <w:r>
        <w:rPr>
          <w:rStyle w:val="a6"/>
        </w:rPr>
        <w:fldChar w:fldCharType="end"/>
      </w:r>
    </w:p>
    <w:p w14:paraId="745399AC" w14:textId="77777777" w:rsidR="00306E85" w:rsidRPr="00306E85" w:rsidRDefault="00306E85" w:rsidP="00306E85"/>
    <w:sectPr w:rsidR="00306E85" w:rsidRPr="00306E85" w:rsidSect="00F34923">
      <w:footerReference w:type="even" r:id="rId139"/>
      <w:footerReference w:type="default" r:id="rId140"/>
      <w:pgSz w:w="8419" w:h="11906" w:orient="landscape" w:code="9"/>
      <w:pgMar w:top="1021" w:right="822" w:bottom="1021" w:left="794" w:header="720" w:footer="992" w:gutter="0"/>
      <w:cols w:space="425"/>
      <w:titlePg/>
      <w:docGrid w:type="linesAndChars" w:linePitch="308" w:charSpace="4114"/>
      <w:sectPrChange w:id="115" w:author="Maki Toshiaki" w:date="2013-08-17T08:43:00Z">
        <w:sectPr w:rsidR="00306E85" w:rsidRPr="00306E85" w:rsidSect="00F34923">
          <w:pgMar w:top="1021" w:right="822" w:bottom="1021" w:left="794" w:header="720" w:footer="992" w:gutter="0"/>
          <w:titlePg w:val="0"/>
        </w:sectPr>
      </w:sectPrChang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F23625" w:rsidRDefault="00F23625">
      <w:r>
        <w:separator/>
      </w:r>
    </w:p>
  </w:endnote>
  <w:endnote w:type="continuationSeparator" w:id="0">
    <w:p w14:paraId="357ABED9" w14:textId="77777777" w:rsidR="00F23625" w:rsidRDefault="00F2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F23625" w:rsidRDefault="00F23625">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DC20A7">
      <w:rPr>
        <w:rStyle w:val="a4"/>
        <w:noProof/>
      </w:rPr>
      <w:t>193</w:t>
    </w:r>
    <w:r>
      <w:rPr>
        <w:rStyle w:val="a4"/>
      </w:rPr>
      <w:fldChar w:fldCharType="end"/>
    </w:r>
  </w:p>
  <w:p w14:paraId="699157A6" w14:textId="77777777" w:rsidR="00F23625" w:rsidRDefault="00F23625">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F23625" w:rsidRDefault="00F23625">
      <w:r>
        <w:separator/>
      </w:r>
    </w:p>
  </w:footnote>
  <w:footnote w:type="continuationSeparator" w:id="0">
    <w:p w14:paraId="0B73E4FA" w14:textId="77777777" w:rsidR="00F23625" w:rsidRDefault="00F236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BB8D3E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791CA4A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2">
    <w:nsid w:val="FFFFFF81"/>
    <w:multiLevelType w:val="singleLevel"/>
    <w:tmpl w:val="6E5AD242"/>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3">
    <w:nsid w:val="FFFFFF82"/>
    <w:multiLevelType w:val="singleLevel"/>
    <w:tmpl w:val="32CC326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4">
    <w:nsid w:val="FFFFFF83"/>
    <w:multiLevelType w:val="singleLevel"/>
    <w:tmpl w:val="BC0A45F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5">
    <w:nsid w:val="FFFFFF89"/>
    <w:multiLevelType w:val="singleLevel"/>
    <w:tmpl w:val="9E943F80"/>
    <w:lvl w:ilvl="0">
      <w:start w:val="1"/>
      <w:numFmt w:val="bullet"/>
      <w:lvlText w:val=""/>
      <w:lvlJc w:val="left"/>
      <w:pPr>
        <w:tabs>
          <w:tab w:val="num" w:pos="360"/>
        </w:tabs>
        <w:ind w:left="360" w:hangingChars="200" w:hanging="360"/>
      </w:pPr>
      <w:rPr>
        <w:rFonts w:ascii="Wingdings" w:hAnsi="Wingdings" w:hint="default"/>
      </w:rPr>
    </w:lvl>
  </w:abstractNum>
  <w:abstractNum w:abstractNumId="6">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0">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4">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7">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9">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0"/>
  </w:num>
  <w:num w:numId="3">
    <w:abstractNumId w:val="20"/>
  </w:num>
  <w:num w:numId="4">
    <w:abstractNumId w:val="16"/>
  </w:num>
  <w:num w:numId="5">
    <w:abstractNumId w:val="16"/>
  </w:num>
  <w:num w:numId="6">
    <w:abstractNumId w:val="16"/>
  </w:num>
  <w:num w:numId="7">
    <w:abstractNumId w:val="16"/>
  </w:num>
  <w:num w:numId="8">
    <w:abstractNumId w:val="16"/>
  </w:num>
  <w:num w:numId="9">
    <w:abstractNumId w:val="18"/>
  </w:num>
  <w:num w:numId="10">
    <w:abstractNumId w:val="16"/>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num>
  <w:num w:numId="15">
    <w:abstractNumId w:val="21"/>
  </w:num>
  <w:num w:numId="16">
    <w:abstractNumId w:val="8"/>
  </w:num>
  <w:num w:numId="17">
    <w:abstractNumId w:val="6"/>
  </w:num>
  <w:num w:numId="18">
    <w:abstractNumId w:val="7"/>
  </w:num>
  <w:num w:numId="19">
    <w:abstractNumId w:val="9"/>
  </w:num>
  <w:num w:numId="20">
    <w:abstractNumId w:val="15"/>
  </w:num>
  <w:num w:numId="21">
    <w:abstractNumId w:val="19"/>
  </w:num>
  <w:num w:numId="22">
    <w:abstractNumId w:val="17"/>
  </w:num>
  <w:num w:numId="23">
    <w:abstractNumId w:val="14"/>
  </w:num>
  <w:num w:numId="24">
    <w:abstractNumId w:val="10"/>
  </w:num>
  <w:num w:numId="25">
    <w:abstractNumId w:val="11"/>
  </w:num>
  <w:num w:numId="26">
    <w:abstractNumId w:val="22"/>
  </w:num>
  <w:num w:numId="27">
    <w:abstractNumId w:val="0"/>
  </w:num>
  <w:num w:numId="28">
    <w:abstractNumId w:val="5"/>
  </w:num>
  <w:num w:numId="29">
    <w:abstractNumId w:val="4"/>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trackRevisions/>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169E"/>
    <w:rsid w:val="000022EC"/>
    <w:rsid w:val="00002E6E"/>
    <w:rsid w:val="0000459E"/>
    <w:rsid w:val="0000466C"/>
    <w:rsid w:val="000051DB"/>
    <w:rsid w:val="00007AB9"/>
    <w:rsid w:val="0001127F"/>
    <w:rsid w:val="00012B85"/>
    <w:rsid w:val="00013910"/>
    <w:rsid w:val="00013D76"/>
    <w:rsid w:val="00014FF6"/>
    <w:rsid w:val="00016E28"/>
    <w:rsid w:val="00017FEC"/>
    <w:rsid w:val="00022062"/>
    <w:rsid w:val="00023E5C"/>
    <w:rsid w:val="00025076"/>
    <w:rsid w:val="000254B2"/>
    <w:rsid w:val="000255CD"/>
    <w:rsid w:val="00025C12"/>
    <w:rsid w:val="000266AD"/>
    <w:rsid w:val="00030293"/>
    <w:rsid w:val="0003082C"/>
    <w:rsid w:val="00031C65"/>
    <w:rsid w:val="0003546E"/>
    <w:rsid w:val="000368FD"/>
    <w:rsid w:val="000415AF"/>
    <w:rsid w:val="000433E1"/>
    <w:rsid w:val="000464DE"/>
    <w:rsid w:val="00046B3D"/>
    <w:rsid w:val="0005171E"/>
    <w:rsid w:val="000520E1"/>
    <w:rsid w:val="00052F34"/>
    <w:rsid w:val="00053161"/>
    <w:rsid w:val="000534B6"/>
    <w:rsid w:val="000535F6"/>
    <w:rsid w:val="00055976"/>
    <w:rsid w:val="00055DD6"/>
    <w:rsid w:val="00056277"/>
    <w:rsid w:val="000563E2"/>
    <w:rsid w:val="00056525"/>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39FA"/>
    <w:rsid w:val="0008457C"/>
    <w:rsid w:val="00084691"/>
    <w:rsid w:val="000907C9"/>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627"/>
    <w:rsid w:val="000C1AAF"/>
    <w:rsid w:val="000C2196"/>
    <w:rsid w:val="000C306E"/>
    <w:rsid w:val="000C3559"/>
    <w:rsid w:val="000C362B"/>
    <w:rsid w:val="000C6879"/>
    <w:rsid w:val="000C6909"/>
    <w:rsid w:val="000C71E9"/>
    <w:rsid w:val="000C7F69"/>
    <w:rsid w:val="000D0CBA"/>
    <w:rsid w:val="000D0D05"/>
    <w:rsid w:val="000D255A"/>
    <w:rsid w:val="000D391E"/>
    <w:rsid w:val="000D4866"/>
    <w:rsid w:val="000D6CC8"/>
    <w:rsid w:val="000E1E94"/>
    <w:rsid w:val="000E25F6"/>
    <w:rsid w:val="000E2989"/>
    <w:rsid w:val="000E36CF"/>
    <w:rsid w:val="000E39F1"/>
    <w:rsid w:val="000E3E3D"/>
    <w:rsid w:val="000E511D"/>
    <w:rsid w:val="000E6BA9"/>
    <w:rsid w:val="000F0700"/>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60A"/>
    <w:rsid w:val="00110E67"/>
    <w:rsid w:val="00110FB0"/>
    <w:rsid w:val="0011123F"/>
    <w:rsid w:val="0011150B"/>
    <w:rsid w:val="001116DA"/>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E5D"/>
    <w:rsid w:val="0013519B"/>
    <w:rsid w:val="001352F5"/>
    <w:rsid w:val="00135AB9"/>
    <w:rsid w:val="00140980"/>
    <w:rsid w:val="00141730"/>
    <w:rsid w:val="001427A1"/>
    <w:rsid w:val="00142891"/>
    <w:rsid w:val="00142C32"/>
    <w:rsid w:val="00143EA1"/>
    <w:rsid w:val="00144009"/>
    <w:rsid w:val="001442CF"/>
    <w:rsid w:val="0014508D"/>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70A4"/>
    <w:rsid w:val="001874FE"/>
    <w:rsid w:val="00190A01"/>
    <w:rsid w:val="00192AE9"/>
    <w:rsid w:val="00194FC8"/>
    <w:rsid w:val="00195032"/>
    <w:rsid w:val="0019715B"/>
    <w:rsid w:val="00197EEB"/>
    <w:rsid w:val="001A017A"/>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3064"/>
    <w:rsid w:val="001F5C6C"/>
    <w:rsid w:val="001F6F21"/>
    <w:rsid w:val="001F73EA"/>
    <w:rsid w:val="00202026"/>
    <w:rsid w:val="00203503"/>
    <w:rsid w:val="00203AB5"/>
    <w:rsid w:val="00206049"/>
    <w:rsid w:val="002061B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4516"/>
    <w:rsid w:val="00225397"/>
    <w:rsid w:val="00225B76"/>
    <w:rsid w:val="0022759A"/>
    <w:rsid w:val="002303F4"/>
    <w:rsid w:val="00233B14"/>
    <w:rsid w:val="00234356"/>
    <w:rsid w:val="00234CA0"/>
    <w:rsid w:val="002366AE"/>
    <w:rsid w:val="00236BE3"/>
    <w:rsid w:val="00241648"/>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A12"/>
    <w:rsid w:val="00256DCF"/>
    <w:rsid w:val="002570C7"/>
    <w:rsid w:val="00257150"/>
    <w:rsid w:val="0026070C"/>
    <w:rsid w:val="00260E4B"/>
    <w:rsid w:val="00261DF0"/>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20FC"/>
    <w:rsid w:val="002A2B8C"/>
    <w:rsid w:val="002A317E"/>
    <w:rsid w:val="002A35CD"/>
    <w:rsid w:val="002A3869"/>
    <w:rsid w:val="002A4061"/>
    <w:rsid w:val="002A43CD"/>
    <w:rsid w:val="002A4722"/>
    <w:rsid w:val="002A4BEB"/>
    <w:rsid w:val="002A4EE1"/>
    <w:rsid w:val="002A6F7F"/>
    <w:rsid w:val="002A7227"/>
    <w:rsid w:val="002A780F"/>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4901"/>
    <w:rsid w:val="002D5DFE"/>
    <w:rsid w:val="002E060C"/>
    <w:rsid w:val="002E070C"/>
    <w:rsid w:val="002E0A38"/>
    <w:rsid w:val="002E173E"/>
    <w:rsid w:val="002E320C"/>
    <w:rsid w:val="002E5654"/>
    <w:rsid w:val="002E7471"/>
    <w:rsid w:val="002E7FEB"/>
    <w:rsid w:val="002F0507"/>
    <w:rsid w:val="002F3372"/>
    <w:rsid w:val="002F53C6"/>
    <w:rsid w:val="002F5A47"/>
    <w:rsid w:val="00302DEB"/>
    <w:rsid w:val="00303FC0"/>
    <w:rsid w:val="00304D7F"/>
    <w:rsid w:val="0030511E"/>
    <w:rsid w:val="00306E85"/>
    <w:rsid w:val="00306E89"/>
    <w:rsid w:val="0030747E"/>
    <w:rsid w:val="00307BBF"/>
    <w:rsid w:val="00311409"/>
    <w:rsid w:val="00311489"/>
    <w:rsid w:val="0031275C"/>
    <w:rsid w:val="00313C1C"/>
    <w:rsid w:val="00314775"/>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5118"/>
    <w:rsid w:val="003557FB"/>
    <w:rsid w:val="00356399"/>
    <w:rsid w:val="00356ADE"/>
    <w:rsid w:val="00356F1A"/>
    <w:rsid w:val="00357125"/>
    <w:rsid w:val="0035761E"/>
    <w:rsid w:val="003606D3"/>
    <w:rsid w:val="00360DBE"/>
    <w:rsid w:val="00363389"/>
    <w:rsid w:val="00365498"/>
    <w:rsid w:val="00365592"/>
    <w:rsid w:val="003712A9"/>
    <w:rsid w:val="0037228E"/>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4446"/>
    <w:rsid w:val="003855D6"/>
    <w:rsid w:val="00386272"/>
    <w:rsid w:val="003875D2"/>
    <w:rsid w:val="003875E7"/>
    <w:rsid w:val="0039073F"/>
    <w:rsid w:val="00393608"/>
    <w:rsid w:val="003936DA"/>
    <w:rsid w:val="0039409B"/>
    <w:rsid w:val="003944AC"/>
    <w:rsid w:val="0039516B"/>
    <w:rsid w:val="003952F6"/>
    <w:rsid w:val="003962AC"/>
    <w:rsid w:val="0039725C"/>
    <w:rsid w:val="00397941"/>
    <w:rsid w:val="00397C59"/>
    <w:rsid w:val="003A1A33"/>
    <w:rsid w:val="003A2087"/>
    <w:rsid w:val="003A2FDC"/>
    <w:rsid w:val="003A4136"/>
    <w:rsid w:val="003A52D2"/>
    <w:rsid w:val="003A704E"/>
    <w:rsid w:val="003A7076"/>
    <w:rsid w:val="003B1708"/>
    <w:rsid w:val="003B4355"/>
    <w:rsid w:val="003B4599"/>
    <w:rsid w:val="003B617B"/>
    <w:rsid w:val="003B7D4B"/>
    <w:rsid w:val="003C0917"/>
    <w:rsid w:val="003C1315"/>
    <w:rsid w:val="003C2237"/>
    <w:rsid w:val="003C508D"/>
    <w:rsid w:val="003C50CD"/>
    <w:rsid w:val="003C5559"/>
    <w:rsid w:val="003C5886"/>
    <w:rsid w:val="003C6792"/>
    <w:rsid w:val="003D08E0"/>
    <w:rsid w:val="003D1BDC"/>
    <w:rsid w:val="003D1CFB"/>
    <w:rsid w:val="003D2BC8"/>
    <w:rsid w:val="003D2EC4"/>
    <w:rsid w:val="003D3A75"/>
    <w:rsid w:val="003D4E55"/>
    <w:rsid w:val="003D5CC0"/>
    <w:rsid w:val="003D60D3"/>
    <w:rsid w:val="003D643C"/>
    <w:rsid w:val="003E0951"/>
    <w:rsid w:val="003E42D8"/>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4CA4"/>
    <w:rsid w:val="00427A27"/>
    <w:rsid w:val="00427FCC"/>
    <w:rsid w:val="00430FC0"/>
    <w:rsid w:val="0043178A"/>
    <w:rsid w:val="00431D2B"/>
    <w:rsid w:val="00433BBA"/>
    <w:rsid w:val="004343B9"/>
    <w:rsid w:val="00434452"/>
    <w:rsid w:val="00434E75"/>
    <w:rsid w:val="00436366"/>
    <w:rsid w:val="004375B2"/>
    <w:rsid w:val="00437FF2"/>
    <w:rsid w:val="00440D28"/>
    <w:rsid w:val="0044159F"/>
    <w:rsid w:val="00441FF2"/>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F3F"/>
    <w:rsid w:val="00484FFE"/>
    <w:rsid w:val="004850FB"/>
    <w:rsid w:val="00485999"/>
    <w:rsid w:val="00485F88"/>
    <w:rsid w:val="004861A0"/>
    <w:rsid w:val="00486569"/>
    <w:rsid w:val="004868C9"/>
    <w:rsid w:val="004871D5"/>
    <w:rsid w:val="0048784B"/>
    <w:rsid w:val="00490428"/>
    <w:rsid w:val="004909A3"/>
    <w:rsid w:val="00492E45"/>
    <w:rsid w:val="00493F62"/>
    <w:rsid w:val="00494A91"/>
    <w:rsid w:val="00495044"/>
    <w:rsid w:val="00495D6E"/>
    <w:rsid w:val="004A1307"/>
    <w:rsid w:val="004A167A"/>
    <w:rsid w:val="004A1F81"/>
    <w:rsid w:val="004A2941"/>
    <w:rsid w:val="004A44B6"/>
    <w:rsid w:val="004A464F"/>
    <w:rsid w:val="004A5755"/>
    <w:rsid w:val="004A7BAC"/>
    <w:rsid w:val="004B193B"/>
    <w:rsid w:val="004B2E18"/>
    <w:rsid w:val="004B30F1"/>
    <w:rsid w:val="004B46F3"/>
    <w:rsid w:val="004B4A2C"/>
    <w:rsid w:val="004B5362"/>
    <w:rsid w:val="004B6434"/>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5CC8"/>
    <w:rsid w:val="004D6016"/>
    <w:rsid w:val="004D621E"/>
    <w:rsid w:val="004D76E8"/>
    <w:rsid w:val="004E1B50"/>
    <w:rsid w:val="004E1E41"/>
    <w:rsid w:val="004E1FD5"/>
    <w:rsid w:val="004E22DB"/>
    <w:rsid w:val="004E2638"/>
    <w:rsid w:val="004E2864"/>
    <w:rsid w:val="004E366E"/>
    <w:rsid w:val="004E38CC"/>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11B"/>
    <w:rsid w:val="00507DB9"/>
    <w:rsid w:val="00510434"/>
    <w:rsid w:val="00510EDE"/>
    <w:rsid w:val="00511112"/>
    <w:rsid w:val="00512439"/>
    <w:rsid w:val="005128AE"/>
    <w:rsid w:val="005137E8"/>
    <w:rsid w:val="0051444D"/>
    <w:rsid w:val="00515608"/>
    <w:rsid w:val="00523845"/>
    <w:rsid w:val="00523E41"/>
    <w:rsid w:val="00524499"/>
    <w:rsid w:val="00527C6B"/>
    <w:rsid w:val="00531ACD"/>
    <w:rsid w:val="00531C1B"/>
    <w:rsid w:val="005323FC"/>
    <w:rsid w:val="005324AC"/>
    <w:rsid w:val="005324ED"/>
    <w:rsid w:val="00532B5A"/>
    <w:rsid w:val="005337CD"/>
    <w:rsid w:val="00533A6F"/>
    <w:rsid w:val="0053415B"/>
    <w:rsid w:val="00535270"/>
    <w:rsid w:val="005352DA"/>
    <w:rsid w:val="005353D9"/>
    <w:rsid w:val="0053709C"/>
    <w:rsid w:val="00541912"/>
    <w:rsid w:val="0054365C"/>
    <w:rsid w:val="00543A16"/>
    <w:rsid w:val="00543CEF"/>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63F5"/>
    <w:rsid w:val="00556C29"/>
    <w:rsid w:val="00556FA0"/>
    <w:rsid w:val="00560DF8"/>
    <w:rsid w:val="005614CF"/>
    <w:rsid w:val="0056286F"/>
    <w:rsid w:val="005629CB"/>
    <w:rsid w:val="005629F2"/>
    <w:rsid w:val="00562F5F"/>
    <w:rsid w:val="00570B6F"/>
    <w:rsid w:val="00571146"/>
    <w:rsid w:val="00571EA8"/>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A0062"/>
    <w:rsid w:val="005A2AF5"/>
    <w:rsid w:val="005A2F68"/>
    <w:rsid w:val="005A394F"/>
    <w:rsid w:val="005A3BC3"/>
    <w:rsid w:val="005A6AB3"/>
    <w:rsid w:val="005A6E1B"/>
    <w:rsid w:val="005A7389"/>
    <w:rsid w:val="005B2680"/>
    <w:rsid w:val="005B51F2"/>
    <w:rsid w:val="005B560E"/>
    <w:rsid w:val="005B5C58"/>
    <w:rsid w:val="005B5CAC"/>
    <w:rsid w:val="005C0125"/>
    <w:rsid w:val="005C098F"/>
    <w:rsid w:val="005C1602"/>
    <w:rsid w:val="005C1EEA"/>
    <w:rsid w:val="005C2A29"/>
    <w:rsid w:val="005C366E"/>
    <w:rsid w:val="005C3B1B"/>
    <w:rsid w:val="005C4266"/>
    <w:rsid w:val="005C7B40"/>
    <w:rsid w:val="005C7E29"/>
    <w:rsid w:val="005C7E5F"/>
    <w:rsid w:val="005D0DFD"/>
    <w:rsid w:val="005D1339"/>
    <w:rsid w:val="005D1BBE"/>
    <w:rsid w:val="005D2513"/>
    <w:rsid w:val="005D41C1"/>
    <w:rsid w:val="005D5318"/>
    <w:rsid w:val="005D5498"/>
    <w:rsid w:val="005D5704"/>
    <w:rsid w:val="005D62B3"/>
    <w:rsid w:val="005D68BA"/>
    <w:rsid w:val="005E17FE"/>
    <w:rsid w:val="005E2223"/>
    <w:rsid w:val="005E2602"/>
    <w:rsid w:val="005E3913"/>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600A32"/>
    <w:rsid w:val="0060340B"/>
    <w:rsid w:val="00603713"/>
    <w:rsid w:val="00605296"/>
    <w:rsid w:val="0060538F"/>
    <w:rsid w:val="00605827"/>
    <w:rsid w:val="006060B7"/>
    <w:rsid w:val="00606ED5"/>
    <w:rsid w:val="00607824"/>
    <w:rsid w:val="00607A26"/>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CA4"/>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B3F"/>
    <w:rsid w:val="00656F83"/>
    <w:rsid w:val="00657E8B"/>
    <w:rsid w:val="006607CB"/>
    <w:rsid w:val="00660FE1"/>
    <w:rsid w:val="006615EC"/>
    <w:rsid w:val="00662D36"/>
    <w:rsid w:val="00663CBC"/>
    <w:rsid w:val="006657E8"/>
    <w:rsid w:val="00666834"/>
    <w:rsid w:val="00666EA1"/>
    <w:rsid w:val="00667140"/>
    <w:rsid w:val="006671E8"/>
    <w:rsid w:val="00667603"/>
    <w:rsid w:val="0067224D"/>
    <w:rsid w:val="00672823"/>
    <w:rsid w:val="00672D4E"/>
    <w:rsid w:val="00673BCE"/>
    <w:rsid w:val="00676B46"/>
    <w:rsid w:val="00680307"/>
    <w:rsid w:val="006805EE"/>
    <w:rsid w:val="006809E4"/>
    <w:rsid w:val="00681E94"/>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45A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BB9"/>
    <w:rsid w:val="006C06F5"/>
    <w:rsid w:val="006C2357"/>
    <w:rsid w:val="006C31BC"/>
    <w:rsid w:val="006C3510"/>
    <w:rsid w:val="006C3B1B"/>
    <w:rsid w:val="006C55C6"/>
    <w:rsid w:val="006C5E88"/>
    <w:rsid w:val="006C6CC4"/>
    <w:rsid w:val="006D0370"/>
    <w:rsid w:val="006D0467"/>
    <w:rsid w:val="006D04E0"/>
    <w:rsid w:val="006D069B"/>
    <w:rsid w:val="006D20FB"/>
    <w:rsid w:val="006D3274"/>
    <w:rsid w:val="006D3E2E"/>
    <w:rsid w:val="006D6059"/>
    <w:rsid w:val="006D6BB2"/>
    <w:rsid w:val="006E08A3"/>
    <w:rsid w:val="006E24AC"/>
    <w:rsid w:val="006E259D"/>
    <w:rsid w:val="006E26F6"/>
    <w:rsid w:val="006E2EA8"/>
    <w:rsid w:val="006E45DB"/>
    <w:rsid w:val="006F04DF"/>
    <w:rsid w:val="006F217B"/>
    <w:rsid w:val="006F2308"/>
    <w:rsid w:val="006F24AB"/>
    <w:rsid w:val="006F30E2"/>
    <w:rsid w:val="006F4AE5"/>
    <w:rsid w:val="006F57F4"/>
    <w:rsid w:val="006F7CAE"/>
    <w:rsid w:val="0070172B"/>
    <w:rsid w:val="00701769"/>
    <w:rsid w:val="00702224"/>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251A"/>
    <w:rsid w:val="0072394C"/>
    <w:rsid w:val="00724907"/>
    <w:rsid w:val="007308E6"/>
    <w:rsid w:val="007309DB"/>
    <w:rsid w:val="00731399"/>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2D3E"/>
    <w:rsid w:val="007734DD"/>
    <w:rsid w:val="00775314"/>
    <w:rsid w:val="00776613"/>
    <w:rsid w:val="00776ED4"/>
    <w:rsid w:val="00777810"/>
    <w:rsid w:val="00783C64"/>
    <w:rsid w:val="00783E38"/>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F30"/>
    <w:rsid w:val="007A5121"/>
    <w:rsid w:val="007A587D"/>
    <w:rsid w:val="007A5E42"/>
    <w:rsid w:val="007A5F38"/>
    <w:rsid w:val="007A6D64"/>
    <w:rsid w:val="007A7C13"/>
    <w:rsid w:val="007A7D7D"/>
    <w:rsid w:val="007B06E2"/>
    <w:rsid w:val="007B32D8"/>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779"/>
    <w:rsid w:val="007E3587"/>
    <w:rsid w:val="007E3D3E"/>
    <w:rsid w:val="007E4C59"/>
    <w:rsid w:val="007E74EB"/>
    <w:rsid w:val="007E78DB"/>
    <w:rsid w:val="007F03FE"/>
    <w:rsid w:val="007F0901"/>
    <w:rsid w:val="007F16F3"/>
    <w:rsid w:val="007F263E"/>
    <w:rsid w:val="007F2F41"/>
    <w:rsid w:val="007F4C06"/>
    <w:rsid w:val="007F704F"/>
    <w:rsid w:val="0080023A"/>
    <w:rsid w:val="00802BFF"/>
    <w:rsid w:val="00804880"/>
    <w:rsid w:val="00804E3F"/>
    <w:rsid w:val="00806F06"/>
    <w:rsid w:val="008073B1"/>
    <w:rsid w:val="008079F5"/>
    <w:rsid w:val="00810A1D"/>
    <w:rsid w:val="008112BA"/>
    <w:rsid w:val="008121AC"/>
    <w:rsid w:val="008128F2"/>
    <w:rsid w:val="00812ED2"/>
    <w:rsid w:val="0081443E"/>
    <w:rsid w:val="008166E5"/>
    <w:rsid w:val="00820C89"/>
    <w:rsid w:val="00822093"/>
    <w:rsid w:val="00822A12"/>
    <w:rsid w:val="00822F18"/>
    <w:rsid w:val="0082541C"/>
    <w:rsid w:val="0082631D"/>
    <w:rsid w:val="00826F8F"/>
    <w:rsid w:val="00827D99"/>
    <w:rsid w:val="00827EA4"/>
    <w:rsid w:val="00831DF3"/>
    <w:rsid w:val="00834C12"/>
    <w:rsid w:val="00836265"/>
    <w:rsid w:val="00837D05"/>
    <w:rsid w:val="0084040D"/>
    <w:rsid w:val="00840513"/>
    <w:rsid w:val="008432FB"/>
    <w:rsid w:val="00843444"/>
    <w:rsid w:val="00847B6E"/>
    <w:rsid w:val="00850AA6"/>
    <w:rsid w:val="00850FF9"/>
    <w:rsid w:val="008518E4"/>
    <w:rsid w:val="00852EB3"/>
    <w:rsid w:val="00853B00"/>
    <w:rsid w:val="00853CBE"/>
    <w:rsid w:val="008545DB"/>
    <w:rsid w:val="008554AE"/>
    <w:rsid w:val="00856032"/>
    <w:rsid w:val="0085611E"/>
    <w:rsid w:val="008567FA"/>
    <w:rsid w:val="00857913"/>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6020"/>
    <w:rsid w:val="00896514"/>
    <w:rsid w:val="008A2A2C"/>
    <w:rsid w:val="008A2D03"/>
    <w:rsid w:val="008A31B1"/>
    <w:rsid w:val="008A3B4D"/>
    <w:rsid w:val="008A50E3"/>
    <w:rsid w:val="008A589C"/>
    <w:rsid w:val="008A6D7F"/>
    <w:rsid w:val="008A7B4A"/>
    <w:rsid w:val="008B13B7"/>
    <w:rsid w:val="008B15C4"/>
    <w:rsid w:val="008B1C01"/>
    <w:rsid w:val="008B317B"/>
    <w:rsid w:val="008B40EE"/>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260D"/>
    <w:rsid w:val="00932C0C"/>
    <w:rsid w:val="00932CF2"/>
    <w:rsid w:val="00933902"/>
    <w:rsid w:val="009348E1"/>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70E29"/>
    <w:rsid w:val="00971930"/>
    <w:rsid w:val="009757CA"/>
    <w:rsid w:val="0097731A"/>
    <w:rsid w:val="00977F73"/>
    <w:rsid w:val="0098015A"/>
    <w:rsid w:val="00981CB9"/>
    <w:rsid w:val="00982589"/>
    <w:rsid w:val="00982A6B"/>
    <w:rsid w:val="00982DE9"/>
    <w:rsid w:val="00982F04"/>
    <w:rsid w:val="00985CAA"/>
    <w:rsid w:val="00985D06"/>
    <w:rsid w:val="00991276"/>
    <w:rsid w:val="00992C21"/>
    <w:rsid w:val="00995882"/>
    <w:rsid w:val="0099730C"/>
    <w:rsid w:val="00997DC8"/>
    <w:rsid w:val="009A023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5FBA"/>
    <w:rsid w:val="009D1422"/>
    <w:rsid w:val="009D2755"/>
    <w:rsid w:val="009D2EC3"/>
    <w:rsid w:val="009D2EC5"/>
    <w:rsid w:val="009D2FA9"/>
    <w:rsid w:val="009D319E"/>
    <w:rsid w:val="009D5008"/>
    <w:rsid w:val="009D539E"/>
    <w:rsid w:val="009D6817"/>
    <w:rsid w:val="009D77AC"/>
    <w:rsid w:val="009D78BF"/>
    <w:rsid w:val="009E0AFA"/>
    <w:rsid w:val="009E1155"/>
    <w:rsid w:val="009E235E"/>
    <w:rsid w:val="009E3E09"/>
    <w:rsid w:val="009E3F2B"/>
    <w:rsid w:val="009E49DF"/>
    <w:rsid w:val="009E57CA"/>
    <w:rsid w:val="009E7C37"/>
    <w:rsid w:val="009F2244"/>
    <w:rsid w:val="009F2552"/>
    <w:rsid w:val="009F289F"/>
    <w:rsid w:val="009F380C"/>
    <w:rsid w:val="009F600D"/>
    <w:rsid w:val="009F65C4"/>
    <w:rsid w:val="009F7BF2"/>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51D6"/>
    <w:rsid w:val="00A16CDA"/>
    <w:rsid w:val="00A17727"/>
    <w:rsid w:val="00A17FC6"/>
    <w:rsid w:val="00A206FB"/>
    <w:rsid w:val="00A20A3E"/>
    <w:rsid w:val="00A2109B"/>
    <w:rsid w:val="00A2122F"/>
    <w:rsid w:val="00A22237"/>
    <w:rsid w:val="00A228FC"/>
    <w:rsid w:val="00A26F79"/>
    <w:rsid w:val="00A273CE"/>
    <w:rsid w:val="00A3028A"/>
    <w:rsid w:val="00A31CA4"/>
    <w:rsid w:val="00A32BCA"/>
    <w:rsid w:val="00A3324F"/>
    <w:rsid w:val="00A33389"/>
    <w:rsid w:val="00A3438E"/>
    <w:rsid w:val="00A345A2"/>
    <w:rsid w:val="00A35835"/>
    <w:rsid w:val="00A35CA9"/>
    <w:rsid w:val="00A369D5"/>
    <w:rsid w:val="00A36ADC"/>
    <w:rsid w:val="00A36CAA"/>
    <w:rsid w:val="00A4108B"/>
    <w:rsid w:val="00A413F7"/>
    <w:rsid w:val="00A42AEF"/>
    <w:rsid w:val="00A439F1"/>
    <w:rsid w:val="00A450B8"/>
    <w:rsid w:val="00A454BB"/>
    <w:rsid w:val="00A4630A"/>
    <w:rsid w:val="00A46596"/>
    <w:rsid w:val="00A46B7B"/>
    <w:rsid w:val="00A47A09"/>
    <w:rsid w:val="00A503E9"/>
    <w:rsid w:val="00A50EDF"/>
    <w:rsid w:val="00A5148F"/>
    <w:rsid w:val="00A523F5"/>
    <w:rsid w:val="00A538D9"/>
    <w:rsid w:val="00A53F57"/>
    <w:rsid w:val="00A54203"/>
    <w:rsid w:val="00A542CB"/>
    <w:rsid w:val="00A54A83"/>
    <w:rsid w:val="00A55D94"/>
    <w:rsid w:val="00A563BB"/>
    <w:rsid w:val="00A57961"/>
    <w:rsid w:val="00A57C77"/>
    <w:rsid w:val="00A61510"/>
    <w:rsid w:val="00A6168B"/>
    <w:rsid w:val="00A61E59"/>
    <w:rsid w:val="00A625EA"/>
    <w:rsid w:val="00A63842"/>
    <w:rsid w:val="00A64F48"/>
    <w:rsid w:val="00A6754E"/>
    <w:rsid w:val="00A67658"/>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1698"/>
    <w:rsid w:val="00A82206"/>
    <w:rsid w:val="00A824CE"/>
    <w:rsid w:val="00A826A1"/>
    <w:rsid w:val="00A8353D"/>
    <w:rsid w:val="00A838D8"/>
    <w:rsid w:val="00A841DF"/>
    <w:rsid w:val="00A8433E"/>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5554"/>
    <w:rsid w:val="00AD57AB"/>
    <w:rsid w:val="00AD5F71"/>
    <w:rsid w:val="00AD6F2B"/>
    <w:rsid w:val="00AE15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18F"/>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9F4"/>
    <w:rsid w:val="00B320C7"/>
    <w:rsid w:val="00B3234C"/>
    <w:rsid w:val="00B33AE9"/>
    <w:rsid w:val="00B33B2A"/>
    <w:rsid w:val="00B33B9C"/>
    <w:rsid w:val="00B34660"/>
    <w:rsid w:val="00B34CBE"/>
    <w:rsid w:val="00B3573E"/>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EA7"/>
    <w:rsid w:val="00B7410C"/>
    <w:rsid w:val="00B76313"/>
    <w:rsid w:val="00B81A84"/>
    <w:rsid w:val="00B81F44"/>
    <w:rsid w:val="00B82B6F"/>
    <w:rsid w:val="00B87188"/>
    <w:rsid w:val="00B9061C"/>
    <w:rsid w:val="00B90D69"/>
    <w:rsid w:val="00B91FF0"/>
    <w:rsid w:val="00B92689"/>
    <w:rsid w:val="00B9289F"/>
    <w:rsid w:val="00B92AC7"/>
    <w:rsid w:val="00B92B00"/>
    <w:rsid w:val="00B92CE0"/>
    <w:rsid w:val="00B93DCC"/>
    <w:rsid w:val="00B94C10"/>
    <w:rsid w:val="00B94C88"/>
    <w:rsid w:val="00B95687"/>
    <w:rsid w:val="00B9739E"/>
    <w:rsid w:val="00B97B2F"/>
    <w:rsid w:val="00B97BE0"/>
    <w:rsid w:val="00BA06B8"/>
    <w:rsid w:val="00BA0B7F"/>
    <w:rsid w:val="00BA13E1"/>
    <w:rsid w:val="00BA16EE"/>
    <w:rsid w:val="00BA1A06"/>
    <w:rsid w:val="00BA2BFB"/>
    <w:rsid w:val="00BA4843"/>
    <w:rsid w:val="00BA5123"/>
    <w:rsid w:val="00BA5DED"/>
    <w:rsid w:val="00BB022D"/>
    <w:rsid w:val="00BB0249"/>
    <w:rsid w:val="00BB0A73"/>
    <w:rsid w:val="00BB1147"/>
    <w:rsid w:val="00BB3F63"/>
    <w:rsid w:val="00BB46BE"/>
    <w:rsid w:val="00BB4F86"/>
    <w:rsid w:val="00BB6D01"/>
    <w:rsid w:val="00BB6E49"/>
    <w:rsid w:val="00BB7AEC"/>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44D5"/>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5F3"/>
    <w:rsid w:val="00C357F3"/>
    <w:rsid w:val="00C35AB7"/>
    <w:rsid w:val="00C35D8E"/>
    <w:rsid w:val="00C365B2"/>
    <w:rsid w:val="00C37235"/>
    <w:rsid w:val="00C41205"/>
    <w:rsid w:val="00C42975"/>
    <w:rsid w:val="00C440B5"/>
    <w:rsid w:val="00C4434E"/>
    <w:rsid w:val="00C45A39"/>
    <w:rsid w:val="00C4690C"/>
    <w:rsid w:val="00C47710"/>
    <w:rsid w:val="00C5005B"/>
    <w:rsid w:val="00C50582"/>
    <w:rsid w:val="00C50E7A"/>
    <w:rsid w:val="00C5166C"/>
    <w:rsid w:val="00C51BB7"/>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EAC"/>
    <w:rsid w:val="00C906E5"/>
    <w:rsid w:val="00C92D9D"/>
    <w:rsid w:val="00C93D71"/>
    <w:rsid w:val="00C94190"/>
    <w:rsid w:val="00C94BD6"/>
    <w:rsid w:val="00C953B2"/>
    <w:rsid w:val="00C966EA"/>
    <w:rsid w:val="00C969C7"/>
    <w:rsid w:val="00C969F4"/>
    <w:rsid w:val="00CA013F"/>
    <w:rsid w:val="00CA1083"/>
    <w:rsid w:val="00CA4179"/>
    <w:rsid w:val="00CA5048"/>
    <w:rsid w:val="00CA71C3"/>
    <w:rsid w:val="00CA78C6"/>
    <w:rsid w:val="00CA7BC3"/>
    <w:rsid w:val="00CA7EAE"/>
    <w:rsid w:val="00CB0509"/>
    <w:rsid w:val="00CB0DE0"/>
    <w:rsid w:val="00CB10DD"/>
    <w:rsid w:val="00CB22A3"/>
    <w:rsid w:val="00CB3668"/>
    <w:rsid w:val="00CB53A3"/>
    <w:rsid w:val="00CB5FCB"/>
    <w:rsid w:val="00CB67BC"/>
    <w:rsid w:val="00CC3988"/>
    <w:rsid w:val="00CC48E3"/>
    <w:rsid w:val="00CC72C8"/>
    <w:rsid w:val="00CD13A3"/>
    <w:rsid w:val="00CD280D"/>
    <w:rsid w:val="00CD3842"/>
    <w:rsid w:val="00CD42CF"/>
    <w:rsid w:val="00CD5537"/>
    <w:rsid w:val="00CD65BC"/>
    <w:rsid w:val="00CD7905"/>
    <w:rsid w:val="00CE0CF3"/>
    <w:rsid w:val="00CE1F24"/>
    <w:rsid w:val="00CE2ACC"/>
    <w:rsid w:val="00CE2E2C"/>
    <w:rsid w:val="00CE3E14"/>
    <w:rsid w:val="00CE4137"/>
    <w:rsid w:val="00CE5497"/>
    <w:rsid w:val="00CE5E10"/>
    <w:rsid w:val="00CE5E7B"/>
    <w:rsid w:val="00CE7253"/>
    <w:rsid w:val="00CE795C"/>
    <w:rsid w:val="00CF0015"/>
    <w:rsid w:val="00CF1AA7"/>
    <w:rsid w:val="00CF200E"/>
    <w:rsid w:val="00CF222F"/>
    <w:rsid w:val="00CF24D4"/>
    <w:rsid w:val="00CF24F3"/>
    <w:rsid w:val="00CF2961"/>
    <w:rsid w:val="00CF2E45"/>
    <w:rsid w:val="00CF3225"/>
    <w:rsid w:val="00CF38A5"/>
    <w:rsid w:val="00CF6E18"/>
    <w:rsid w:val="00CF77C1"/>
    <w:rsid w:val="00D0403C"/>
    <w:rsid w:val="00D07AAC"/>
    <w:rsid w:val="00D07B82"/>
    <w:rsid w:val="00D1288D"/>
    <w:rsid w:val="00D12D29"/>
    <w:rsid w:val="00D155C9"/>
    <w:rsid w:val="00D15B92"/>
    <w:rsid w:val="00D17A1C"/>
    <w:rsid w:val="00D22F3B"/>
    <w:rsid w:val="00D25293"/>
    <w:rsid w:val="00D25A01"/>
    <w:rsid w:val="00D26A42"/>
    <w:rsid w:val="00D33281"/>
    <w:rsid w:val="00D34E44"/>
    <w:rsid w:val="00D35694"/>
    <w:rsid w:val="00D358F7"/>
    <w:rsid w:val="00D365A9"/>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8DE"/>
    <w:rsid w:val="00DC0B5E"/>
    <w:rsid w:val="00DC1B41"/>
    <w:rsid w:val="00DC20A7"/>
    <w:rsid w:val="00DC2B80"/>
    <w:rsid w:val="00DC7222"/>
    <w:rsid w:val="00DD1AAD"/>
    <w:rsid w:val="00DD3A68"/>
    <w:rsid w:val="00DD4954"/>
    <w:rsid w:val="00DD641A"/>
    <w:rsid w:val="00DD703A"/>
    <w:rsid w:val="00DE0CE6"/>
    <w:rsid w:val="00DE0E7F"/>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409E"/>
    <w:rsid w:val="00E049C8"/>
    <w:rsid w:val="00E04F2C"/>
    <w:rsid w:val="00E05277"/>
    <w:rsid w:val="00E06355"/>
    <w:rsid w:val="00E06BDC"/>
    <w:rsid w:val="00E1055B"/>
    <w:rsid w:val="00E1138E"/>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7AE5"/>
    <w:rsid w:val="00E37B30"/>
    <w:rsid w:val="00E40510"/>
    <w:rsid w:val="00E42368"/>
    <w:rsid w:val="00E425A5"/>
    <w:rsid w:val="00E4287B"/>
    <w:rsid w:val="00E440FC"/>
    <w:rsid w:val="00E450E1"/>
    <w:rsid w:val="00E452FB"/>
    <w:rsid w:val="00E50C43"/>
    <w:rsid w:val="00E52233"/>
    <w:rsid w:val="00E526E5"/>
    <w:rsid w:val="00E52DB3"/>
    <w:rsid w:val="00E5310C"/>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4E77"/>
    <w:rsid w:val="00E76987"/>
    <w:rsid w:val="00E76B40"/>
    <w:rsid w:val="00E76F14"/>
    <w:rsid w:val="00E77E8C"/>
    <w:rsid w:val="00E816B2"/>
    <w:rsid w:val="00E81AFE"/>
    <w:rsid w:val="00E81F9C"/>
    <w:rsid w:val="00E82C86"/>
    <w:rsid w:val="00E82F03"/>
    <w:rsid w:val="00E84DE4"/>
    <w:rsid w:val="00E85EBE"/>
    <w:rsid w:val="00E86354"/>
    <w:rsid w:val="00E86EE1"/>
    <w:rsid w:val="00E86FE8"/>
    <w:rsid w:val="00E8708F"/>
    <w:rsid w:val="00E87D80"/>
    <w:rsid w:val="00E901C0"/>
    <w:rsid w:val="00E91EA3"/>
    <w:rsid w:val="00E92953"/>
    <w:rsid w:val="00E93E1E"/>
    <w:rsid w:val="00E97D81"/>
    <w:rsid w:val="00EA1516"/>
    <w:rsid w:val="00EA2195"/>
    <w:rsid w:val="00EA23B3"/>
    <w:rsid w:val="00EA286A"/>
    <w:rsid w:val="00EA365D"/>
    <w:rsid w:val="00EA5719"/>
    <w:rsid w:val="00EA7DD0"/>
    <w:rsid w:val="00EB0F36"/>
    <w:rsid w:val="00EB1AFE"/>
    <w:rsid w:val="00EB25D9"/>
    <w:rsid w:val="00EB275F"/>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4AA0"/>
    <w:rsid w:val="00EE7FE6"/>
    <w:rsid w:val="00EF0F2C"/>
    <w:rsid w:val="00EF113F"/>
    <w:rsid w:val="00EF28F2"/>
    <w:rsid w:val="00EF3A7B"/>
    <w:rsid w:val="00EF42A6"/>
    <w:rsid w:val="00EF450D"/>
    <w:rsid w:val="00F024B9"/>
    <w:rsid w:val="00F026D1"/>
    <w:rsid w:val="00F03D3C"/>
    <w:rsid w:val="00F040FB"/>
    <w:rsid w:val="00F04794"/>
    <w:rsid w:val="00F05A59"/>
    <w:rsid w:val="00F06233"/>
    <w:rsid w:val="00F06EB2"/>
    <w:rsid w:val="00F07C71"/>
    <w:rsid w:val="00F106D6"/>
    <w:rsid w:val="00F10900"/>
    <w:rsid w:val="00F1231B"/>
    <w:rsid w:val="00F1295C"/>
    <w:rsid w:val="00F1383F"/>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4923"/>
    <w:rsid w:val="00F379AF"/>
    <w:rsid w:val="00F37C6A"/>
    <w:rsid w:val="00F410B8"/>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F87"/>
    <w:rsid w:val="00F74CA1"/>
    <w:rsid w:val="00F7506D"/>
    <w:rsid w:val="00F75452"/>
    <w:rsid w:val="00F75ED9"/>
    <w:rsid w:val="00F75F2A"/>
    <w:rsid w:val="00F761B3"/>
    <w:rsid w:val="00F7622F"/>
    <w:rsid w:val="00F770A8"/>
    <w:rsid w:val="00F77211"/>
    <w:rsid w:val="00F80312"/>
    <w:rsid w:val="00F80E4B"/>
    <w:rsid w:val="00F81EBE"/>
    <w:rsid w:val="00F82B27"/>
    <w:rsid w:val="00F83D52"/>
    <w:rsid w:val="00F86051"/>
    <w:rsid w:val="00F8637F"/>
    <w:rsid w:val="00F87A94"/>
    <w:rsid w:val="00F87E59"/>
    <w:rsid w:val="00F92D7B"/>
    <w:rsid w:val="00F9403C"/>
    <w:rsid w:val="00F9562D"/>
    <w:rsid w:val="00F9594E"/>
    <w:rsid w:val="00F96DED"/>
    <w:rsid w:val="00F97C04"/>
    <w:rsid w:val="00FA2160"/>
    <w:rsid w:val="00FA2473"/>
    <w:rsid w:val="00FA24E6"/>
    <w:rsid w:val="00FA28D0"/>
    <w:rsid w:val="00FA378F"/>
    <w:rsid w:val="00FA3A57"/>
    <w:rsid w:val="00FA4363"/>
    <w:rsid w:val="00FA5DC2"/>
    <w:rsid w:val="00FA6162"/>
    <w:rsid w:val="00FA6688"/>
    <w:rsid w:val="00FA6861"/>
    <w:rsid w:val="00FA7B7B"/>
    <w:rsid w:val="00FA7D0B"/>
    <w:rsid w:val="00FA7D71"/>
    <w:rsid w:val="00FB0D0D"/>
    <w:rsid w:val="00FB5ECD"/>
    <w:rsid w:val="00FB6765"/>
    <w:rsid w:val="00FB7DAD"/>
    <w:rsid w:val="00FC14AA"/>
    <w:rsid w:val="00FC190F"/>
    <w:rsid w:val="00FC20BF"/>
    <w:rsid w:val="00FC20E1"/>
    <w:rsid w:val="00FC2321"/>
    <w:rsid w:val="00FC6DAC"/>
    <w:rsid w:val="00FD0AF3"/>
    <w:rsid w:val="00FD0FEC"/>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 w:type="paragraph" w:styleId="affd">
    <w:name w:val="TOC Heading"/>
    <w:basedOn w:val="1"/>
    <w:next w:val="a"/>
    <w:uiPriority w:val="39"/>
    <w:unhideWhenUsed/>
    <w:qFormat/>
    <w:rsid w:val="005C098F"/>
    <w:pPr>
      <w:keepLines/>
      <w:widowControl/>
      <w:numPr>
        <w:numId w:val="0"/>
      </w:numPr>
      <w:pBdr>
        <w:top w:val="none" w:sz="0" w:space="0" w:color="auto"/>
        <w:left w:val="none" w:sz="0" w:space="0" w:color="auto"/>
        <w:bottom w:val="none" w:sz="0" w:space="0" w:color="auto"/>
        <w:right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11">
    <w:name w:val="toc 1"/>
    <w:basedOn w:val="a"/>
    <w:next w:val="a"/>
    <w:autoRedefine/>
    <w:uiPriority w:val="39"/>
    <w:rsid w:val="005C098F"/>
    <w:pPr>
      <w:spacing w:before="120"/>
      <w:jc w:val="left"/>
    </w:pPr>
    <w:rPr>
      <w:rFonts w:asciiTheme="minorHAnsi" w:hAnsiTheme="minorHAnsi"/>
      <w:b/>
      <w:sz w:val="24"/>
    </w:rPr>
  </w:style>
  <w:style w:type="paragraph" w:styleId="22">
    <w:name w:val="toc 2"/>
    <w:basedOn w:val="a"/>
    <w:next w:val="a"/>
    <w:autoRedefine/>
    <w:uiPriority w:val="39"/>
    <w:rsid w:val="005C098F"/>
    <w:pPr>
      <w:ind w:left="180"/>
      <w:jc w:val="left"/>
    </w:pPr>
    <w:rPr>
      <w:rFonts w:asciiTheme="minorHAnsi" w:hAnsiTheme="minorHAnsi"/>
      <w:b/>
      <w:sz w:val="22"/>
      <w:szCs w:val="22"/>
    </w:rPr>
  </w:style>
  <w:style w:type="paragraph" w:styleId="31">
    <w:name w:val="toc 3"/>
    <w:basedOn w:val="a"/>
    <w:next w:val="a"/>
    <w:autoRedefine/>
    <w:uiPriority w:val="39"/>
    <w:rsid w:val="005C098F"/>
    <w:pPr>
      <w:ind w:left="360"/>
      <w:jc w:val="left"/>
    </w:pPr>
    <w:rPr>
      <w:rFonts w:asciiTheme="minorHAnsi" w:hAnsiTheme="minorHAnsi"/>
      <w:sz w:val="22"/>
      <w:szCs w:val="22"/>
    </w:rPr>
  </w:style>
  <w:style w:type="paragraph" w:styleId="42">
    <w:name w:val="toc 4"/>
    <w:basedOn w:val="a"/>
    <w:next w:val="a"/>
    <w:autoRedefine/>
    <w:rsid w:val="005C098F"/>
    <w:pPr>
      <w:ind w:left="540"/>
      <w:jc w:val="left"/>
    </w:pPr>
    <w:rPr>
      <w:rFonts w:asciiTheme="minorHAnsi" w:hAnsiTheme="minorHAnsi"/>
      <w:sz w:val="20"/>
      <w:szCs w:val="20"/>
    </w:rPr>
  </w:style>
  <w:style w:type="paragraph" w:styleId="53">
    <w:name w:val="toc 5"/>
    <w:basedOn w:val="a"/>
    <w:next w:val="a"/>
    <w:autoRedefine/>
    <w:rsid w:val="005C098F"/>
    <w:pPr>
      <w:ind w:left="720"/>
      <w:jc w:val="left"/>
    </w:pPr>
    <w:rPr>
      <w:rFonts w:asciiTheme="minorHAnsi" w:hAnsiTheme="minorHAnsi"/>
      <w:sz w:val="20"/>
      <w:szCs w:val="20"/>
    </w:rPr>
  </w:style>
  <w:style w:type="paragraph" w:styleId="61">
    <w:name w:val="toc 6"/>
    <w:basedOn w:val="a"/>
    <w:next w:val="a"/>
    <w:autoRedefine/>
    <w:rsid w:val="005C098F"/>
    <w:pPr>
      <w:ind w:left="900"/>
      <w:jc w:val="left"/>
    </w:pPr>
    <w:rPr>
      <w:rFonts w:asciiTheme="minorHAnsi" w:hAnsiTheme="minorHAnsi"/>
      <w:sz w:val="20"/>
      <w:szCs w:val="20"/>
    </w:rPr>
  </w:style>
  <w:style w:type="paragraph" w:styleId="71">
    <w:name w:val="toc 7"/>
    <w:basedOn w:val="a"/>
    <w:next w:val="a"/>
    <w:autoRedefine/>
    <w:rsid w:val="005C098F"/>
    <w:pPr>
      <w:ind w:left="1080"/>
      <w:jc w:val="left"/>
    </w:pPr>
    <w:rPr>
      <w:rFonts w:asciiTheme="minorHAnsi" w:hAnsiTheme="minorHAnsi"/>
      <w:sz w:val="20"/>
      <w:szCs w:val="20"/>
    </w:rPr>
  </w:style>
  <w:style w:type="paragraph" w:styleId="82">
    <w:name w:val="toc 8"/>
    <w:basedOn w:val="a"/>
    <w:next w:val="a"/>
    <w:autoRedefine/>
    <w:rsid w:val="005C098F"/>
    <w:pPr>
      <w:ind w:left="1260"/>
      <w:jc w:val="left"/>
    </w:pPr>
    <w:rPr>
      <w:rFonts w:asciiTheme="minorHAnsi" w:hAnsiTheme="minorHAnsi"/>
      <w:sz w:val="20"/>
      <w:szCs w:val="20"/>
    </w:rPr>
  </w:style>
  <w:style w:type="paragraph" w:styleId="91">
    <w:name w:val="toc 9"/>
    <w:basedOn w:val="a"/>
    <w:next w:val="a"/>
    <w:autoRedefine/>
    <w:rsid w:val="005C098F"/>
    <w:pPr>
      <w:ind w:left="14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footer" Target="footer2.xml"/><Relationship Id="rId141" Type="http://schemas.openxmlformats.org/officeDocument/2006/relationships/fontTable" Target="fontTable.xml"/><Relationship Id="rId142" Type="http://schemas.openxmlformats.org/officeDocument/2006/relationships/glossaryDocument" Target="glossary/document.xml"/><Relationship Id="rId1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3205F4DC4BBED48BCC9C0DF85E8BF0A"/>
        <w:category>
          <w:name w:val="全般"/>
          <w:gallery w:val="placeholder"/>
        </w:category>
        <w:types>
          <w:type w:val="bbPlcHdr"/>
        </w:types>
        <w:behaviors>
          <w:behavior w:val="content"/>
        </w:behaviors>
        <w:guid w:val="{9BFA5A4F-6421-7B41-9FC7-0196BE507857}"/>
      </w:docPartPr>
      <w:docPartBody>
        <w:p w14:paraId="7FC8869E" w14:textId="15D7F82B" w:rsidR="00000000" w:rsidRDefault="00093237" w:rsidP="00093237">
          <w:pPr>
            <w:pStyle w:val="03205F4DC4BBED48BCC9C0DF85E8BF0A"/>
          </w:pPr>
          <w:r>
            <w:rPr>
              <w:rFonts w:asciiTheme="majorHAnsi" w:eastAsiaTheme="majorEastAsia" w:hAnsiTheme="majorHAnsi" w:cstheme="majorBidi"/>
              <w:b/>
              <w:color w:val="365F91" w:themeColor="accent1" w:themeShade="BF"/>
              <w:sz w:val="48"/>
              <w:szCs w:val="48"/>
              <w:lang w:val="ja"/>
            </w:rPr>
            <w:t>[</w:t>
          </w:r>
          <w:r>
            <w:rPr>
              <w:rFonts w:asciiTheme="majorHAnsi" w:eastAsiaTheme="majorEastAsia" w:hAnsiTheme="majorHAnsi" w:cstheme="majorBidi"/>
              <w:b/>
              <w:color w:val="365F91" w:themeColor="accent1" w:themeShade="BF"/>
              <w:sz w:val="48"/>
              <w:szCs w:val="48"/>
              <w:lang w:val="ja"/>
            </w:rPr>
            <w:t>文書のタイトル</w:t>
          </w:r>
          <w:r>
            <w:rPr>
              <w:rFonts w:asciiTheme="majorHAnsi" w:eastAsiaTheme="majorEastAsia" w:hAnsiTheme="majorHAnsi" w:cstheme="majorBidi"/>
              <w:b/>
              <w:color w:val="365F91" w:themeColor="accent1" w:themeShade="BF"/>
              <w:sz w:val="48"/>
              <w:szCs w:val="48"/>
              <w:lang w:val="ja"/>
            </w:rPr>
            <w:t>]</w:t>
          </w:r>
        </w:p>
      </w:docPartBody>
    </w:docPart>
    <w:docPart>
      <w:docPartPr>
        <w:name w:val="BE67AE9DD47AE24CB3197231F7733D32"/>
        <w:category>
          <w:name w:val="全般"/>
          <w:gallery w:val="placeholder"/>
        </w:category>
        <w:types>
          <w:type w:val="bbPlcHdr"/>
        </w:types>
        <w:behaviors>
          <w:behavior w:val="content"/>
        </w:behaviors>
        <w:guid w:val="{14BD56E6-AE3D-994B-8867-5AAB65A5ED6E}"/>
      </w:docPartPr>
      <w:docPartBody>
        <w:p w14:paraId="7D808BED" w14:textId="39AB0B57" w:rsidR="00000000" w:rsidRDefault="00093237" w:rsidP="00093237">
          <w:pPr>
            <w:pStyle w:val="BE67AE9DD47AE24CB3197231F7733D32"/>
          </w:pPr>
          <w:r>
            <w:rPr>
              <w:rFonts w:asciiTheme="majorHAnsi" w:hAnsiTheme="majorHAnsi"/>
              <w:noProof/>
              <w:color w:val="365F91" w:themeColor="accent1" w:themeShade="BF"/>
              <w:sz w:val="36"/>
              <w:szCs w:val="32"/>
              <w:lang w:val="ja"/>
            </w:rPr>
            <w:t>[</w:t>
          </w:r>
          <w:r>
            <w:rPr>
              <w:rFonts w:asciiTheme="majorHAnsi" w:hAnsiTheme="majorHAnsi"/>
              <w:noProof/>
              <w:color w:val="365F91" w:themeColor="accent1" w:themeShade="BF"/>
              <w:sz w:val="36"/>
              <w:szCs w:val="32"/>
              <w:lang w:val="ja"/>
            </w:rPr>
            <w:t>文書のサブタイトル</w:t>
          </w:r>
          <w:r>
            <w:rPr>
              <w:rFonts w:asciiTheme="majorHAnsi" w:hAnsiTheme="majorHAnsi"/>
              <w:noProof/>
              <w:color w:val="365F91" w:themeColor="accent1" w:themeShade="BF"/>
              <w:sz w:val="36"/>
              <w:szCs w:val="32"/>
              <w:lang w:val="ja"/>
            </w:rPr>
            <w:t>]</w:t>
          </w:r>
        </w:p>
      </w:docPartBody>
    </w:docPart>
    <w:docPart>
      <w:docPartPr>
        <w:name w:val="6C9C4FD7D73C3644885A235EC3A2AADD"/>
        <w:category>
          <w:name w:val="全般"/>
          <w:gallery w:val="placeholder"/>
        </w:category>
        <w:types>
          <w:type w:val="bbPlcHdr"/>
        </w:types>
        <w:behaviors>
          <w:behavior w:val="content"/>
        </w:behaviors>
        <w:guid w:val="{54BB8B4E-8F4E-C947-B38F-16ACA9470306}"/>
      </w:docPartPr>
      <w:docPartBody>
        <w:p w14:paraId="5A711F89" w14:textId="091463B4" w:rsidR="00000000" w:rsidRDefault="00093237" w:rsidP="00093237">
          <w:pPr>
            <w:pStyle w:val="6C9C4FD7D73C3644885A235EC3A2AADD"/>
          </w:pPr>
          <w:r>
            <w:rPr>
              <w:rFonts w:asciiTheme="majorHAnsi" w:hAnsiTheme="majorHAnsi"/>
              <w:noProof/>
              <w:color w:val="000000" w:themeColor="text1"/>
              <w:sz w:val="28"/>
              <w:lang w:val="ja"/>
            </w:rPr>
            <w:t>[</w:t>
          </w:r>
          <w:r>
            <w:rPr>
              <w:rFonts w:asciiTheme="majorHAnsi" w:hAnsiTheme="majorHAnsi"/>
              <w:noProof/>
              <w:color w:val="000000" w:themeColor="text1"/>
              <w:sz w:val="28"/>
              <w:lang w:val="ja"/>
            </w:rPr>
            <w:t>作成者</w:t>
          </w:r>
          <w:r>
            <w:rPr>
              <w:rFonts w:asciiTheme="majorHAnsi" w:hAnsiTheme="majorHAnsi"/>
              <w:noProof/>
              <w:color w:val="000000" w:themeColor="text1"/>
              <w:sz w:val="28"/>
              <w:lang w:val="j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237"/>
    <w:rsid w:val="000932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3205F4DC4BBED48BCC9C0DF85E8BF0A">
    <w:name w:val="03205F4DC4BBED48BCC9C0DF85E8BF0A"/>
    <w:rsid w:val="00093237"/>
    <w:pPr>
      <w:widowControl w:val="0"/>
      <w:jc w:val="both"/>
    </w:pPr>
  </w:style>
  <w:style w:type="paragraph" w:customStyle="1" w:styleId="BE67AE9DD47AE24CB3197231F7733D32">
    <w:name w:val="BE67AE9DD47AE24CB3197231F7733D32"/>
    <w:rsid w:val="00093237"/>
    <w:pPr>
      <w:widowControl w:val="0"/>
      <w:jc w:val="both"/>
    </w:pPr>
  </w:style>
  <w:style w:type="paragraph" w:customStyle="1" w:styleId="6C9C4FD7D73C3644885A235EC3A2AADD">
    <w:name w:val="6C9C4FD7D73C3644885A235EC3A2AADD"/>
    <w:rsid w:val="00093237"/>
    <w:pPr>
      <w:widowControl w:val="0"/>
      <w:jc w:val="both"/>
    </w:pPr>
  </w:style>
  <w:style w:type="paragraph" w:customStyle="1" w:styleId="39430B6B78854841BC2A2B77BF9D794D">
    <w:name w:val="39430B6B78854841BC2A2B77BF9D794D"/>
    <w:rsid w:val="00093237"/>
    <w:pPr>
      <w:widowControl w:val="0"/>
      <w:jc w:val="both"/>
    </w:p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3205F4DC4BBED48BCC9C0DF85E8BF0A">
    <w:name w:val="03205F4DC4BBED48BCC9C0DF85E8BF0A"/>
    <w:rsid w:val="00093237"/>
    <w:pPr>
      <w:widowControl w:val="0"/>
      <w:jc w:val="both"/>
    </w:pPr>
  </w:style>
  <w:style w:type="paragraph" w:customStyle="1" w:styleId="BE67AE9DD47AE24CB3197231F7733D32">
    <w:name w:val="BE67AE9DD47AE24CB3197231F7733D32"/>
    <w:rsid w:val="00093237"/>
    <w:pPr>
      <w:widowControl w:val="0"/>
      <w:jc w:val="both"/>
    </w:pPr>
  </w:style>
  <w:style w:type="paragraph" w:customStyle="1" w:styleId="6C9C4FD7D73C3644885A235EC3A2AADD">
    <w:name w:val="6C9C4FD7D73C3644885A235EC3A2AADD"/>
    <w:rsid w:val="00093237"/>
    <w:pPr>
      <w:widowControl w:val="0"/>
      <w:jc w:val="both"/>
    </w:pPr>
  </w:style>
  <w:style w:type="paragraph" w:customStyle="1" w:styleId="39430B6B78854841BC2A2B77BF9D794D">
    <w:name w:val="39430B6B78854841BC2A2B77BF9D794D"/>
    <w:rsid w:val="0009323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targetScreenSz w:val="1920x1200"/>
</w:webSetting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E77092-ED88-AB48-B33B-E1207BE54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193</Pages>
  <Words>13061</Words>
  <Characters>74449</Characters>
  <Application>Microsoft Macintosh Word</Application>
  <DocSecurity>0</DocSecurity>
  <Lines>620</Lines>
  <Paragraphs>174</Paragraphs>
  <ScaleCrop>false</ScaleCrop>
  <HeadingPairs>
    <vt:vector size="2" baseType="variant">
      <vt:variant>
        <vt:lpstr>タイトル</vt:lpstr>
      </vt:variant>
      <vt:variant>
        <vt:i4>1</vt:i4>
      </vt:variant>
    </vt:vector>
  </HeadingPairs>
  <TitlesOfParts>
    <vt:vector size="1" baseType="lpstr">
      <vt:lpstr/>
    </vt:vector>
  </TitlesOfParts>
  <Manager/>
  <Company>IK.AM</Company>
  <LinksUpToDate>false</LinksUpToDate>
  <CharactersWithSpaces>87336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EE 7入門</dc:title>
  <dc:subject/>
  <dc:creator/>
  <cp:keywords/>
  <dc:description/>
  <cp:lastModifiedBy>Maki Toshiaki</cp:lastModifiedBy>
  <cp:revision>679</cp:revision>
  <cp:lastPrinted>2013-06-29T10:05:00Z</cp:lastPrinted>
  <dcterms:created xsi:type="dcterms:W3CDTF">2013-06-23T22:30:00Z</dcterms:created>
  <dcterms:modified xsi:type="dcterms:W3CDTF">2013-08-16T23:47:00Z</dcterms:modified>
  <cp:category/>
</cp:coreProperties>
</file>