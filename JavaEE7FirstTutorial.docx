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B0BFA" w14:textId="6E1D243D" w:rsidR="00D365A9" w:rsidRDefault="0088705E" w:rsidP="004E2638">
      <w:r>
        <w:t>NetBeans</w:t>
      </w:r>
      <w:r>
        <w:rPr>
          <w:rFonts w:hint="eastAsia"/>
        </w:rPr>
        <w:t>で始める</w:t>
      </w:r>
      <w:r w:rsidR="0037228E">
        <w:t>JavaEE7</w:t>
      </w:r>
      <w:r w:rsidR="006A23F6">
        <w:t xml:space="preserve"> First</w:t>
      </w:r>
      <w:r w:rsidR="00D365A9" w:rsidRPr="004B4016">
        <w:t xml:space="preserve"> Tutorial</w:t>
      </w:r>
    </w:p>
    <w:p w14:paraId="792830DA" w14:textId="77777777" w:rsidR="00143EA1" w:rsidRDefault="00143EA1" w:rsidP="00143EA1"/>
    <w:p w14:paraId="15E70466" w14:textId="3738C843" w:rsidR="00143EA1" w:rsidRDefault="00CD3842" w:rsidP="00E66934">
      <w:pPr>
        <w:pStyle w:val="1"/>
      </w:pPr>
      <w:r>
        <w:rPr>
          <w:rFonts w:hint="eastAsia"/>
        </w:rPr>
        <w:t>はじめに</w:t>
      </w:r>
    </w:p>
    <w:p w14:paraId="34375A13" w14:textId="77777777" w:rsidR="00D365A9" w:rsidRDefault="00D365A9" w:rsidP="00D365A9"/>
    <w:p w14:paraId="5F1631CC" w14:textId="2849BB6D" w:rsidR="00CD3842" w:rsidRDefault="00CD3842" w:rsidP="00CD3842">
      <w:pPr>
        <w:pStyle w:val="2"/>
      </w:pPr>
      <w:r>
        <w:rPr>
          <w:rFonts w:hint="eastAsia"/>
        </w:rPr>
        <w:t>このチュートリアルで学ぶこと</w:t>
      </w:r>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44B4097F" w:rsidR="00DA585B" w:rsidRDefault="00DA585B" w:rsidP="008A589C">
      <w:pPr>
        <w:pStyle w:val="afe"/>
        <w:numPr>
          <w:ilvl w:val="0"/>
          <w:numId w:val="21"/>
        </w:numPr>
        <w:ind w:leftChars="0"/>
      </w:pPr>
      <w:r>
        <w:rPr>
          <w:rFonts w:hint="eastAsia"/>
        </w:rPr>
        <w:t>JPA, EJB, JSF, JAX-RS</w:t>
      </w:r>
      <w:ins w:id="0" w:author="Maki Toshiaki" w:date="2013-08-17T08:20:00Z">
        <w:r w:rsidR="00E901C0">
          <w:t>, WebSocket</w:t>
        </w:r>
      </w:ins>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r>
        <w:rPr>
          <w:rFonts w:hint="eastAsia"/>
        </w:rPr>
        <w:t>このチュートリアルの対象読者</w:t>
      </w:r>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4ABEA0F6" w:rsidR="00436366" w:rsidRDefault="00436366" w:rsidP="00436366">
      <w:r>
        <w:rPr>
          <w:rFonts w:hint="eastAsia"/>
        </w:rPr>
        <w:t>尚、本チュートリアルでは</w:t>
      </w:r>
      <w:r>
        <w:t>JavaEE</w:t>
      </w:r>
      <w:r>
        <w:rPr>
          <w:rFonts w:hint="eastAsia"/>
        </w:rPr>
        <w:t>の個別技術</w:t>
      </w:r>
      <w:r>
        <w:t>(JPA,EJB,JSF</w:t>
      </w:r>
      <w:r>
        <w:rPr>
          <w:rFonts w:hint="eastAsia"/>
        </w:rPr>
        <w:t>など</w:t>
      </w:r>
      <w:r>
        <w:t>)</w:t>
      </w:r>
      <w:r>
        <w:rPr>
          <w:rFonts w:hint="eastAsia"/>
        </w:rPr>
        <w:t>についての詳細な説明は行っていないため、わからない用語があれば適宜</w:t>
      </w:r>
      <w:r w:rsidR="002B3FAF">
        <w:rPr>
          <w:rFonts w:hint="eastAsia"/>
        </w:rPr>
        <w:t>別のドキュメントを参照する必要がある。</w:t>
      </w:r>
      <w:r w:rsidR="008B317B">
        <w:rPr>
          <w:rFonts w:hint="eastAsia"/>
        </w:rPr>
        <w:t>ただし、わからなくても</w:t>
      </w:r>
      <w:r w:rsidR="00607A26">
        <w:rPr>
          <w:rFonts w:hint="eastAsia"/>
        </w:rPr>
        <w:t>記述内容に従って</w:t>
      </w:r>
      <w:r w:rsidR="00607A26">
        <w:t>NetBeans</w:t>
      </w:r>
      <w:r w:rsidR="00607A26">
        <w:rPr>
          <w:rFonts w:hint="eastAsia"/>
        </w:rPr>
        <w:t>を操作すればアプリケーションの作成は可能であるため、まずは</w:t>
      </w:r>
      <w:r w:rsidR="000968F2">
        <w:rPr>
          <w:rFonts w:hint="eastAsia"/>
        </w:rPr>
        <w:t>テを動かして</w:t>
      </w:r>
      <w:r w:rsidR="00607A26">
        <w:rPr>
          <w:rFonts w:hint="eastAsia"/>
        </w:rPr>
        <w:t>アプリケーションを作成してから必要に応じて</w:t>
      </w:r>
      <w:r w:rsidR="005D62B3">
        <w:rPr>
          <w:rFonts w:hint="eastAsia"/>
        </w:rPr>
        <w:t>個別に深掘り</w:t>
      </w:r>
      <w:r w:rsidR="00BE0584">
        <w:rPr>
          <w:rFonts w:hint="eastAsia"/>
        </w:rPr>
        <w:t>していくことを推奨する。</w:t>
      </w:r>
    </w:p>
    <w:p w14:paraId="2025B4B9" w14:textId="77777777" w:rsidR="00F04794" w:rsidRDefault="00F04794" w:rsidP="00FD0AF3"/>
    <w:p w14:paraId="445357F8" w14:textId="7F0F8E0D" w:rsidR="00CD3842" w:rsidRDefault="00CD3842" w:rsidP="00CD3842">
      <w:pPr>
        <w:pStyle w:val="2"/>
      </w:pPr>
      <w:r>
        <w:rPr>
          <w:rFonts w:hint="eastAsia"/>
        </w:rPr>
        <w:lastRenderedPageBreak/>
        <w:t>検証環境</w:t>
      </w:r>
    </w:p>
    <w:p w14:paraId="3D2380DD" w14:textId="04F82F05" w:rsidR="002D5DFE" w:rsidRDefault="00CD3842" w:rsidP="00D365A9">
      <w:r>
        <w:rPr>
          <w:rFonts w:hint="eastAsia"/>
        </w:rPr>
        <w:t>このチュートリアルは以下の環境で動作確認している。</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16C33676" w:rsidR="00CD3842" w:rsidRDefault="001F6F21" w:rsidP="00D365A9">
      <w:r>
        <w:rPr>
          <w:rFonts w:hint="eastAsia"/>
        </w:rPr>
        <w:t>必ずしも</w:t>
      </w:r>
      <w:r w:rsidR="00DB4137">
        <w:rPr>
          <w:rFonts w:hint="eastAsia"/>
        </w:rPr>
        <w:t>上記環境に合わせる必要はない</w:t>
      </w:r>
      <w:r w:rsidR="00EC00B4">
        <w:rPr>
          <w:rFonts w:hint="eastAsia"/>
        </w:rPr>
        <w:t>が、</w:t>
      </w:r>
      <w:r>
        <w:t>Dev HTTP Client</w:t>
      </w:r>
      <w:r>
        <w:rPr>
          <w:rFonts w:hint="eastAsia"/>
        </w:rPr>
        <w:t>は</w:t>
      </w:r>
      <w:r>
        <w:t>Chrome</w:t>
      </w:r>
      <w:r>
        <w:rPr>
          <w:rFonts w:hint="eastAsia"/>
        </w:rPr>
        <w:t>の拡張機能なので、</w:t>
      </w:r>
      <w:r>
        <w:t>Dev HTTP Client</w:t>
      </w:r>
      <w:r>
        <w:rPr>
          <w:rFonts w:hint="eastAsia"/>
        </w:rPr>
        <w:t>を使うにはブラウザを</w:t>
      </w:r>
      <w:r>
        <w:t>Chrome</w:t>
      </w:r>
      <w:r>
        <w:rPr>
          <w:rFonts w:hint="eastAsia"/>
        </w:rPr>
        <w:t>二する必要がある</w:t>
      </w:r>
      <w:r w:rsidR="00DB4137">
        <w:rPr>
          <w:rFonts w:hint="eastAsia"/>
        </w:rPr>
        <w:t>。</w:t>
      </w:r>
    </w:p>
    <w:p w14:paraId="19D0DD79" w14:textId="77777777" w:rsidR="0003546E" w:rsidRDefault="0003546E" w:rsidP="0003546E"/>
    <w:p w14:paraId="7CCD35BB" w14:textId="77777777" w:rsidR="0003546E" w:rsidRDefault="0003546E" w:rsidP="0003546E">
      <w:pPr>
        <w:pStyle w:val="2"/>
      </w:pPr>
      <w:r>
        <w:rPr>
          <w:rFonts w:hint="eastAsia"/>
        </w:rPr>
        <w:t>アーキテクチャ概要</w:t>
      </w:r>
    </w:p>
    <w:p w14:paraId="59E6D9E5" w14:textId="77777777" w:rsidR="0003546E" w:rsidRDefault="0003546E" w:rsidP="0003546E"/>
    <w:p w14:paraId="679351C6" w14:textId="60CFA8B7" w:rsidR="0003546E" w:rsidRDefault="0003546E" w:rsidP="0003546E">
      <w:r>
        <w:rPr>
          <w:rFonts w:hint="eastAsia"/>
        </w:rPr>
        <w:t>以下のようなアーキテクチャでアプリケーションを開発する。</w:t>
      </w:r>
    </w:p>
    <w:p w14:paraId="387F3D06" w14:textId="77777777" w:rsidR="004F3E2E" w:rsidRDefault="004F3E2E" w:rsidP="0003546E"/>
    <w:p w14:paraId="0454D970" w14:textId="6087EDB0" w:rsidR="004F3E2E" w:rsidRDefault="004F3E2E" w:rsidP="0003546E">
      <w:r>
        <w:t>EJB</w:t>
      </w:r>
      <w:r>
        <w:rPr>
          <w:rFonts w:hint="eastAsia"/>
        </w:rPr>
        <w:t>が業務処理を担い、</w:t>
      </w:r>
      <w:r>
        <w:t>JPA</w:t>
      </w:r>
      <w:r>
        <w:rPr>
          <w:rFonts w:hint="eastAsia"/>
        </w:rPr>
        <w:t>が永続化処理を行う。この</w:t>
      </w:r>
      <w:r>
        <w:t>EJB</w:t>
      </w:r>
      <w:r>
        <w:rPr>
          <w:rFonts w:hint="eastAsia"/>
        </w:rPr>
        <w:t>に、</w:t>
      </w:r>
      <w:r>
        <w:t>JSF(</w:t>
      </w:r>
      <w:r>
        <w:rPr>
          <w:rFonts w:hint="eastAsia"/>
        </w:rPr>
        <w:t>画面</w:t>
      </w:r>
      <w:r>
        <w:t>)</w:t>
      </w:r>
      <w:r>
        <w:rPr>
          <w:rFonts w:hint="eastAsia"/>
        </w:rPr>
        <w:t>と</w:t>
      </w:r>
      <w:r>
        <w:t>JAX-RS(REST-API)</w:t>
      </w:r>
      <w:r>
        <w:rPr>
          <w:rFonts w:hint="eastAsia"/>
        </w:rPr>
        <w:t>でアクセスする。これらは疎結合に実装され、</w:t>
      </w:r>
      <w:r>
        <w:t>CDI</w:t>
      </w:r>
      <w:r>
        <w:rPr>
          <w:rFonts w:hint="eastAsia"/>
        </w:rPr>
        <w:t>によって繋がれる。</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6DBD230E"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8112BA">
        <w:rPr>
          <w:rFonts w:hint="eastAsia"/>
        </w:rPr>
        <w:t>第</w:t>
      </w:r>
      <w:r w:rsidR="008112BA">
        <w:rPr>
          <w:rFonts w:hint="eastAsia"/>
        </w:rPr>
        <w:t>5</w:t>
      </w:r>
      <w:r w:rsidR="008112BA">
        <w:rPr>
          <w:rFonts w:hint="eastAsia"/>
        </w:rPr>
        <w:t>章</w:t>
      </w:r>
      <w:r>
        <w:fldChar w:fldCharType="end"/>
      </w:r>
      <w:r>
        <w:rPr>
          <w:rFonts w:hint="eastAsia"/>
        </w:rPr>
        <w:t>では</w:t>
      </w:r>
      <w:r>
        <w:t>WebSocket</w:t>
      </w:r>
      <w:r w:rsidR="00D358F7">
        <w:rPr>
          <w:rFonts w:hint="eastAsia"/>
        </w:rPr>
        <w:t>による</w:t>
      </w:r>
      <w:r>
        <w:rPr>
          <w:rFonts w:hint="eastAsia"/>
        </w:rPr>
        <w:t>機能追加も行う。</w:t>
      </w:r>
    </w:p>
    <w:p w14:paraId="57D4AF83" w14:textId="77777777" w:rsidR="005323FC" w:rsidRPr="00143EA1" w:rsidRDefault="005323FC" w:rsidP="00D365A9"/>
    <w:p w14:paraId="226481D7" w14:textId="77777777" w:rsidR="00E82F03" w:rsidRDefault="00E82F03" w:rsidP="00E66934">
      <w:pPr>
        <w:pStyle w:val="1"/>
      </w:pPr>
      <w:r>
        <w:rPr>
          <w:rFonts w:hint="eastAsia"/>
        </w:rPr>
        <w:t>作成するアプリケーションの説明</w:t>
      </w:r>
    </w:p>
    <w:p w14:paraId="04D5E103" w14:textId="4B638A5F" w:rsidR="00E82F03" w:rsidRPr="00D365A9" w:rsidRDefault="00E82F03" w:rsidP="00E82F03"/>
    <w:p w14:paraId="1C25E3A5" w14:textId="77777777" w:rsidR="00E82F03" w:rsidRDefault="00E82F03" w:rsidP="00E82F03">
      <w:pPr>
        <w:pStyle w:val="2"/>
      </w:pPr>
      <w:r>
        <w:rPr>
          <w:rFonts w:hint="eastAsia"/>
        </w:rPr>
        <w:t>アプリケーションの概要</w:t>
      </w:r>
    </w:p>
    <w:p w14:paraId="749AE337" w14:textId="77777777" w:rsidR="00E82F03" w:rsidRDefault="00E82F03" w:rsidP="00E82F03">
      <w:r>
        <w:rPr>
          <w:rFonts w:hint="eastAsia"/>
        </w:rPr>
        <w:t>TODO</w:t>
      </w:r>
      <w:r>
        <w:rPr>
          <w:rFonts w:hint="eastAsia"/>
        </w:rPr>
        <w:t>を管理するアプリケーションを作成する。</w:t>
      </w:r>
      <w:r>
        <w:rPr>
          <w:rFonts w:hint="eastAsia"/>
        </w:rPr>
        <w:t>TODO</w:t>
      </w:r>
      <w:r>
        <w:rPr>
          <w:rFonts w:hint="eastAsia"/>
        </w:rPr>
        <w:t>の一覧表示、</w:t>
      </w:r>
      <w:r>
        <w:rPr>
          <w:rFonts w:hint="eastAsia"/>
        </w:rPr>
        <w:t>TODO</w:t>
      </w:r>
      <w:r>
        <w:rPr>
          <w:rFonts w:hint="eastAsia"/>
        </w:rPr>
        <w:t>の登録、</w:t>
      </w:r>
      <w:r>
        <w:rPr>
          <w:rFonts w:hint="eastAsia"/>
        </w:rPr>
        <w:t>TODO</w:t>
      </w:r>
      <w:r>
        <w:rPr>
          <w:rFonts w:hint="eastAsia"/>
        </w:rPr>
        <w:t>の完了、</w:t>
      </w:r>
      <w:r>
        <w:rPr>
          <w:rFonts w:hint="eastAsia"/>
        </w:rPr>
        <w:t>TODO</w:t>
      </w:r>
      <w:r>
        <w:rPr>
          <w:rFonts w:hint="eastAsia"/>
        </w:rPr>
        <w:t>の削除を行える。</w:t>
      </w:r>
    </w:p>
    <w:p w14:paraId="750BB09C" w14:textId="1EF9F4BB" w:rsidR="00E82F03" w:rsidRDefault="00901F72" w:rsidP="00E82F03">
      <w:r>
        <w:rPr>
          <w:rFonts w:hint="eastAsia"/>
        </w:rPr>
        <w:t>以下に画面</w:t>
      </w:r>
      <w:r w:rsidR="007F2F41">
        <w:rPr>
          <w:rFonts w:hint="eastAsia"/>
        </w:rPr>
        <w:t>の</w:t>
      </w:r>
      <w:r>
        <w:rPr>
          <w:rFonts w:hint="eastAsia"/>
        </w:rPr>
        <w:t>イメージを示す。</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1" w:name="_Ref358308762"/>
      <w:r>
        <w:rPr>
          <w:rFonts w:hint="eastAsia"/>
        </w:rPr>
        <w:t>アプリケーションの業務要件</w:t>
      </w:r>
      <w:bookmarkEnd w:id="1"/>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r>
        <w:rPr>
          <w:rFonts w:hint="eastAsia"/>
        </w:rPr>
        <w:t>アプリケーションの画面遷移</w:t>
      </w:r>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r>
        <w:rPr>
          <w:rFonts w:hint="eastAsia"/>
        </w:rPr>
        <w:t>アプリケーションの画面要件</w:t>
      </w:r>
    </w:p>
    <w:p w14:paraId="2FAC89A6" w14:textId="77777777" w:rsidR="00A35CA9" w:rsidRDefault="00A35CA9" w:rsidP="00E82F03"/>
    <w:p w14:paraId="68FE5BF8" w14:textId="59CD8670" w:rsidR="006809E4" w:rsidRDefault="00A77696" w:rsidP="006809E4">
      <w:pPr>
        <w:pStyle w:val="3"/>
      </w:pPr>
      <w:r>
        <w:rPr>
          <w:rFonts w:hint="eastAsia"/>
        </w:rPr>
        <w:t>Todo全件表示</w:t>
      </w:r>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r>
        <w:rPr>
          <w:rFonts w:hint="eastAsia"/>
        </w:rPr>
        <w:lastRenderedPageBreak/>
        <w:t>Todo新規作成</w:t>
      </w:r>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r>
        <w:rPr>
          <w:rFonts w:hint="eastAsia"/>
        </w:rPr>
        <w:t>Todo完了</w:t>
      </w:r>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r>
        <w:rPr>
          <w:rFonts w:hint="eastAsia"/>
        </w:rPr>
        <w:t>Todo削除</w:t>
      </w:r>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r>
        <w:rPr>
          <w:rFonts w:hint="eastAsia"/>
        </w:rPr>
        <w:t>エラーメッセージ一覧</w:t>
      </w:r>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r>
        <w:rPr>
          <w:rFonts w:hint="eastAsia"/>
        </w:rPr>
        <w:t>環境構築</w:t>
      </w:r>
    </w:p>
    <w:p w14:paraId="6EFF7681" w14:textId="77777777" w:rsidR="00E84DE4" w:rsidRDefault="00E84DE4" w:rsidP="00D365A9"/>
    <w:p w14:paraId="40611882" w14:textId="05A4AFE1" w:rsidR="00FC190F" w:rsidRDefault="003A7076" w:rsidP="003A7076">
      <w:pPr>
        <w:pStyle w:val="2"/>
      </w:pPr>
      <w:r>
        <w:rPr>
          <w:rFonts w:hint="eastAsia"/>
        </w:rPr>
        <w:t>NetBeansのインストール</w:t>
      </w:r>
    </w:p>
    <w:p w14:paraId="00337B84" w14:textId="77777777" w:rsidR="003A7076" w:rsidRDefault="003A7076" w:rsidP="00D365A9"/>
    <w:p w14:paraId="732D5974" w14:textId="5A0A534E" w:rsidR="003A7076" w:rsidRPr="00114217" w:rsidRDefault="00F74CA1" w:rsidP="00D365A9">
      <w:pPr>
        <w:rPr>
          <w:color w:val="0000FF"/>
          <w:u w:val="single"/>
        </w:rPr>
      </w:pPr>
      <w:hyperlink r:id="rId12" w:history="1">
        <w:r w:rsidR="003A7076">
          <w:rPr>
            <w:rStyle w:val="a6"/>
          </w:rPr>
          <w:t>https://netbeans.org/downloads/</w:t>
        </w:r>
      </w:hyperlink>
    </w:p>
    <w:p w14:paraId="371F40AE" w14:textId="5A369279" w:rsidR="00114217" w:rsidRDefault="00114217" w:rsidP="00D365A9">
      <w:r>
        <w:rPr>
          <w:rFonts w:hint="eastAsia"/>
        </w:rPr>
        <w:t>から</w:t>
      </w:r>
      <w:r>
        <w:t>Java EE</w:t>
      </w:r>
      <w:r>
        <w:rPr>
          <w:rFonts w:hint="eastAsia"/>
        </w:rPr>
        <w:t>版をダウンロード</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77777777" w:rsidR="001F5C6C" w:rsidRDefault="001F5C6C" w:rsidP="00D365A9"/>
    <w:p w14:paraId="759E6762" w14:textId="28379F29" w:rsidR="001F5C6C" w:rsidRDefault="001F5C6C" w:rsidP="001F5C6C">
      <w:pPr>
        <w:pStyle w:val="3"/>
      </w:pPr>
      <w:r>
        <w:rPr>
          <w:rFonts w:hint="eastAsia"/>
        </w:rPr>
        <w:t>Mac版</w:t>
      </w:r>
    </w:p>
    <w:p w14:paraId="58F115A2" w14:textId="77777777" w:rsidR="001F5C6C" w:rsidRDefault="001F5C6C" w:rsidP="001F5C6C"/>
    <w:p w14:paraId="33D7CB6F" w14:textId="40220E91" w:rsidR="001F5C6C" w:rsidRDefault="00B15ABF" w:rsidP="001F5C6C">
      <w:r>
        <w:t>dmsg</w:t>
      </w:r>
      <w:r>
        <w:rPr>
          <w:rFonts w:hint="eastAsia"/>
        </w:rPr>
        <w:t>ファイルをダブルクリック</w:t>
      </w:r>
      <w:r w:rsidR="00C82E33">
        <w:rPr>
          <w:rFonts w:hint="eastAsia"/>
        </w:rPr>
        <w:t>。</w:t>
      </w:r>
    </w:p>
    <w:p w14:paraId="78A42428" w14:textId="57B60E21" w:rsidR="001F5C6C" w:rsidRDefault="000F73C9" w:rsidP="001F5C6C">
      <w:r>
        <w:rPr>
          <w:noProof/>
        </w:rPr>
        <w:lastRenderedPageBreak/>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1E8C167" w:rsidR="00096616" w:rsidRDefault="00096616" w:rsidP="001F5C6C">
      <w:r>
        <w:rPr>
          <w:rFonts w:hint="eastAsia"/>
        </w:rPr>
        <w:t>「続ける」をクリック</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12D2E82F" w:rsidR="00096616" w:rsidRDefault="00096616" w:rsidP="001F5C6C">
      <w:r>
        <w:rPr>
          <w:rFonts w:hint="eastAsia"/>
        </w:rPr>
        <w:t>「続ける」をクリック</w:t>
      </w:r>
      <w:r w:rsidR="00C82E33">
        <w:rPr>
          <w:rFonts w:hint="eastAsia"/>
        </w:rPr>
        <w:t>。</w:t>
      </w:r>
    </w:p>
    <w:p w14:paraId="204C1CD2" w14:textId="58248A46" w:rsidR="000F73C9" w:rsidRDefault="000F73C9" w:rsidP="001F5C6C">
      <w:r>
        <w:rPr>
          <w:noProof/>
        </w:rPr>
        <w:lastRenderedPageBreak/>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053703D8" w14:textId="15C71DE7" w:rsidR="00CA4179" w:rsidRDefault="00CA4179" w:rsidP="001F5C6C">
      <w:r>
        <w:rPr>
          <w:rFonts w:hint="eastAsia"/>
        </w:rPr>
        <w:t>「続ける」をクリック</w:t>
      </w:r>
      <w:r w:rsidR="00C82E33">
        <w:rPr>
          <w:rFonts w:hint="eastAsia"/>
        </w:rPr>
        <w:t>。</w:t>
      </w:r>
    </w:p>
    <w:p w14:paraId="3719F7DA" w14:textId="0EDAA6E5" w:rsidR="000F73C9" w:rsidRDefault="000F73C9" w:rsidP="001F5C6C">
      <w:r>
        <w:rPr>
          <w:noProof/>
        </w:rPr>
        <w:lastRenderedPageBreak/>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11807591" w:rsidR="00C969C7" w:rsidRDefault="00C969C7" w:rsidP="001F5C6C">
      <w:r>
        <w:rPr>
          <w:rFonts w:hint="eastAsia"/>
        </w:rPr>
        <w:t>「同意する」をクリック。</w:t>
      </w:r>
    </w:p>
    <w:p w14:paraId="3AD77093" w14:textId="37009237" w:rsidR="000F73C9" w:rsidRDefault="000F73C9" w:rsidP="001F5C6C">
      <w:r>
        <w:rPr>
          <w:noProof/>
        </w:rPr>
        <w:lastRenderedPageBreak/>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BAA0D31" w:rsidR="00E049C8" w:rsidRDefault="00E049C8" w:rsidP="001F5C6C">
      <w:r>
        <w:rPr>
          <w:rFonts w:hint="eastAsia"/>
        </w:rPr>
        <w:t>「インストール」をクリック。</w:t>
      </w:r>
    </w:p>
    <w:p w14:paraId="66A3D750" w14:textId="54020C37" w:rsidR="000F73C9" w:rsidRDefault="000F73C9" w:rsidP="001F5C6C">
      <w:r>
        <w:rPr>
          <w:noProof/>
        </w:rPr>
        <w:lastRenderedPageBreak/>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Pr="001F5C6C" w:rsidRDefault="00046B3D" w:rsidP="001F5C6C">
      <w:r>
        <w:rPr>
          <w:rFonts w:hint="eastAsia"/>
        </w:rPr>
        <w:t>以下略・・</w:t>
      </w:r>
    </w:p>
    <w:p w14:paraId="52161AB1" w14:textId="539891A3" w:rsidR="003A7076" w:rsidRDefault="001F5C6C" w:rsidP="001F5C6C">
      <w:pPr>
        <w:pStyle w:val="3"/>
      </w:pPr>
      <w:r>
        <w:rPr>
          <w:rFonts w:hint="eastAsia"/>
        </w:rPr>
        <w:t>Windows</w:t>
      </w:r>
      <w:r w:rsidR="00B7410C">
        <w:rPr>
          <w:rFonts w:hint="eastAsia"/>
        </w:rPr>
        <w:t>版</w:t>
      </w:r>
    </w:p>
    <w:p w14:paraId="237118A6" w14:textId="4EB53FD5" w:rsidR="00BC41A5" w:rsidRPr="00BC41A5" w:rsidRDefault="00BC41A5" w:rsidP="00BC41A5">
      <w:r>
        <w:rPr>
          <w:rFonts w:hint="eastAsia"/>
        </w:rPr>
        <w:t>「次へ」をクリック。</w:t>
      </w:r>
    </w:p>
    <w:p w14:paraId="19FC09E8" w14:textId="15BDD235" w:rsidR="003A7076" w:rsidRDefault="00B7410C" w:rsidP="00D365A9">
      <w:r>
        <w:rPr>
          <w:noProof/>
        </w:rPr>
        <w:lastRenderedPageBreak/>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77777777" w:rsidR="00BC41A5" w:rsidRDefault="00BC41A5" w:rsidP="00BC41A5"/>
    <w:p w14:paraId="4461DD6D" w14:textId="159CE61E" w:rsidR="00BC41A5" w:rsidRDefault="00BC41A5" w:rsidP="00D365A9">
      <w:r>
        <w:rPr>
          <w:rFonts w:hint="eastAsia"/>
        </w:rPr>
        <w:t>「ライセンス契約条件に同意する」をチェックして、「次へ」をクリック。</w:t>
      </w:r>
    </w:p>
    <w:p w14:paraId="7514C179" w14:textId="71BE92C7" w:rsidR="003A7076" w:rsidRDefault="00B7410C" w:rsidP="00D365A9">
      <w:r>
        <w:rPr>
          <w:noProof/>
        </w:rPr>
        <w:lastRenderedPageBreak/>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77777777" w:rsidR="00B7410C" w:rsidRDefault="00B7410C" w:rsidP="00D365A9"/>
    <w:p w14:paraId="40E291D5" w14:textId="406690EB" w:rsidR="00BC41A5" w:rsidRPr="00BC41A5" w:rsidRDefault="006B39F0" w:rsidP="00BC41A5">
      <w:r>
        <w:rPr>
          <w:rFonts w:hint="eastAsia"/>
        </w:rPr>
        <w:t>「ライセンス契約条件に同意する」をクリックして、</w:t>
      </w:r>
      <w:r w:rsidR="00BC41A5">
        <w:rPr>
          <w:rFonts w:hint="eastAsia"/>
        </w:rPr>
        <w:t>「次へ」をクリック。</w:t>
      </w:r>
    </w:p>
    <w:p w14:paraId="3CEF3C21" w14:textId="77777777" w:rsidR="00BC41A5" w:rsidRDefault="00BC41A5" w:rsidP="00D365A9"/>
    <w:p w14:paraId="0245D436" w14:textId="7DADBCCC" w:rsidR="00B7410C" w:rsidRDefault="00B7410C" w:rsidP="00D365A9">
      <w:r>
        <w:rPr>
          <w:noProof/>
        </w:rPr>
        <w:lastRenderedPageBreak/>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9333824" w14:textId="21A57CBA" w:rsidR="00685B2D" w:rsidRDefault="00CA71C3" w:rsidP="00D365A9">
      <w:r>
        <w:rPr>
          <w:rFonts w:hint="eastAsia"/>
        </w:rPr>
        <w:t>「次へ」をクリック。</w:t>
      </w:r>
    </w:p>
    <w:p w14:paraId="412286FE" w14:textId="77777777" w:rsidR="00CA71C3" w:rsidRDefault="00CA71C3" w:rsidP="00D365A9"/>
    <w:p w14:paraId="7E8CE2BC" w14:textId="64A18CDF" w:rsidR="00B7410C" w:rsidRDefault="00B7410C" w:rsidP="00D365A9">
      <w:r>
        <w:rPr>
          <w:noProof/>
        </w:rPr>
        <w:lastRenderedPageBreak/>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77777777" w:rsidR="001F5C6C" w:rsidRDefault="001F5C6C" w:rsidP="00D365A9"/>
    <w:p w14:paraId="1763590C" w14:textId="77777777" w:rsidR="00CA71C3" w:rsidRDefault="00CA71C3" w:rsidP="00CA71C3">
      <w:r>
        <w:rPr>
          <w:rFonts w:hint="eastAsia"/>
        </w:rPr>
        <w:t>「次へ」をクリック。</w:t>
      </w:r>
    </w:p>
    <w:p w14:paraId="24A6359C" w14:textId="77777777" w:rsidR="00CA71C3" w:rsidRDefault="00CA71C3" w:rsidP="00D365A9"/>
    <w:p w14:paraId="0884FACB" w14:textId="56CF809E" w:rsidR="001F5C6C" w:rsidRDefault="001F5C6C" w:rsidP="00D365A9">
      <w:r>
        <w:rPr>
          <w:noProof/>
        </w:rPr>
        <w:lastRenderedPageBreak/>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CE20704" w14:textId="5AF27D4F" w:rsidR="001F5C6C" w:rsidRDefault="001F5C6C" w:rsidP="00D365A9">
      <w:r>
        <w:rPr>
          <w:noProof/>
        </w:rPr>
        <w:lastRenderedPageBreak/>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77777777" w:rsidR="009F65C4" w:rsidRDefault="009F65C4" w:rsidP="00D365A9"/>
    <w:p w14:paraId="3456F806" w14:textId="31734852" w:rsidR="00CA71C3" w:rsidRDefault="00CA71C3" w:rsidP="00CA71C3">
      <w:r>
        <w:rPr>
          <w:rFonts w:hint="eastAsia"/>
        </w:rPr>
        <w:t>「終了」をクリック。</w:t>
      </w:r>
    </w:p>
    <w:p w14:paraId="595BDDC0" w14:textId="77777777" w:rsidR="00CA71C3" w:rsidRDefault="00CA71C3" w:rsidP="00D365A9"/>
    <w:p w14:paraId="7C2574E2" w14:textId="5883265F" w:rsidR="009F65C4" w:rsidRDefault="009F65C4" w:rsidP="00D365A9">
      <w:r>
        <w:rPr>
          <w:noProof/>
        </w:rPr>
        <w:lastRenderedPageBreak/>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6662C3FF" w:rsidR="006F57F4" w:rsidRDefault="006F57F4" w:rsidP="00D365A9">
      <w:r>
        <w:t>NetBeans</w:t>
      </w:r>
      <w:r>
        <w:rPr>
          <w:rFonts w:hint="eastAsia"/>
        </w:rPr>
        <w:t>を立ち上げる。</w:t>
      </w:r>
    </w:p>
    <w:p w14:paraId="251C83CB" w14:textId="3DAA95EB" w:rsidR="00A3028A" w:rsidRDefault="00A3028A" w:rsidP="00D365A9">
      <w:r>
        <w:rPr>
          <w:noProof/>
        </w:rPr>
        <w:lastRenderedPageBreak/>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681EC5B9" w14:textId="65FA1033" w:rsidR="00BE3BA2" w:rsidRDefault="00BE3BA2" w:rsidP="00D365A9">
      <w:r>
        <w:rPr>
          <w:rFonts w:hint="eastAsia"/>
        </w:rPr>
        <w:t>開始ページを閉じる</w:t>
      </w:r>
    </w:p>
    <w:p w14:paraId="0C0B514F" w14:textId="77777777" w:rsidR="00FA5DC2" w:rsidRDefault="00FA5DC2" w:rsidP="00D365A9"/>
    <w:p w14:paraId="293AF1EF" w14:textId="156262DE" w:rsidR="00FA5DC2" w:rsidRDefault="001D3343" w:rsidP="00D365A9">
      <w:r>
        <w:rPr>
          <w:rFonts w:hint="eastAsia"/>
        </w:rPr>
        <w:t>プロジェクトウインド</w:t>
      </w:r>
      <w:r w:rsidR="00060848">
        <w:rPr>
          <w:rFonts w:hint="eastAsia"/>
        </w:rPr>
        <w:t>ウ</w:t>
      </w:r>
      <w:r w:rsidR="00FA5DC2">
        <w:rPr>
          <w:rFonts w:hint="eastAsia"/>
        </w:rPr>
        <w:t>が表示される。</w:t>
      </w:r>
    </w:p>
    <w:p w14:paraId="1CA08FBA" w14:textId="2A0B5844" w:rsidR="00BE3BA2" w:rsidRDefault="00BE3BA2" w:rsidP="00D365A9">
      <w:r>
        <w:rPr>
          <w:noProof/>
        </w:rPr>
        <w:lastRenderedPageBreak/>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77777777" w:rsidR="00BE3BA2" w:rsidRDefault="00BE3BA2" w:rsidP="00D365A9"/>
    <w:p w14:paraId="67F60A84" w14:textId="0CFF4BF1" w:rsidR="00FC190F" w:rsidRDefault="00FC190F" w:rsidP="00FC190F">
      <w:pPr>
        <w:pStyle w:val="2"/>
      </w:pPr>
      <w:r>
        <w:rPr>
          <w:rFonts w:hint="eastAsia"/>
        </w:rPr>
        <w:t>データベース作成</w:t>
      </w:r>
    </w:p>
    <w:p w14:paraId="79AC0551" w14:textId="5238FBC8" w:rsidR="00901E56" w:rsidRDefault="00901E56" w:rsidP="00901E56">
      <w:r>
        <w:rPr>
          <w:rFonts w:hint="eastAsia"/>
        </w:rPr>
        <w:t>本チュートリアルで使用するデータベースを作成する。</w:t>
      </w:r>
      <w:r w:rsidR="00E140C2">
        <w:rPr>
          <w:rFonts w:hint="eastAsia"/>
        </w:rPr>
        <w:t>データベースは</w:t>
      </w:r>
      <w:r w:rsidR="00E140C2">
        <w:t>NetBeans</w:t>
      </w:r>
      <w:r w:rsidR="00E140C2">
        <w:rPr>
          <w:rFonts w:hint="eastAsia"/>
        </w:rPr>
        <w:t>に組み込まれている</w:t>
      </w:r>
      <w:r w:rsidR="00E140C2">
        <w:t>Java DB (Derby)</w:t>
      </w:r>
      <w:r w:rsidR="00E140C2">
        <w:rPr>
          <w:rFonts w:hint="eastAsia"/>
        </w:rPr>
        <w:t>を使用する。</w:t>
      </w:r>
    </w:p>
    <w:p w14:paraId="39718DC6" w14:textId="77777777" w:rsidR="00810A1D" w:rsidRDefault="00810A1D" w:rsidP="00901E56"/>
    <w:p w14:paraId="1541F86C" w14:textId="40598C19"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p>
    <w:p w14:paraId="0D192A07" w14:textId="2C58822C" w:rsidR="00FC190F" w:rsidRDefault="00FC190F" w:rsidP="00D365A9">
      <w:r>
        <w:rPr>
          <w:noProof/>
        </w:rPr>
        <w:lastRenderedPageBreak/>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2F307A0E" w14:textId="0CEE5AB4" w:rsidR="00614D32" w:rsidRDefault="00614D32" w:rsidP="00D365A9">
      <w:r>
        <w:rPr>
          <w:rFonts w:hint="eastAsia"/>
        </w:rPr>
        <w:t>データベース名</w:t>
      </w:r>
      <w:r>
        <w:t>: tutorial</w:t>
      </w:r>
    </w:p>
    <w:p w14:paraId="73A7F1A6" w14:textId="22D5AF64" w:rsidR="00614D32" w:rsidRDefault="00614D32" w:rsidP="00D365A9">
      <w:r>
        <w:rPr>
          <w:rFonts w:hint="eastAsia"/>
        </w:rPr>
        <w:t>ユーザー名</w:t>
      </w:r>
      <w:r>
        <w:t>: tutorial</w:t>
      </w:r>
    </w:p>
    <w:p w14:paraId="7AB64C3E" w14:textId="77EBBB5E" w:rsidR="00614D32" w:rsidRDefault="00614D32" w:rsidP="00D365A9">
      <w:r>
        <w:rPr>
          <w:rFonts w:hint="eastAsia"/>
        </w:rPr>
        <w:t>パスワード</w:t>
      </w:r>
      <w:r>
        <w:t>: tutorial</w:t>
      </w:r>
    </w:p>
    <w:p w14:paraId="7746F32B" w14:textId="7DF26C98" w:rsidR="00614D32" w:rsidRDefault="00614D32" w:rsidP="00D365A9">
      <w:r>
        <w:rPr>
          <w:rFonts w:hint="eastAsia"/>
        </w:rPr>
        <w:t>パスワードの確認</w:t>
      </w:r>
      <w:r>
        <w:t>: tutorial</w:t>
      </w:r>
    </w:p>
    <w:p w14:paraId="583D0ECF" w14:textId="5C57936E" w:rsidR="00614D32" w:rsidRDefault="00614D32" w:rsidP="00D365A9">
      <w:r>
        <w:rPr>
          <w:rFonts w:hint="eastAsia"/>
        </w:rPr>
        <w:t>を入力して、「</w:t>
      </w:r>
      <w:r>
        <w:t>OK</w:t>
      </w:r>
      <w:r>
        <w:rPr>
          <w:rFonts w:hint="eastAsia"/>
        </w:rPr>
        <w:t>」をクリック。</w:t>
      </w:r>
    </w:p>
    <w:p w14:paraId="71C73530" w14:textId="77777777" w:rsidR="00614D32" w:rsidRDefault="00614D32" w:rsidP="00D365A9"/>
    <w:p w14:paraId="196E168D" w14:textId="0CAFAE17" w:rsidR="00FC190F" w:rsidRDefault="00B63A8B" w:rsidP="00D365A9">
      <w:r>
        <w:rPr>
          <w:noProof/>
        </w:rPr>
        <w:lastRenderedPageBreak/>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39D97E2" w:rsidR="00DC7222" w:rsidRDefault="00DC7222" w:rsidP="00D365A9">
      <w:r>
        <w:t>Java DB</w:t>
      </w:r>
      <w:r>
        <w:rPr>
          <w:rFonts w:hint="eastAsia"/>
        </w:rPr>
        <w:t>の下に</w:t>
      </w:r>
      <w:r>
        <w:t>tutorial</w:t>
      </w:r>
      <w:r>
        <w:rPr>
          <w:rFonts w:hint="eastAsia"/>
        </w:rPr>
        <w:t>データベースが作成されるので右クリックして「接続」をクリック。</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83E781F" w:rsidR="00CB3668" w:rsidRDefault="00D07B82" w:rsidP="00D365A9">
      <w:r>
        <w:rPr>
          <w:rFonts w:hint="eastAsia"/>
        </w:rPr>
        <w:t>スキーマ一覧から「</w:t>
      </w:r>
      <w:r>
        <w:t>TUTORIAL</w:t>
      </w:r>
      <w:r>
        <w:rPr>
          <w:rFonts w:hint="eastAsia"/>
        </w:rPr>
        <w:t>」を開き、</w:t>
      </w:r>
      <w:r w:rsidR="00CB5FCB">
        <w:rPr>
          <w:rFonts w:hint="eastAsia"/>
        </w:rPr>
        <w:t>「表」を</w:t>
      </w:r>
      <w:r>
        <w:rPr>
          <w:rFonts w:hint="eastAsia"/>
        </w:rPr>
        <w:t>右クリックしてコマンドを実行をクリック。</w:t>
      </w:r>
    </w:p>
    <w:p w14:paraId="3D5B2794" w14:textId="799DBA98" w:rsidR="00CB3668" w:rsidRDefault="00F26156" w:rsidP="00D365A9">
      <w:r>
        <w:rPr>
          <w:noProof/>
        </w:rPr>
        <w:lastRenderedPageBreak/>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RDefault="00B63A8B" w:rsidP="00D365A9"/>
    <w:p w14:paraId="60318E72" w14:textId="77777777" w:rsidR="004A1F81" w:rsidRDefault="004A1F81" w:rsidP="00D365A9"/>
    <w:p w14:paraId="4E7D1F00" w14:textId="3858E864" w:rsidR="004C5634" w:rsidRDefault="004C5634" w:rsidP="00D365A9">
      <w:r>
        <w:rPr>
          <w:rFonts w:hint="eastAsia"/>
        </w:rPr>
        <w:t>今回は</w:t>
      </w:r>
      <w:r>
        <w:rPr>
          <w:rFonts w:hint="eastAsia"/>
        </w:rPr>
        <w:t>Todo</w:t>
      </w:r>
      <w:r w:rsidR="00CB5FCB">
        <w:rPr>
          <w:rFonts w:hint="eastAsia"/>
        </w:rPr>
        <w:t>モデルとして以下のフィールドを設ける。</w:t>
      </w:r>
    </w:p>
    <w:p w14:paraId="43E18DC3" w14:textId="3F0841CA" w:rsidR="00891689" w:rsidRDefault="00891689" w:rsidP="00891689">
      <w:pPr>
        <w:pStyle w:val="afe"/>
        <w:numPr>
          <w:ilvl w:val="0"/>
          <w:numId w:val="23"/>
        </w:numPr>
        <w:ind w:leftChars="0"/>
      </w:pPr>
      <w:r>
        <w:rPr>
          <w:rFonts w:hint="eastAsia"/>
        </w:rPr>
        <w:lastRenderedPageBreak/>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75EA771D" w:rsidR="00891689" w:rsidRDefault="00CB5FCB" w:rsidP="00891689">
      <w:r>
        <w:rPr>
          <w:rFonts w:hint="eastAsia"/>
        </w:rPr>
        <w:t>このモデルの</w:t>
      </w:r>
      <w:r>
        <w:t>DDL</w:t>
      </w:r>
      <w:r>
        <w:rPr>
          <w:rFonts w:hint="eastAsia"/>
        </w:rPr>
        <w:t>は以下。</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7F76609E" w:rsidR="00CB5FCB" w:rsidRDefault="00CB5FCB" w:rsidP="00D365A9">
      <w:r>
        <w:rPr>
          <w:rFonts w:hint="eastAsia"/>
        </w:rPr>
        <w:t>これを</w:t>
      </w:r>
      <w:r w:rsidR="00634D60">
        <w:rPr>
          <w:rFonts w:hint="eastAsia"/>
        </w:rPr>
        <w:t>コマンドに</w:t>
      </w:r>
      <w:r w:rsidR="00634D60">
        <w:t>SQL</w:t>
      </w:r>
      <w:r w:rsidR="00634D60">
        <w:rPr>
          <w:rFonts w:hint="eastAsia"/>
        </w:rPr>
        <w:t>コマンドウインドウに貼り付け、</w:t>
      </w:r>
      <w:r w:rsidR="003875D2">
        <w:rPr>
          <w:rFonts w:hint="eastAsia"/>
        </w:rPr>
        <w:t>「</w:t>
      </w:r>
      <w:r w:rsidR="003875D2">
        <w:t>SQL</w:t>
      </w:r>
      <w:r w:rsidR="003875D2">
        <w:rPr>
          <w:rFonts w:hint="eastAsia"/>
        </w:rPr>
        <w:t>の実行」ボタンをクリックする。</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6863B97B" w:rsidR="00746526" w:rsidRDefault="003478C3" w:rsidP="00D365A9">
      <w:r>
        <w:rPr>
          <w:rFonts w:hint="eastAsia"/>
        </w:rPr>
        <w:t>以下のようなログが出力されればよい。</w:t>
      </w:r>
    </w:p>
    <w:p w14:paraId="2950F236" w14:textId="3E001E6C" w:rsidR="00D17A1C" w:rsidRDefault="00746526" w:rsidP="00D365A9">
      <w:r>
        <w:rPr>
          <w:noProof/>
        </w:rPr>
        <w:lastRenderedPageBreak/>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4DBA3BEE" w:rsidR="004D6016" w:rsidRDefault="004D6016" w:rsidP="00D365A9">
      <w:r>
        <w:rPr>
          <w:rFonts w:hint="eastAsia"/>
        </w:rPr>
        <w:t>「表」の下に</w:t>
      </w:r>
      <w:r>
        <w:t>TODO</w:t>
      </w:r>
      <w:r>
        <w:rPr>
          <w:rFonts w:hint="eastAsia"/>
        </w:rPr>
        <w:t>テーブルが作成されているとを確認する。</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r>
        <w:rPr>
          <w:rFonts w:hint="eastAsia"/>
        </w:rPr>
        <w:t>プロジェクトの作成</w:t>
      </w:r>
    </w:p>
    <w:p w14:paraId="19C38925" w14:textId="1E51CD30" w:rsidR="00D53A8D" w:rsidRDefault="00EF113F" w:rsidP="00D365A9">
      <w:r>
        <w:rPr>
          <w:rFonts w:hint="eastAsia"/>
        </w:rPr>
        <w:t>チュートリアルプロジェクトを作成する。</w:t>
      </w:r>
      <w:r w:rsidR="001F20E6">
        <w:rPr>
          <w:rFonts w:hint="eastAsia"/>
        </w:rPr>
        <w:t>新規プロジェクトボタンをクリッ</w:t>
      </w:r>
      <w:r w:rsidR="001F20E6">
        <w:rPr>
          <w:rFonts w:hint="eastAsia"/>
        </w:rPr>
        <w:lastRenderedPageBreak/>
        <w:t>ク。</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77777777" w:rsidR="00BD4477" w:rsidRDefault="00BD4477" w:rsidP="00D365A9"/>
    <w:p w14:paraId="3579061B" w14:textId="0CCDC428" w:rsidR="00F1295C" w:rsidRDefault="00F1295C" w:rsidP="00D365A9">
      <w:r>
        <w:rPr>
          <w:rFonts w:hint="eastAsia"/>
        </w:rPr>
        <w:t>「</w:t>
      </w:r>
      <w:r>
        <w:t>Java Web</w:t>
      </w:r>
      <w:r>
        <w:rPr>
          <w:rFonts w:hint="eastAsia"/>
        </w:rPr>
        <w:t>」</w:t>
      </w:r>
      <w:r>
        <w:sym w:font="Wingdings" w:char="F0E0"/>
      </w:r>
      <w:r>
        <w:rPr>
          <w:rFonts w:hint="eastAsia"/>
        </w:rPr>
        <w:t>「</w:t>
      </w:r>
      <w:r>
        <w:t>Web</w:t>
      </w:r>
      <w:r>
        <w:rPr>
          <w:rFonts w:hint="eastAsia"/>
        </w:rPr>
        <w:t>アプリケーション」を選択して「次」をクリック。</w:t>
      </w:r>
    </w:p>
    <w:p w14:paraId="2C426B14" w14:textId="75650D16" w:rsidR="000F6D63" w:rsidRDefault="000F6D63" w:rsidP="00D365A9">
      <w:r>
        <w:rPr>
          <w:noProof/>
        </w:rPr>
        <w:lastRenderedPageBreak/>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086F48FC" w:rsidR="00363389" w:rsidRDefault="004E1B50" w:rsidP="00D365A9">
      <w:r>
        <w:rPr>
          <w:rFonts w:hint="eastAsia"/>
        </w:rPr>
        <w:t>「次」をクリック。</w:t>
      </w:r>
    </w:p>
    <w:p w14:paraId="3E4409E3" w14:textId="0AFA9835" w:rsidR="00363389" w:rsidRDefault="00363389" w:rsidP="00D365A9">
      <w:r>
        <w:rPr>
          <w:noProof/>
        </w:rPr>
        <w:lastRenderedPageBreak/>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669E166" w:rsidR="000F6D63" w:rsidRDefault="008E299D" w:rsidP="00D365A9">
      <w:r>
        <w:rPr>
          <w:rFonts w:hint="eastAsia"/>
        </w:rPr>
        <w:t>「次」をクリック。</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8461C3D" w:rsidR="000F6D63" w:rsidRDefault="00B04933" w:rsidP="00D365A9">
      <w:r>
        <w:rPr>
          <w:rFonts w:hint="eastAsia"/>
        </w:rPr>
        <w:lastRenderedPageBreak/>
        <w:t>「フレームワーク」で「</w:t>
      </w:r>
      <w:r>
        <w:t>JavaServer Faces</w:t>
      </w:r>
      <w:r>
        <w:rPr>
          <w:rFonts w:hint="eastAsia"/>
        </w:rPr>
        <w:t>」にチェックを入れて「終了」をクリック。</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462DF7AE" w:rsidR="00BD4477" w:rsidRDefault="00D74161" w:rsidP="00D365A9">
      <w:pPr>
        <w:rPr>
          <w:noProof/>
        </w:rPr>
      </w:pPr>
      <w:r>
        <w:rPr>
          <w:rFonts w:hint="eastAsia"/>
          <w:noProof/>
        </w:rPr>
        <w:t>プロジェクトウインドウに</w:t>
      </w:r>
      <w:r>
        <w:rPr>
          <w:noProof/>
        </w:rPr>
        <w:t>todo</w:t>
      </w:r>
      <w:r>
        <w:rPr>
          <w:rFonts w:hint="eastAsia"/>
          <w:noProof/>
        </w:rPr>
        <w:t>プロジェクトが表示される。</w:t>
      </w:r>
    </w:p>
    <w:p w14:paraId="6234713F" w14:textId="7279E8B7" w:rsidR="00BD4477" w:rsidRDefault="00BD4477" w:rsidP="00D365A9">
      <w:pPr>
        <w:rPr>
          <w:noProof/>
        </w:rPr>
      </w:pPr>
      <w:r>
        <w:rPr>
          <w:noProof/>
        </w:rPr>
        <w:lastRenderedPageBreak/>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77777777" w:rsidR="00BD4477" w:rsidRDefault="00BD4477" w:rsidP="00D365A9"/>
    <w:p w14:paraId="4E4FF753" w14:textId="2080568B" w:rsidR="00DD4954" w:rsidRDefault="00FE53A5" w:rsidP="00FE53A5">
      <w:pPr>
        <w:pStyle w:val="2"/>
      </w:pPr>
      <w:r>
        <w:rPr>
          <w:rFonts w:hint="eastAsia"/>
        </w:rPr>
        <w:t>動作確認</w:t>
      </w:r>
    </w:p>
    <w:p w14:paraId="36C21763" w14:textId="77777777" w:rsidR="00FE53A5" w:rsidRDefault="00FE53A5" w:rsidP="00FE53A5"/>
    <w:p w14:paraId="4F07F4ED" w14:textId="25CB2AF7" w:rsidR="00FE53A5" w:rsidRPr="00FE53A5" w:rsidRDefault="00890DDD" w:rsidP="00FE53A5">
      <w:r>
        <w:t>todo</w:t>
      </w:r>
      <w:r>
        <w:rPr>
          <w:rFonts w:hint="eastAsia"/>
        </w:rPr>
        <w:t>プロジェクトを右クリックして「実行」をクリック。</w:t>
      </w:r>
    </w:p>
    <w:p w14:paraId="2E2CA701" w14:textId="5EEC9C28" w:rsidR="00BD4477" w:rsidRDefault="00BD4477" w:rsidP="00D365A9">
      <w:r>
        <w:rPr>
          <w:noProof/>
        </w:rPr>
        <w:lastRenderedPageBreak/>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4600656" w:rsidR="00BD4477" w:rsidRDefault="00430FC0" w:rsidP="00D365A9">
      <w:r>
        <w:rPr>
          <w:rFonts w:hint="eastAsia"/>
        </w:rPr>
        <w:t>ブラウザが立ち上がり、</w:t>
      </w:r>
      <w:r>
        <w:t xml:space="preserve">”Hello </w:t>
      </w:r>
      <w:r>
        <w:rPr>
          <w:rFonts w:hint="eastAsia"/>
        </w:rPr>
        <w:t>f</w:t>
      </w:r>
      <w:r>
        <w:t>rom Facelets”</w:t>
      </w:r>
      <w:r>
        <w:rPr>
          <w:rFonts w:hint="eastAsia"/>
        </w:rPr>
        <w:t>と表示される。</w:t>
      </w:r>
    </w:p>
    <w:p w14:paraId="6CC432C5" w14:textId="5E628953" w:rsidR="00BD4477" w:rsidRDefault="00F54ED0" w:rsidP="00D365A9">
      <w:r>
        <w:rPr>
          <w:noProof/>
        </w:rPr>
        <w:lastRenderedPageBreak/>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77777777" w:rsidR="00B55AF8" w:rsidRDefault="00B55AF8" w:rsidP="00D365A9"/>
    <w:p w14:paraId="782DBAB1" w14:textId="77777777" w:rsidR="0050197D" w:rsidRDefault="0050197D" w:rsidP="0050197D">
      <w:pPr>
        <w:pStyle w:val="2"/>
      </w:pPr>
      <w:r>
        <w:rPr>
          <w:rFonts w:hint="eastAsia"/>
        </w:rPr>
        <w:t>プロジェクト構成</w:t>
      </w:r>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lastRenderedPageBreak/>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77777777" w:rsidR="0059526D" w:rsidRDefault="0059526D" w:rsidP="00D365A9"/>
    <w:p w14:paraId="1B3A6506" w14:textId="77777777" w:rsidR="00D365A9" w:rsidRDefault="00D365A9" w:rsidP="00E66934">
      <w:pPr>
        <w:pStyle w:val="1"/>
      </w:pPr>
      <w:bookmarkStart w:id="2" w:name="_Ref358804491"/>
      <w:r>
        <w:rPr>
          <w:rFonts w:hint="eastAsia"/>
        </w:rPr>
        <w:t>Todo</w:t>
      </w:r>
      <w:r>
        <w:rPr>
          <w:rFonts w:hint="eastAsia"/>
        </w:rPr>
        <w:t>アプリケーションの作成</w:t>
      </w:r>
      <w:bookmarkEnd w:id="2"/>
    </w:p>
    <w:p w14:paraId="1DFDC6BB" w14:textId="3D73CC99" w:rsidR="00096B35" w:rsidRDefault="00F7042B" w:rsidP="00096B35">
      <w:r>
        <w:rPr>
          <w:rFonts w:hint="eastAsia"/>
        </w:rPr>
        <w:t>Todo</w:t>
      </w:r>
      <w:r>
        <w:rPr>
          <w:rFonts w:hint="eastAsia"/>
        </w:rPr>
        <w:t>アプリケーションを作成する。</w:t>
      </w:r>
    </w:p>
    <w:p w14:paraId="10BC1224" w14:textId="2CD1F60B" w:rsidR="00F7042B" w:rsidRDefault="00F7042B" w:rsidP="00096B35">
      <w:r>
        <w:rPr>
          <w:rFonts w:hint="eastAsia"/>
        </w:rPr>
        <w:t>作成する順は以下の通りである。</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r>
        <w:t>JPA</w:t>
      </w:r>
      <w:r>
        <w:rPr>
          <w:rFonts w:hint="eastAsia"/>
        </w:rPr>
        <w:t>の</w:t>
      </w:r>
      <w:r w:rsidR="004C73F0">
        <w:t>Entity</w:t>
      </w:r>
      <w:r w:rsidR="004C73F0">
        <w:rPr>
          <w:rFonts w:hint="eastAsia"/>
        </w:rPr>
        <w:t>作成</w:t>
      </w:r>
    </w:p>
    <w:p w14:paraId="7E743A81" w14:textId="77777777" w:rsidR="004C73F0" w:rsidRDefault="004C73F0" w:rsidP="00096B35"/>
    <w:p w14:paraId="453A3C51" w14:textId="408590C3" w:rsidR="004C73F0" w:rsidRDefault="004C127E" w:rsidP="00096B35">
      <w:r>
        <w:t>JPA</w:t>
      </w:r>
      <w:r>
        <w:rPr>
          <w:rFonts w:hint="eastAsia"/>
        </w:rPr>
        <w:t>で</w:t>
      </w:r>
      <w:r>
        <w:t>t</w:t>
      </w:r>
      <w:r w:rsidR="005324AC">
        <w:t>odo</w:t>
      </w:r>
      <w:r>
        <w:rPr>
          <w:rFonts w:hint="eastAsia"/>
        </w:rPr>
        <w:t>を永続化するための</w:t>
      </w:r>
      <w:r>
        <w:t>Entity</w:t>
      </w:r>
      <w:r>
        <w:rPr>
          <w:rFonts w:hint="eastAsia"/>
        </w:rPr>
        <w:t>を作成する。今回は既に</w:t>
      </w:r>
      <w:r>
        <w:t>DB</w:t>
      </w:r>
      <w:r>
        <w:rPr>
          <w:rFonts w:hint="eastAsia"/>
        </w:rPr>
        <w:t>が作成</w:t>
      </w:r>
      <w:r>
        <w:rPr>
          <w:rFonts w:hint="eastAsia"/>
        </w:rPr>
        <w:lastRenderedPageBreak/>
        <w:t>されているので、そこからエンティティを自動生成する。</w:t>
      </w:r>
    </w:p>
    <w:p w14:paraId="07149CB5" w14:textId="77777777" w:rsidR="004C127E" w:rsidRDefault="004C127E" w:rsidP="00096B35"/>
    <w:p w14:paraId="42F16FB2" w14:textId="77777777" w:rsidR="004C73F0" w:rsidRDefault="004C73F0" w:rsidP="004C73F0">
      <w:pPr>
        <w:pStyle w:val="3"/>
      </w:pPr>
      <w:r>
        <w:rPr>
          <w:rFonts w:hint="eastAsia"/>
        </w:rPr>
        <w:t>リバースエンジニアリングで</w:t>
      </w:r>
      <w:r>
        <w:t>DB</w:t>
      </w:r>
      <w:r>
        <w:rPr>
          <w:rFonts w:hint="eastAsia"/>
        </w:rPr>
        <w:t>からエンティティ生成</w:t>
      </w:r>
    </w:p>
    <w:p w14:paraId="4356D0BD" w14:textId="77777777" w:rsidR="004C73F0" w:rsidRDefault="004C73F0" w:rsidP="004C73F0"/>
    <w:p w14:paraId="2612CA7B" w14:textId="00E7E18C"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「データベースからのエンティティ・クラス」をクリックし、「次」へ。</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7B457FE8" w:rsidR="004507BE" w:rsidRDefault="004507BE" w:rsidP="004C73F0">
      <w:r>
        <w:rPr>
          <w:rFonts w:hint="eastAsia"/>
        </w:rPr>
        <w:t>データ・ソースで「新しいデータ・ソース」をクリック。</w:t>
      </w:r>
    </w:p>
    <w:p w14:paraId="503E9B65" w14:textId="77777777" w:rsidR="004C73F0" w:rsidRDefault="004C73F0" w:rsidP="004C73F0">
      <w:r>
        <w:rPr>
          <w:noProof/>
        </w:rPr>
        <w:lastRenderedPageBreak/>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0CDC59D8" w14:textId="69A3FC6D" w:rsidR="004C73F0" w:rsidRDefault="00C969F4" w:rsidP="004C73F0">
      <w:r>
        <w:t>JNDI</w:t>
      </w:r>
      <w:r>
        <w:rPr>
          <w:rFonts w:hint="eastAsia"/>
        </w:rPr>
        <w:t>名</w:t>
      </w:r>
      <w:r>
        <w:t>: jdbc/tutorial</w:t>
      </w:r>
    </w:p>
    <w:p w14:paraId="5E792C43" w14:textId="15A84B10" w:rsidR="00C969F4" w:rsidRDefault="00C969F4" w:rsidP="004C73F0">
      <w:r>
        <w:rPr>
          <w:rFonts w:hint="eastAsia"/>
        </w:rPr>
        <w:t>データベース接続</w:t>
      </w:r>
      <w:r>
        <w:rPr>
          <w:rFonts w:hint="eastAsia"/>
        </w:rPr>
        <w:t>:jdbc:</w:t>
      </w:r>
      <w:r>
        <w:t>derby://localhost:1527/tutorial</w:t>
      </w:r>
    </w:p>
    <w:p w14:paraId="74546506" w14:textId="73CD66AE" w:rsidR="00C969F4" w:rsidRDefault="00C969F4" w:rsidP="004C73F0">
      <w:r>
        <w:rPr>
          <w:rFonts w:hint="eastAsia"/>
        </w:rPr>
        <w:t>を入力し、「</w:t>
      </w:r>
      <w:r>
        <w:t>OK</w:t>
      </w:r>
      <w:r>
        <w:rPr>
          <w:rFonts w:hint="eastAsia"/>
        </w:rPr>
        <w:t>」をクリック。</w:t>
      </w:r>
    </w:p>
    <w:p w14:paraId="7C6F7960" w14:textId="77777777" w:rsidR="004C73F0" w:rsidRDefault="004C73F0" w:rsidP="004C73F0">
      <w:r>
        <w:rPr>
          <w:noProof/>
        </w:rPr>
        <w:lastRenderedPageBreak/>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7777777" w:rsidR="00D60BC4" w:rsidRDefault="00D60BC4" w:rsidP="004C73F0"/>
    <w:p w14:paraId="5B9043C5" w14:textId="77777777" w:rsidR="004C73F0" w:rsidRDefault="004C73F0" w:rsidP="004C73F0">
      <w:r>
        <w:rPr>
          <w:noProof/>
        </w:rPr>
        <w:lastRenderedPageBreak/>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4884CBFC" w14:textId="5592BAA9" w:rsidR="004C73F0" w:rsidRDefault="00D60BC4" w:rsidP="004C73F0">
      <w:r>
        <w:rPr>
          <w:rFonts w:hint="eastAsia"/>
        </w:rPr>
        <w:t>使用可能な表から</w:t>
      </w:r>
      <w:r>
        <w:t>TODO</w:t>
      </w:r>
      <w:r>
        <w:rPr>
          <w:rFonts w:hint="eastAsia"/>
        </w:rPr>
        <w:t>を選択して「追加」</w:t>
      </w:r>
      <w:r w:rsidR="00F024B9">
        <w:rPr>
          <w:rFonts w:hint="eastAsia"/>
        </w:rPr>
        <w:t>をクリックして、「次」をクリック。</w:t>
      </w:r>
    </w:p>
    <w:p w14:paraId="29926035" w14:textId="77777777" w:rsidR="004C73F0" w:rsidRDefault="004C73F0" w:rsidP="004C73F0">
      <w:r>
        <w:rPr>
          <w:noProof/>
        </w:rPr>
        <w:lastRenderedPageBreak/>
        <w:drawing>
          <wp:inline distT="0" distB="0" distL="0" distR="0" wp14:anchorId="7CCB8A8D" wp14:editId="278F412E">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p>
    <w:p w14:paraId="6F81AD0A" w14:textId="77777777" w:rsidR="004C73F0" w:rsidRDefault="004C73F0" w:rsidP="004C73F0"/>
    <w:p w14:paraId="5CD84607" w14:textId="6A837A8B" w:rsidR="004C73F0" w:rsidRDefault="004C73F0" w:rsidP="004C73F0">
      <w:r>
        <w:rPr>
          <w:noProof/>
        </w:rPr>
        <w:lastRenderedPageBreak/>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77777777" w:rsidR="004C73F0" w:rsidRDefault="004C73F0" w:rsidP="004C73F0"/>
    <w:p w14:paraId="094FBEAA" w14:textId="0FCEB19E" w:rsidR="00A538D9" w:rsidRDefault="00A538D9" w:rsidP="004C73F0">
      <w:r>
        <w:rPr>
          <w:rFonts w:hint="eastAsia"/>
        </w:rPr>
        <w:t>パッケージ</w:t>
      </w:r>
      <w:r>
        <w:t>: todo.domain.model</w:t>
      </w:r>
    </w:p>
    <w:p w14:paraId="0780C016" w14:textId="3C58CF2A" w:rsidR="00A538D9" w:rsidRDefault="00A538D9" w:rsidP="004C73F0">
      <w:r>
        <w:rPr>
          <w:rFonts w:hint="eastAsia"/>
        </w:rPr>
        <w:t>を入力して「次」をクリック。</w:t>
      </w:r>
    </w:p>
    <w:p w14:paraId="4BE87857" w14:textId="3E55BBF8" w:rsidR="004C73F0" w:rsidRDefault="004C73F0" w:rsidP="004C73F0">
      <w:r>
        <w:rPr>
          <w:noProof/>
        </w:rPr>
        <w:lastRenderedPageBreak/>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77777777" w:rsidR="004C73F0" w:rsidRDefault="004C73F0" w:rsidP="004C73F0"/>
    <w:p w14:paraId="51DF82EA" w14:textId="3698079E" w:rsidR="00BD32BE" w:rsidRDefault="00BD32BE" w:rsidP="004C73F0">
      <w:r>
        <w:rPr>
          <w:rFonts w:hint="eastAsia"/>
        </w:rPr>
        <w:t>「終了」をクリック。</w:t>
      </w:r>
    </w:p>
    <w:p w14:paraId="0EC58589" w14:textId="77777777" w:rsidR="004C73F0" w:rsidRDefault="004C73F0" w:rsidP="004C73F0">
      <w:r>
        <w:rPr>
          <w:noProof/>
        </w:rPr>
        <w:lastRenderedPageBreak/>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77777777" w:rsidR="004C73F0" w:rsidRDefault="004C73F0" w:rsidP="004C73F0"/>
    <w:p w14:paraId="0D8FCEC9" w14:textId="002062CA" w:rsidR="004C73F0" w:rsidRDefault="001729BF" w:rsidP="004C73F0">
      <w:r>
        <w:t>Todo</w:t>
      </w:r>
      <w:r>
        <w:rPr>
          <w:rFonts w:hint="eastAsia"/>
        </w:rPr>
        <w:t>クラスが</w:t>
      </w:r>
      <w:r w:rsidR="00E323BD">
        <w:rPr>
          <w:rFonts w:hint="eastAsia"/>
        </w:rPr>
        <w:t>生成された</w:t>
      </w:r>
      <w:r>
        <w:rPr>
          <w:rFonts w:hint="eastAsia"/>
        </w:rPr>
        <w:t>。</w:t>
      </w:r>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RDefault="004C73F0" w:rsidP="004C73F0"/>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r>
        <w:rPr>
          <w:rFonts w:hint="eastAsia"/>
        </w:rPr>
        <w:t>生成されたソースの修正</w:t>
      </w:r>
    </w:p>
    <w:p w14:paraId="18233603" w14:textId="1B96A75B" w:rsidR="004C73F0" w:rsidRDefault="00194FC8" w:rsidP="00096B35">
      <w:r>
        <w:rPr>
          <w:rFonts w:hint="eastAsia"/>
        </w:rPr>
        <w:t>生成されたソースを修正</w:t>
      </w:r>
      <w:r w:rsidR="008F0492">
        <w:rPr>
          <w:rFonts w:hint="eastAsia"/>
        </w:rPr>
        <w:t>する</w:t>
      </w:r>
      <w:r>
        <w:rPr>
          <w:rFonts w:hint="eastAsia"/>
        </w:rPr>
        <w:t>。</w:t>
      </w:r>
    </w:p>
    <w:p w14:paraId="7E36645B" w14:textId="77777777" w:rsidR="00194FC8" w:rsidRDefault="00194FC8" w:rsidP="00096B35"/>
    <w:p w14:paraId="79DD935A" w14:textId="01AC2B5D" w:rsidR="008F0492" w:rsidRDefault="008F1A58" w:rsidP="008F0492">
      <w:pPr>
        <w:pStyle w:val="afe"/>
        <w:numPr>
          <w:ilvl w:val="0"/>
          <w:numId w:val="23"/>
        </w:numPr>
        <w:ind w:leftChars="0"/>
      </w:pPr>
      <w:r>
        <w:rPr>
          <w:rFonts w:hint="eastAsia"/>
        </w:rPr>
        <w:t>フィールドとコンストラクタを修正</w:t>
      </w:r>
    </w:p>
    <w:p w14:paraId="6A5B9E47" w14:textId="12C53C1D" w:rsidR="008F1A58" w:rsidRPr="008F0492" w:rsidRDefault="008F0492" w:rsidP="008F1A58">
      <w:pPr>
        <w:rPr>
          <w:rFonts w:asciiTheme="minorEastAsia" w:eastAsiaTheme="minorEastAsia" w:hAnsiTheme="minorEastAsia"/>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5324ED" w:rsidRPr="008F0492">
        <w:rPr>
          <w:rFonts w:asciiTheme="minorHAnsi" w:eastAsiaTheme="minorEastAsia" w:hAnsiTheme="minorHAnsi" w:cs="Courier New"/>
          <w:sz w:val="16"/>
          <w:szCs w:val="16"/>
        </w:rPr>
        <w:t>Serializable</w:t>
      </w:r>
      <w:r w:rsidR="006C3510">
        <w:rPr>
          <w:rFonts w:asciiTheme="minorEastAsia" w:eastAsiaTheme="minorEastAsia" w:hAnsiTheme="minorEastAsia" w:cs="Courier New" w:hint="eastAsia"/>
          <w:sz w:val="16"/>
          <w:szCs w:val="16"/>
        </w:rPr>
        <w:t>で出力されてしまうので</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に変更する。</w:t>
      </w:r>
    </w:p>
    <w:p w14:paraId="03DA3B84" w14:textId="2F3F56BD" w:rsidR="008F1A58" w:rsidRDefault="008F1A58" w:rsidP="008F1A58">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0C2BFA8" w:rsidR="008F1A58" w:rsidRDefault="008F1A58" w:rsidP="008F1A58"/>
    <w:p w14:paraId="4E49F80D" w14:textId="1A3F3BA4" w:rsidR="008F1A58" w:rsidRDefault="008F1A58" w:rsidP="008F1A58">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06BDE1CB" w14:textId="77777777" w:rsidR="008F1A58" w:rsidRDefault="008F1A58" w:rsidP="008F1A58"/>
    <w:p w14:paraId="5E94A320" w14:textId="77777777" w:rsidR="00B97B2F" w:rsidRDefault="00B97B2F" w:rsidP="008F1A58"/>
    <w:p w14:paraId="0AA446F2" w14:textId="2128E560" w:rsidR="00E42368" w:rsidRDefault="00737FBA" w:rsidP="00737FBA">
      <w:pPr>
        <w:pStyle w:val="afe"/>
        <w:numPr>
          <w:ilvl w:val="0"/>
          <w:numId w:val="23"/>
        </w:numPr>
        <w:ind w:leftChars="0"/>
      </w:pPr>
      <w:r>
        <w:t>getFinished</w:t>
      </w:r>
      <w:r>
        <w:rPr>
          <w:rFonts w:hint="eastAsia"/>
        </w:rPr>
        <w:t>と</w:t>
      </w:r>
      <w:r>
        <w:t>setFinished</w:t>
      </w:r>
      <w:r>
        <w:rPr>
          <w:rFonts w:hint="eastAsia"/>
        </w:rPr>
        <w:t>を削除して、</w:t>
      </w:r>
      <w:r>
        <w:t>getter/setter</w:t>
      </w:r>
      <w:r>
        <w:rPr>
          <w:rFonts w:hint="eastAsia"/>
        </w:rPr>
        <w:t>再生成</w:t>
      </w:r>
    </w:p>
    <w:p w14:paraId="16D79243" w14:textId="48C517C0" w:rsidR="00023E5C" w:rsidRDefault="00023E5C" w:rsidP="00023E5C">
      <w:r>
        <w:rPr>
          <w:rFonts w:hint="eastAsia"/>
        </w:rPr>
        <w:t>field</w:t>
      </w:r>
      <w:r>
        <w:rPr>
          <w:rFonts w:hint="eastAsia"/>
        </w:rPr>
        <w:t>の型変更に伴い</w:t>
      </w:r>
      <w:r>
        <w:t>getter/setter</w:t>
      </w:r>
      <w:r>
        <w:rPr>
          <w:rFonts w:hint="eastAsia"/>
        </w:rPr>
        <w:t>を再作成する。</w:t>
      </w:r>
    </w:p>
    <w:p w14:paraId="41F4D935" w14:textId="77777777" w:rsidR="00023E5C" w:rsidRDefault="00023E5C" w:rsidP="00023E5C"/>
    <w:p w14:paraId="4EDD1BE8" w14:textId="6CBA905E" w:rsidR="009453A3" w:rsidRDefault="009453A3" w:rsidP="009453A3">
      <w:r>
        <w:rPr>
          <w:rFonts w:hint="eastAsia"/>
        </w:rPr>
        <w:t>以下のコードを削除する。</w:t>
      </w:r>
    </w:p>
    <w:p w14:paraId="5B426A25" w14:textId="73FF17FA" w:rsidR="00E42368" w:rsidRDefault="00E42368" w:rsidP="00737FBA">
      <w:r>
        <w:rPr>
          <w:noProof/>
        </w:rPr>
        <w:lastRenderedPageBreak/>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776ECEEB" w14:textId="77777777" w:rsidR="004E2864" w:rsidRDefault="004E2864" w:rsidP="004E2864">
      <w:r>
        <w:t>ctrl+space</w:t>
      </w:r>
      <w:r>
        <w:rPr>
          <w:rFonts w:hint="eastAsia"/>
        </w:rPr>
        <w:t>で補完する</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lastRenderedPageBreak/>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75A85F11" w:rsidR="00D47EF0" w:rsidRDefault="00D47EF0" w:rsidP="00096B35">
      <w:r>
        <w:rPr>
          <w:rFonts w:hint="eastAsia"/>
        </w:rPr>
        <w:t>楽観ロック</w:t>
      </w:r>
      <w:r w:rsidR="00A54A83">
        <w:rPr>
          <w:rFonts w:hint="eastAsia"/>
        </w:rPr>
        <w:t>用のバージョンを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アノテーションをつける。</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lastRenderedPageBreak/>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lastRenderedPageBreak/>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lastRenderedPageBreak/>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lastRenderedPageBreak/>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lastRenderedPageBreak/>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77777777" w:rsidR="00104BB7" w:rsidRDefault="00104BB7" w:rsidP="00096B35"/>
    <w:p w14:paraId="772936A7" w14:textId="364C9813" w:rsidR="00104BB7" w:rsidRDefault="00104BB7" w:rsidP="00096B35">
      <w:pPr>
        <w:pStyle w:val="2"/>
      </w:pPr>
      <w:r>
        <w:t>EJB</w:t>
      </w:r>
      <w:r w:rsidR="00DD703A">
        <w:rPr>
          <w:rFonts w:hint="eastAsia"/>
        </w:rPr>
        <w:t>で業務処理を実装</w:t>
      </w:r>
    </w:p>
    <w:p w14:paraId="55D8EFE4" w14:textId="5A708F06" w:rsidR="00FA7D0B" w:rsidRDefault="00FA7D0B" w:rsidP="00096B35">
      <w:r>
        <w:t>EJB</w:t>
      </w:r>
      <w:r>
        <w:rPr>
          <w:rFonts w:hint="eastAsia"/>
        </w:rPr>
        <w:t>で業務処理を実装する。</w:t>
      </w:r>
    </w:p>
    <w:p w14:paraId="7E77E2E7" w14:textId="77777777" w:rsidR="00FA7D0B" w:rsidRDefault="00FA7D0B" w:rsidP="00096B35"/>
    <w:p w14:paraId="15EC5615" w14:textId="3EA4A2CB" w:rsidR="00025076" w:rsidRDefault="00025076" w:rsidP="00025076">
      <w:pPr>
        <w:pStyle w:val="3"/>
      </w:pPr>
      <w:r>
        <w:t>SessionBean</w:t>
      </w:r>
      <w:r>
        <w:rPr>
          <w:rFonts w:hint="eastAsia"/>
        </w:rPr>
        <w:t>の作成</w:t>
      </w:r>
    </w:p>
    <w:p w14:paraId="26AF1037" w14:textId="59258C4F" w:rsidR="00025076" w:rsidRDefault="00081715" w:rsidP="00096B35">
      <w:r>
        <w:rPr>
          <w:rFonts w:hint="eastAsia"/>
        </w:rPr>
        <w:t>新規ファイルで「エンタープライズ</w:t>
      </w:r>
      <w:r>
        <w:t>JavaBean</w:t>
      </w:r>
      <w:r>
        <w:rPr>
          <w:rFonts w:hint="eastAsia"/>
        </w:rPr>
        <w:t>」</w:t>
      </w:r>
      <w:r>
        <w:sym w:font="Wingdings" w:char="F0E0"/>
      </w:r>
      <w:r>
        <w:rPr>
          <w:rFonts w:hint="eastAsia"/>
        </w:rPr>
        <w:t>「セッション</w:t>
      </w:r>
      <w:r>
        <w:t>Bean</w:t>
      </w:r>
      <w:r>
        <w:rPr>
          <w:rFonts w:hint="eastAsia"/>
        </w:rPr>
        <w:t>」を選択して「次」をクリック。</w:t>
      </w:r>
    </w:p>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101A051D" w14:textId="0656C43C" w:rsidR="001C0761" w:rsidRDefault="001C0761" w:rsidP="00096B35">
      <w:r>
        <w:lastRenderedPageBreak/>
        <w:t>EJB</w:t>
      </w:r>
      <w:r>
        <w:rPr>
          <w:rFonts w:hint="eastAsia"/>
        </w:rPr>
        <w:t>名</w:t>
      </w:r>
      <w:r>
        <w:t>: TodoService</w:t>
      </w:r>
    </w:p>
    <w:p w14:paraId="192FD375" w14:textId="49B2F1A3" w:rsidR="00104BB7" w:rsidRDefault="001C0761" w:rsidP="00096B35">
      <w:r>
        <w:rPr>
          <w:rFonts w:hint="eastAsia"/>
        </w:rPr>
        <w:t>パッケージ</w:t>
      </w:r>
      <w:r>
        <w:t>: todo.domain.service.todo</w:t>
      </w:r>
    </w:p>
    <w:p w14:paraId="4B0BB78E" w14:textId="218640B2" w:rsidR="007B06E2" w:rsidRDefault="007B06E2" w:rsidP="00096B35">
      <w:r>
        <w:rPr>
          <w:rFonts w:hint="eastAsia"/>
        </w:rPr>
        <w:t>セッションのタイプ</w:t>
      </w:r>
      <w:r>
        <w:t xml:space="preserve">: </w:t>
      </w:r>
      <w:r>
        <w:rPr>
          <w:rFonts w:hint="eastAsia"/>
        </w:rPr>
        <w:t>ステートレス</w:t>
      </w:r>
    </w:p>
    <w:p w14:paraId="5ACFDE1C" w14:textId="5B95EC32" w:rsidR="00104BB7" w:rsidRDefault="001C0761" w:rsidP="00096B35">
      <w:r>
        <w:rPr>
          <w:rFonts w:hint="eastAsia"/>
        </w:rPr>
        <w:t>を入力して、「終了」をクリック。</w:t>
      </w:r>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1B48A45" w:rsidR="002A2B8C" w:rsidRDefault="00BF0983" w:rsidP="00096B35">
      <w:r>
        <w:rPr>
          <w:rFonts w:hint="eastAsia"/>
        </w:rPr>
        <w:t>生成されたコードを以下のように</w:t>
      </w:r>
      <w:r w:rsidR="00D757E8">
        <w:rPr>
          <w:rFonts w:hint="eastAsia"/>
        </w:rPr>
        <w:t>修正して</w:t>
      </w:r>
      <w:r w:rsidR="00D757E8">
        <w:t>Todo</w:t>
      </w:r>
      <w:r w:rsidR="00D757E8">
        <w:rPr>
          <w:rFonts w:hint="eastAsia"/>
        </w:rPr>
        <w:t>の全件取得処理を実装する</w:t>
      </w:r>
      <w:r>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lastRenderedPageBreak/>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r>
        <w:t>JUnit</w:t>
      </w:r>
      <w:r>
        <w:rPr>
          <w:rFonts w:hint="eastAsia"/>
        </w:rPr>
        <w:t>の作成</w:t>
      </w:r>
    </w:p>
    <w:p w14:paraId="756C61DD" w14:textId="67FED090" w:rsidR="00AE15D4" w:rsidRDefault="00311409" w:rsidP="00AE15D4">
      <w:r>
        <w:rPr>
          <w:rFonts w:hint="eastAsia"/>
        </w:rPr>
        <w:t>動作確認を兼ねて予め</w:t>
      </w:r>
      <w:r>
        <w:t>JUnit</w:t>
      </w:r>
      <w:r>
        <w:rPr>
          <w:rFonts w:hint="eastAsia"/>
        </w:rPr>
        <w:t>のテストケースを作成する。</w:t>
      </w:r>
    </w:p>
    <w:p w14:paraId="2B794BA2" w14:textId="45D15DD0" w:rsidR="00FF3932" w:rsidRDefault="00FF3932" w:rsidP="00FF3932">
      <w:pPr>
        <w:pStyle w:val="4"/>
      </w:pPr>
      <w:r>
        <w:rPr>
          <w:rFonts w:hint="eastAsia"/>
        </w:rPr>
        <w:t>テストケースの作成</w:t>
      </w:r>
    </w:p>
    <w:p w14:paraId="40724508" w14:textId="2AA9061C" w:rsidR="009D78BF" w:rsidRDefault="00277401" w:rsidP="00277401">
      <w:r>
        <w:t>TodoService</w:t>
      </w:r>
      <w:r>
        <w:rPr>
          <w:rFonts w:hint="eastAsia"/>
        </w:rPr>
        <w:t>を右クリックして、</w:t>
      </w:r>
      <w:r w:rsidR="009D78BF">
        <w:rPr>
          <w:rFonts w:hint="eastAsia"/>
        </w:rPr>
        <w:t>「ツール」</w:t>
      </w:r>
      <w:r w:rsidR="009D78BF">
        <w:sym w:font="Wingdings" w:char="F0E0"/>
      </w:r>
      <w:r w:rsidR="009D78BF">
        <w:rPr>
          <w:rFonts w:hint="eastAsia"/>
        </w:rPr>
        <w:t>「テストを作成」をクリック。</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59183C89" w14:textId="3B863F5A" w:rsidR="002A2B8C" w:rsidRDefault="00CF0015" w:rsidP="00096B35">
      <w:r>
        <w:rPr>
          <w:rFonts w:hint="eastAsia"/>
        </w:rPr>
        <w:t>「</w:t>
      </w:r>
      <w:r>
        <w:t>JUnit 4.x</w:t>
      </w:r>
      <w:r>
        <w:rPr>
          <w:rFonts w:hint="eastAsia"/>
        </w:rPr>
        <w:t>」をクリックして「選択」をクリック。</w:t>
      </w:r>
    </w:p>
    <w:p w14:paraId="4ED26F4D" w14:textId="1E36440A" w:rsidR="00F77211" w:rsidRDefault="00757456" w:rsidP="00096B35">
      <w:r>
        <w:rPr>
          <w:noProof/>
        </w:rPr>
        <w:lastRenderedPageBreak/>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6A03475D" w:rsidR="002A2B8C" w:rsidRDefault="009F2244" w:rsidP="00096B35">
      <w:r>
        <w:t>(</w:t>
      </w:r>
      <w:r>
        <w:rPr>
          <w:rFonts w:hint="eastAsia"/>
        </w:rPr>
        <w:t>初回のみ</w:t>
      </w:r>
      <w:r>
        <w:t>)</w:t>
      </w:r>
      <w:r>
        <w:rPr>
          <w:rFonts w:hint="eastAsia"/>
        </w:rPr>
        <w:t>「</w:t>
      </w:r>
      <w:r>
        <w:t>JUnit</w:t>
      </w:r>
      <w:r>
        <w:rPr>
          <w:rFonts w:hint="eastAsia"/>
        </w:rPr>
        <w:t>をダウンロードしてインストール」をクリック。</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39293268" w14:textId="74C474A9" w:rsidR="00757456" w:rsidRDefault="002661E0" w:rsidP="00096B35">
      <w:r>
        <w:rPr>
          <w:rFonts w:hint="eastAsia"/>
        </w:rPr>
        <w:t>「次」をクリック。</w:t>
      </w:r>
    </w:p>
    <w:p w14:paraId="0815A995" w14:textId="34854022" w:rsidR="00757456" w:rsidRDefault="00757456" w:rsidP="00096B35">
      <w:r>
        <w:rPr>
          <w:noProof/>
        </w:rPr>
        <w:lastRenderedPageBreak/>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42176E07" w14:textId="3EF9A66E" w:rsidR="00757456" w:rsidRDefault="003952F6" w:rsidP="00096B35">
      <w:r>
        <w:rPr>
          <w:rFonts w:hint="eastAsia"/>
        </w:rPr>
        <w:t>「すべてのライセンス契約条件に同意する」をチェックし、「インストール」をクリック。</w:t>
      </w:r>
    </w:p>
    <w:p w14:paraId="5BB8E771" w14:textId="3AC94CA3" w:rsidR="005C0125" w:rsidRDefault="005C0125" w:rsidP="00096B35">
      <w:r>
        <w:rPr>
          <w:noProof/>
        </w:rPr>
        <w:lastRenderedPageBreak/>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3A7B9DB" w:rsidR="00CE2E2C" w:rsidRDefault="00CE2E2C" w:rsidP="00096B35">
      <w:r>
        <w:rPr>
          <w:rFonts w:hint="eastAsia"/>
        </w:rPr>
        <w:t>生成されたテストコードを</w:t>
      </w:r>
      <w:r w:rsidR="00350CA6">
        <w:rPr>
          <w:rFonts w:hint="eastAsia"/>
        </w:rPr>
        <w:t>以下のように</w:t>
      </w:r>
      <w:r>
        <w:rPr>
          <w:rFonts w:hint="eastAsia"/>
        </w:rPr>
        <w:t>修正</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77777777" w:rsidR="002E320C" w:rsidRDefault="002E320C" w:rsidP="00096B35"/>
    <w:p w14:paraId="2BBAC55E" w14:textId="1F179FC3" w:rsidR="002E320C" w:rsidRDefault="00BA4843" w:rsidP="00096B35">
      <w:r>
        <w:rPr>
          <w:rFonts w:hint="eastAsia"/>
        </w:rPr>
        <w:t>テストコードを右クリックし、「</w:t>
      </w:r>
      <w:r w:rsidR="00013D76">
        <w:rPr>
          <w:rFonts w:hint="eastAsia"/>
        </w:rPr>
        <w:t>ファイルをテスト</w:t>
      </w:r>
      <w:r>
        <w:rPr>
          <w:rFonts w:hint="eastAsia"/>
        </w:rPr>
        <w:t>」</w:t>
      </w:r>
      <w:r w:rsidR="00013D76">
        <w:rPr>
          <w:rFonts w:hint="eastAsia"/>
        </w:rPr>
        <w:t>をクリックしてテスト実行。</w:t>
      </w:r>
    </w:p>
    <w:p w14:paraId="3CD2503F" w14:textId="58033FE2" w:rsidR="00CE2E2C" w:rsidRDefault="00A02C0E" w:rsidP="00096B35">
      <w:r>
        <w:rPr>
          <w:noProof/>
        </w:rPr>
        <w:lastRenderedPageBreak/>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r>
        <w:rPr>
          <w:rFonts w:hint="eastAsia"/>
        </w:rPr>
        <w:t>業務処理の実装</w:t>
      </w:r>
    </w:p>
    <w:p w14:paraId="6F27C633" w14:textId="77777777" w:rsidR="001D7E0B" w:rsidRDefault="001D7E0B" w:rsidP="00096B35"/>
    <w:p w14:paraId="02A872D3" w14:textId="61D916B6" w:rsidR="000B1306" w:rsidRDefault="000A6886" w:rsidP="000B1306">
      <w:r>
        <w:rPr>
          <w:rFonts w:hint="eastAsia"/>
        </w:rPr>
        <w:t>引き続き</w:t>
      </w:r>
      <w:r>
        <w:t>TodoService</w:t>
      </w:r>
      <w:r>
        <w:rPr>
          <w:rFonts w:hint="eastAsia"/>
        </w:rPr>
        <w:t>に</w:t>
      </w:r>
      <w:r w:rsidR="000B1306">
        <w:rPr>
          <w:rFonts w:hint="eastAsia"/>
        </w:rPr>
        <w:t>業務処理を実装する。必要な処理は</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lastRenderedPageBreak/>
        <w:t>Todo</w:t>
      </w:r>
      <w:r>
        <w:rPr>
          <w:rFonts w:hint="eastAsia"/>
        </w:rPr>
        <w:t>の完了</w:t>
      </w:r>
    </w:p>
    <w:p w14:paraId="1DBED3A6" w14:textId="77777777" w:rsidR="000B1306" w:rsidRDefault="000B1306" w:rsidP="000B1306">
      <w:pPr>
        <w:pStyle w:val="afe"/>
        <w:numPr>
          <w:ilvl w:val="0"/>
          <w:numId w:val="24"/>
        </w:numPr>
        <w:ind w:leftChars="0"/>
      </w:pPr>
      <w:r>
        <w:rPr>
          <w:rFonts w:hint="eastAsia"/>
        </w:rPr>
        <w:t>Todo</w:t>
      </w:r>
      <w:r>
        <w:rPr>
          <w:rFonts w:hint="eastAsia"/>
        </w:rPr>
        <w:t>の削除</w:t>
      </w:r>
    </w:p>
    <w:p w14:paraId="3815D38F" w14:textId="3861E4C0" w:rsidR="000B1306" w:rsidRDefault="000B1306" w:rsidP="000B1306">
      <w:r>
        <w:rPr>
          <w:rFonts w:hint="eastAsia"/>
        </w:rPr>
        <w:t>である。</w:t>
      </w:r>
    </w:p>
    <w:p w14:paraId="63119488" w14:textId="77777777" w:rsidR="000B1306" w:rsidRDefault="000B1306" w:rsidP="000B1306"/>
    <w:p w14:paraId="26CB61D4" w14:textId="347C059D" w:rsidR="000B1306" w:rsidRDefault="000B1306" w:rsidP="000B1306">
      <w:r>
        <w:rPr>
          <w:rFonts w:hint="eastAsia"/>
        </w:rPr>
        <w:t>必要な処理と実装するメソッドの対応は以下の通り。</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49F1F35F" w:rsidR="000B1306" w:rsidRDefault="000B1306" w:rsidP="00096B35">
      <w:r>
        <w:t>findAll</w:t>
      </w:r>
      <w:r>
        <w:rPr>
          <w:rFonts w:hint="eastAsia"/>
        </w:rPr>
        <w:t>は既に実装したので、残りの</w:t>
      </w:r>
      <w:r>
        <w:t>3</w:t>
      </w:r>
      <w:r>
        <w:rPr>
          <w:rFonts w:hint="eastAsia"/>
        </w:rPr>
        <w:t>処理を実装する</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4347DD3" w:rsidR="00D95BA9" w:rsidRDefault="00D35694" w:rsidP="00096B35">
      <w:r>
        <w:rPr>
          <w:rFonts w:hint="eastAsia"/>
        </w:rPr>
        <w:t>業務処理を実装する前に、業務処理で使用する例外クラスを作成する。作成する例外は以下の</w:t>
      </w:r>
      <w:r>
        <w:rPr>
          <w:rFonts w:hint="eastAsia"/>
        </w:rPr>
        <w:t>2</w:t>
      </w:r>
      <w:r>
        <w:rPr>
          <w:rFonts w:hint="eastAsia"/>
        </w:rPr>
        <w:t>つ</w:t>
      </w:r>
      <w:r w:rsidR="00915A03">
        <w:rPr>
          <w:rFonts w:hint="eastAsia"/>
        </w:rPr>
        <w:t>。</w:t>
      </w:r>
    </w:p>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25D880A" w14:textId="5F9E79C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種類の例外は別にする。</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D04C9E9" w:rsidR="00C67B4B" w:rsidRDefault="00C67B4B" w:rsidP="00096B35">
      <w:r>
        <w:rPr>
          <w:rFonts w:hint="eastAsia"/>
        </w:rPr>
        <w:t>を入力して「終了」をクリック。</w:t>
      </w:r>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lastRenderedPageBreak/>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lastRenderedPageBreak/>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lastRenderedPageBreak/>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lastRenderedPageBreak/>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lastRenderedPageBreak/>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lastRenderedPageBreak/>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lastRenderedPageBreak/>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lastRenderedPageBreak/>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lastRenderedPageBreak/>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r>
        <w:t>JSF</w:t>
      </w:r>
      <w:r>
        <w:rPr>
          <w:rFonts w:hint="eastAsia"/>
        </w:rPr>
        <w:t>で</w:t>
      </w:r>
      <w:r w:rsidR="006E24AC">
        <w:rPr>
          <w:rFonts w:hint="eastAsia"/>
        </w:rPr>
        <w:t>画面</w:t>
      </w:r>
      <w:r>
        <w:rPr>
          <w:rFonts w:hint="eastAsia"/>
        </w:rPr>
        <w:t>を作成</w:t>
      </w:r>
    </w:p>
    <w:p w14:paraId="79F4815D" w14:textId="77777777" w:rsidR="005D41C1" w:rsidRDefault="005D41C1" w:rsidP="00224516"/>
    <w:p w14:paraId="3413D169" w14:textId="42603470" w:rsidR="005D41C1" w:rsidRDefault="005D41C1" w:rsidP="00DD703A">
      <w:pPr>
        <w:pStyle w:val="3"/>
      </w:pPr>
      <w:r>
        <w:t>ManagedBean</w:t>
      </w:r>
      <w:r>
        <w:rPr>
          <w:rFonts w:hint="eastAsia"/>
        </w:rPr>
        <w:t>の作成</w:t>
      </w:r>
    </w:p>
    <w:p w14:paraId="03568CC6" w14:textId="77777777" w:rsidR="00EC629D" w:rsidRDefault="00EC629D" w:rsidP="00EC629D"/>
    <w:p w14:paraId="66ADF662" w14:textId="45DAD241" w:rsidR="007B6417" w:rsidRDefault="00EC629D" w:rsidP="007B6417">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r>
        <w:rPr>
          <w:noProof/>
        </w:rPr>
        <w:lastRenderedPageBreak/>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1C2896FE" w14:textId="66558EB2" w:rsidR="00CE5E7B" w:rsidRDefault="00CE5E7B" w:rsidP="00224516">
      <w:r>
        <w:rPr>
          <w:rFonts w:hint="eastAsia"/>
        </w:rPr>
        <w:t>クラス名</w:t>
      </w:r>
      <w:r>
        <w:t>: TodoController</w:t>
      </w:r>
    </w:p>
    <w:p w14:paraId="285BD70B" w14:textId="4D761A9C" w:rsidR="00CE5E7B" w:rsidRDefault="00CE5E7B" w:rsidP="00224516">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r>
        <w:rPr>
          <w:rFonts w:hint="eastAsia"/>
        </w:rPr>
        <w:t>を入力して「終了」をクリック。</w:t>
      </w:r>
    </w:p>
    <w:p w14:paraId="3361ABA7" w14:textId="3866444B" w:rsidR="005D41C1" w:rsidRDefault="005A6AB3" w:rsidP="00224516">
      <w:r>
        <w:rPr>
          <w:noProof/>
        </w:rPr>
        <w:lastRenderedPageBreak/>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lastRenderedPageBreak/>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r>
        <w:t>Facelet</w:t>
      </w:r>
      <w:r w:rsidR="00BA5DED">
        <w:t>s</w:t>
      </w:r>
      <w:r w:rsidR="00BA5DED">
        <w:rPr>
          <w:rFonts w:hint="eastAsia"/>
        </w:rPr>
        <w:t>の作成</w:t>
      </w:r>
    </w:p>
    <w:p w14:paraId="108E53CD" w14:textId="77777777" w:rsidR="00135AB9" w:rsidRDefault="00135AB9" w:rsidP="00BA5DED"/>
    <w:p w14:paraId="742A7185" w14:textId="3ABF9343" w:rsidR="00E86FE8" w:rsidRDefault="00BB022D" w:rsidP="00E86FE8">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lastRenderedPageBreak/>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r>
        <w:rPr>
          <w:rFonts w:hint="eastAsia"/>
        </w:rPr>
        <w:t>オプション</w:t>
      </w:r>
      <w:r>
        <w:t>: facelets</w:t>
      </w:r>
    </w:p>
    <w:p w14:paraId="38F4B449" w14:textId="11A152A2" w:rsidR="00554AC1" w:rsidRDefault="00554AC1" w:rsidP="00224516">
      <w:r>
        <w:rPr>
          <w:rFonts w:hint="eastAsia"/>
        </w:rPr>
        <w:t>を入力して「終了」をクリック。</w:t>
      </w:r>
    </w:p>
    <w:p w14:paraId="21027698" w14:textId="43978ECD" w:rsidR="00E06BDC" w:rsidRDefault="00BA5DED" w:rsidP="00224516">
      <w:r>
        <w:rPr>
          <w:noProof/>
        </w:rPr>
        <w:lastRenderedPageBreak/>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5F114DC2" w14:textId="50983237" w:rsidR="008D028E" w:rsidRDefault="008D028E" w:rsidP="00224516">
      <w:r>
        <w:t>Web</w:t>
      </w:r>
      <w:r>
        <w:rPr>
          <w:rFonts w:hint="eastAsia"/>
        </w:rPr>
        <w:t>ページフォルダに</w:t>
      </w:r>
      <w:r>
        <w:t>todo/list.xhtml</w:t>
      </w:r>
      <w:r>
        <w:rPr>
          <w:rFonts w:hint="eastAsia"/>
        </w:rPr>
        <w:t>が生成される。</w:t>
      </w:r>
    </w:p>
    <w:p w14:paraId="0017DA20" w14:textId="6CEB566D" w:rsidR="00311489" w:rsidRDefault="000E25F6" w:rsidP="00224516">
      <w:r>
        <w:rPr>
          <w:rFonts w:hint="eastAsia"/>
        </w:rPr>
        <w:t>生成されたファイルを後ほど修正する。</w:t>
      </w:r>
    </w:p>
    <w:p w14:paraId="2E17ADBB" w14:textId="77777777" w:rsidR="00311489" w:rsidRDefault="00311489" w:rsidP="00224516"/>
    <w:p w14:paraId="25C835C2" w14:textId="30A06CB0" w:rsidR="004C77D9" w:rsidRDefault="004C77D9" w:rsidP="004C77D9">
      <w:pPr>
        <w:pStyle w:val="3"/>
      </w:pPr>
      <w:r>
        <w:rPr>
          <w:rFonts w:hint="eastAsia"/>
        </w:rPr>
        <w:t>日本語の文字化けに対応する</w:t>
      </w:r>
    </w:p>
    <w:p w14:paraId="1B5F8D5C" w14:textId="7716E9F2" w:rsidR="000E25F6" w:rsidRDefault="000E25F6" w:rsidP="004C77D9">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 w14:paraId="06FF625A" w14:textId="1515DEC8" w:rsidR="00E007B1"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lastRenderedPageBreak/>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18281368" w:rsidR="00FA4363" w:rsidRDefault="00FA4363" w:rsidP="004C77D9">
      <w:r>
        <w:rPr>
          <w:rFonts w:hint="eastAsia"/>
        </w:rPr>
        <w:t>「終了」をクリック。</w:t>
      </w:r>
    </w:p>
    <w:p w14:paraId="25F1FF10" w14:textId="040001F0" w:rsidR="004C77D9" w:rsidRPr="004C77D9" w:rsidRDefault="004C77D9" w:rsidP="004C77D9">
      <w:r>
        <w:rPr>
          <w:noProof/>
        </w:rPr>
        <w:lastRenderedPageBreak/>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 w14:paraId="0D8DFE86" w14:textId="19FBEEC3" w:rsidR="0080023A" w:rsidRDefault="0080023A" w:rsidP="00224516">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lastRenderedPageBreak/>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r>
        <w:rPr>
          <w:rFonts w:hint="eastAsia"/>
        </w:rPr>
        <w:t>Todo全件表示</w:t>
      </w:r>
    </w:p>
    <w:p w14:paraId="35C46B22" w14:textId="311E9179" w:rsidR="00DB78DE" w:rsidRDefault="00DB78DE" w:rsidP="009B669F">
      <w:r>
        <w:rPr>
          <w:rFonts w:hint="eastAsia"/>
        </w:rPr>
        <w:t>いよいよ画面の実装を行う。</w:t>
      </w:r>
    </w:p>
    <w:p w14:paraId="4B4ECD25" w14:textId="77777777" w:rsidR="00DB78DE" w:rsidRDefault="00DB78DE" w:rsidP="009B669F"/>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lastRenderedPageBreak/>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w:t>
      </w:r>
      <w:r>
        <w:lastRenderedPageBreak/>
        <w:t>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lastRenderedPageBreak/>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r>
        <w:rPr>
          <w:rFonts w:hint="eastAsia"/>
        </w:rPr>
        <w:t>一覧表示を確認するために</w:t>
      </w:r>
      <w:r>
        <w:t>DB</w:t>
      </w:r>
      <w:r>
        <w:rPr>
          <w:rFonts w:hint="eastAsia"/>
        </w:rPr>
        <w:t>でテストデータを投入する。</w:t>
      </w:r>
    </w:p>
    <w:p w14:paraId="05E00C68" w14:textId="6F81E1A8" w:rsidR="00436366" w:rsidRDefault="00436366" w:rsidP="00224516">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lastRenderedPageBreak/>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4BAD82D" w14:textId="043F7306" w:rsidR="00C966EA" w:rsidRDefault="00C966EA" w:rsidP="00224516">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 w14:paraId="10D032F1" w14:textId="5CBD10CD" w:rsidR="006F217B" w:rsidRDefault="006F217B" w:rsidP="00224516">
      <w:r>
        <w:rPr>
          <w:rFonts w:hint="eastAsia"/>
        </w:rPr>
        <w:lastRenderedPageBreak/>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736BF7A9" w:rsidR="00B252F2" w:rsidRDefault="00B252F2" w:rsidP="00224516">
      <w:r>
        <w:rPr>
          <w:rFonts w:hint="eastAsia"/>
        </w:rPr>
        <w:t>データを一覧出力することができる。</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5A48DD6C" w:rsidR="00DE5076" w:rsidRDefault="009A29C8" w:rsidP="00224516">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lastRenderedPageBreak/>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3A556E5E" w:rsidR="006615EC" w:rsidRDefault="006615EC" w:rsidP="00224516">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lastRenderedPageBreak/>
        <w:t>SQL</w:t>
      </w:r>
      <w:r>
        <w:rPr>
          <w:rFonts w:hint="eastAsia"/>
        </w:rPr>
        <w:t>ログを出力する</w:t>
      </w:r>
    </w:p>
    <w:p w14:paraId="35A622DF" w14:textId="5A978D28" w:rsidR="00E725BE" w:rsidRDefault="00E725BE" w:rsidP="00E725BE">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ECD7E89" w14:textId="6943C696" w:rsidR="001B3250" w:rsidRDefault="001B3250" w:rsidP="003D3A75">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4CC8AC1C" w:rsidR="001B3250" w:rsidRDefault="001B3250" w:rsidP="003D3A75">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lastRenderedPageBreak/>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r>
        <w:rPr>
          <w:rFonts w:hint="eastAsia"/>
        </w:rPr>
        <w:t>Todo新規作成</w:t>
      </w:r>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lastRenderedPageBreak/>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lastRenderedPageBreak/>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lastRenderedPageBreak/>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lastRenderedPageBreak/>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14A5B67" w:rsidR="00C03231" w:rsidRDefault="00C03231" w:rsidP="00667140">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lastRenderedPageBreak/>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lastRenderedPageBreak/>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0063C20B" w14:textId="7F0BC57B" w:rsidR="00E82C86" w:rsidRDefault="00306E89" w:rsidP="00667140">
      <w:r>
        <w:lastRenderedPageBreak/>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r>
        <w:rPr>
          <w:rFonts w:hint="eastAsia"/>
        </w:rPr>
        <w:t>あとは入力エラーが発生した際にメッセージが表示されるようにタグを追加すればよい。</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lastRenderedPageBreak/>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lastRenderedPageBreak/>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09B06FDC" w:rsidR="00B53BC4" w:rsidRDefault="00DF785C" w:rsidP="00667140">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w:t>
      </w:r>
      <w:r w:rsidR="00A91462">
        <w:rPr>
          <w:rFonts w:hint="eastAsia"/>
        </w:rPr>
        <w:lastRenderedPageBreak/>
        <w:t>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lastRenderedPageBreak/>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lastRenderedPageBreak/>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48C3B90A" w:rsidR="001307A9" w:rsidRDefault="001307A9" w:rsidP="006D0370">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2A59DD5A" w:rsidR="001307A9" w:rsidRDefault="001307A9" w:rsidP="006D0370">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lastRenderedPageBreak/>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03794787" w:rsidR="003817AC" w:rsidRPr="003817AC" w:rsidRDefault="003817AC" w:rsidP="003817AC">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lastRenderedPageBreak/>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lastRenderedPageBreak/>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w:t>
            </w:r>
            <w:r>
              <w:rPr>
                <w:rFonts w:hint="eastAsia"/>
              </w:rPr>
              <w:lastRenderedPageBreak/>
              <w:t>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lastRenderedPageBreak/>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w:t>
      </w:r>
      <w:r>
        <w:lastRenderedPageBreak/>
        <w:t>#{!todo.finished}"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lastRenderedPageBreak/>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r>
        <w:rPr>
          <w:rFonts w:hint="eastAsia"/>
        </w:rPr>
        <w:t>Todo完了</w:t>
      </w:r>
    </w:p>
    <w:p w14:paraId="32BF4E92" w14:textId="7F3F657A" w:rsidR="00DA591C" w:rsidRDefault="00904E24" w:rsidP="00DA591C">
      <w:r>
        <w:rPr>
          <w:rFonts w:hint="eastAsia"/>
        </w:rPr>
        <w:t>次に完了処理を行うための遷移を追加する。</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lastRenderedPageBreak/>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lastRenderedPageBreak/>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lastRenderedPageBreak/>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lastRenderedPageBreak/>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lastRenderedPageBreak/>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lastRenderedPageBreak/>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lastRenderedPageBreak/>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lastRenderedPageBreak/>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r>
        <w:t>T</w:t>
      </w:r>
      <w:r>
        <w:rPr>
          <w:rFonts w:hint="eastAsia"/>
        </w:rPr>
        <w:t>odo削除</w:t>
      </w:r>
    </w:p>
    <w:p w14:paraId="78A48B61" w14:textId="698E6840" w:rsidR="00667140" w:rsidRDefault="001B322E" w:rsidP="00224516">
      <w:r>
        <w:rPr>
          <w:rFonts w:hint="eastAsia"/>
        </w:rPr>
        <w:t>最後に削除用の遷移を追加する。</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lastRenderedPageBreak/>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lastRenderedPageBreak/>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lastRenderedPageBreak/>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lastRenderedPageBreak/>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lastRenderedPageBreak/>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lastRenderedPageBreak/>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r>
        <w:t>JAX-RS</w:t>
      </w:r>
      <w:r w:rsidR="00527C6B">
        <w:rPr>
          <w:rFonts w:hint="eastAsia"/>
        </w:rPr>
        <w:t>で</w:t>
      </w:r>
      <w:r w:rsidR="00527C6B">
        <w:t>REST API</w:t>
      </w:r>
      <w:r w:rsidR="00527C6B">
        <w:rPr>
          <w:rFonts w:hint="eastAsia"/>
        </w:rPr>
        <w:t>を作成</w:t>
      </w:r>
    </w:p>
    <w:p w14:paraId="01DFE50F" w14:textId="70FB43FE" w:rsidR="00DA6C75"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 w14:paraId="7E36AE4D" w14:textId="77777777" w:rsidR="00BB7AEC" w:rsidRDefault="00BB7AEC" w:rsidP="008F12FC"/>
    <w:p w14:paraId="500E39F7" w14:textId="1D2FB30D" w:rsidR="007B4904" w:rsidRDefault="00740CC2" w:rsidP="007B4904">
      <w:pPr>
        <w:pStyle w:val="3"/>
      </w:pPr>
      <w:r>
        <w:t>D</w:t>
      </w:r>
      <w:r w:rsidR="007B4904">
        <w:t>ev</w:t>
      </w:r>
      <w:r w:rsidR="00FB0D0D">
        <w:t xml:space="preserve"> </w:t>
      </w:r>
      <w:r>
        <w:t>HTTP C</w:t>
      </w:r>
      <w:r w:rsidR="007B4904">
        <w:t>lient</w:t>
      </w:r>
      <w:r w:rsidR="007B4904">
        <w:rPr>
          <w:rFonts w:hint="eastAsia"/>
        </w:rPr>
        <w:t>のインストール</w:t>
      </w:r>
    </w:p>
    <w:p w14:paraId="4CD2968A" w14:textId="1111B2A7" w:rsidR="007B4904"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r>
        <w:lastRenderedPageBreak/>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69FCAA37" w:rsidR="00A26F79" w:rsidRDefault="00A26F79" w:rsidP="008F12FC">
      <w:r>
        <w:rPr>
          <w:rFonts w:hint="eastAsia"/>
        </w:rPr>
        <w:t>「他の拡張機能を見る」をクリック。</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r>
        <w:rPr>
          <w:rFonts w:hint="eastAsia"/>
        </w:rPr>
        <w:t>検索フォームに「</w:t>
      </w:r>
      <w:r>
        <w:t>dev http clinet</w:t>
      </w:r>
      <w:r>
        <w:rPr>
          <w:rFonts w:hint="eastAsia"/>
        </w:rPr>
        <w:t>」を入力して検索。</w:t>
      </w:r>
    </w:p>
    <w:p w14:paraId="2C073157" w14:textId="35F4B547" w:rsidR="00FB0D0D" w:rsidRDefault="00FB0D0D" w:rsidP="008F12FC">
      <w:r>
        <w:rPr>
          <w:noProof/>
        </w:rPr>
        <w:lastRenderedPageBreak/>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7035A25B"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723F5DE5" w:rsidR="00776613" w:rsidRDefault="00776613" w:rsidP="008F12FC">
      <w:r>
        <w:rPr>
          <w:rFonts w:hint="eastAsia"/>
        </w:rPr>
        <w:t>「追加」をクリック。</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r>
        <w:rPr>
          <w:rFonts w:hint="eastAsia"/>
        </w:rPr>
        <w:lastRenderedPageBreak/>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r>
        <w:rPr>
          <w:rFonts w:hint="eastAsia"/>
        </w:rPr>
        <w:t>リソースクラスの作成</w:t>
      </w:r>
    </w:p>
    <w:p w14:paraId="528D6F28" w14:textId="01689DAD" w:rsidR="00695EDA" w:rsidRDefault="00695EDA" w:rsidP="008F12FC">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r>
        <w:rPr>
          <w:rFonts w:hint="eastAsia"/>
        </w:rPr>
        <w:t>パッケージ</w:t>
      </w:r>
      <w:r>
        <w:t>: todo.app.todo</w:t>
      </w:r>
    </w:p>
    <w:p w14:paraId="7BA06AF9" w14:textId="2274263E" w:rsidR="00F87A94" w:rsidRDefault="00F87A94" w:rsidP="008F12FC">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77777777" w:rsidR="00CA1083" w:rsidRDefault="00CA1083" w:rsidP="00CA1083">
      <w:r>
        <w:t>TodoResource</w:t>
      </w:r>
      <w:r>
        <w:rPr>
          <w:rFonts w:hint="eastAsia"/>
        </w:rPr>
        <w:t>クラスに以下の</w:t>
      </w:r>
      <w:r>
        <w:t>REST API</w:t>
      </w:r>
      <w:r>
        <w:rPr>
          <w:rFonts w:hint="eastAsia"/>
        </w:rPr>
        <w:t>を実装していく。</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19AE250D" w14:textId="77777777" w:rsidR="00EC79EF" w:rsidRDefault="00EC79EF" w:rsidP="008F12FC"/>
    <w:p w14:paraId="2E07A9FB" w14:textId="291DDCF0" w:rsidR="00CA1083" w:rsidRDefault="00CA1083" w:rsidP="008F12FC">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2638AEAF" w:rsidR="00CA1083" w:rsidRDefault="00F50743" w:rsidP="008F12FC">
      <w:r>
        <w:t>@Path</w:t>
      </w:r>
      <w:r>
        <w:rPr>
          <w:rFonts w:hint="eastAsia"/>
        </w:rPr>
        <w:t>に</w:t>
      </w:r>
      <w:r>
        <w:t>”todos”</w:t>
      </w:r>
      <w:r>
        <w:rPr>
          <w:rFonts w:hint="eastAsia"/>
        </w:rPr>
        <w:t>を指定する。</w:t>
      </w:r>
    </w:p>
    <w:p w14:paraId="5CB5FC0E" w14:textId="56162CAC" w:rsidR="00355118" w:rsidRDefault="004149CC" w:rsidP="008F12FC">
      <w:r>
        <w:rPr>
          <w:noProof/>
        </w:rPr>
        <w:lastRenderedPageBreak/>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4C939DCC" w14:textId="310E1124" w:rsidR="00355118" w:rsidRDefault="0006228D" w:rsidP="008F12FC">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lastRenderedPageBreak/>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686498E1" w14:textId="4FA497EC" w:rsidR="004C00A5" w:rsidRDefault="004C00A5" w:rsidP="008F12FC">
      <w:r>
        <w:rPr>
          <w:rFonts w:hint="eastAsia"/>
        </w:rPr>
        <w:t>新しい名前</w:t>
      </w:r>
      <w:r>
        <w:t>: todo.app.</w:t>
      </w:r>
      <w:r w:rsidR="002D3253">
        <w:t>common.config</w:t>
      </w:r>
    </w:p>
    <w:p w14:paraId="78652467" w14:textId="590C6EF5" w:rsidR="002D3253" w:rsidRDefault="002D3253" w:rsidP="008F12FC">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 w14:paraId="1D313D10" w14:textId="09426B7B"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lastRenderedPageBreak/>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r>
        <w:t>GET Todos</w:t>
      </w:r>
    </w:p>
    <w:p w14:paraId="4AD0EDC5" w14:textId="601FC25A" w:rsidR="004210D1" w:rsidRDefault="002A3869" w:rsidP="004210D1">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1D5C2C1B" w:rsidR="00666834" w:rsidRDefault="00666834" w:rsidP="004210D1">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 w14:paraId="183632F3" w14:textId="532FBCA1" w:rsidR="00A16CDA" w:rsidRDefault="00A16CDA" w:rsidP="004210D1">
      <w:r>
        <w:t>Dev HTTP Client</w:t>
      </w:r>
      <w:r>
        <w:rPr>
          <w:rFonts w:hint="eastAsia"/>
        </w:rPr>
        <w:t>を開いて</w:t>
      </w:r>
      <w:r>
        <w:t>URL</w:t>
      </w:r>
    </w:p>
    <w:p w14:paraId="48A5FD0C" w14:textId="6439557E" w:rsidR="00A16CDA" w:rsidRDefault="00A16CDA" w:rsidP="004210D1">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lastRenderedPageBreak/>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r>
        <w:t>GET Todo</w:t>
      </w:r>
    </w:p>
    <w:p w14:paraId="0D2B3D34" w14:textId="13754517" w:rsidR="009D6817" w:rsidRDefault="000C306E" w:rsidP="009D6817">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lastRenderedPageBreak/>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69715D8D" w:rsidR="0089039D" w:rsidRDefault="0089039D" w:rsidP="0089039D">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 w14:paraId="77732A8E" w14:textId="795A85EA" w:rsidR="00AB2FFF" w:rsidRDefault="00AB2FFF" w:rsidP="0089039D">
      <w:r>
        <w:rPr>
          <w:rFonts w:hint="eastAsia"/>
        </w:rPr>
        <w:lastRenderedPageBreak/>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 w14:paraId="65E1CFBF" w14:textId="74CC4617" w:rsidR="00683C6D" w:rsidRDefault="00FA2160" w:rsidP="00683C6D">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r>
        <w:rPr>
          <w:rFonts w:hint="eastAsia"/>
        </w:rPr>
        <w:t>を入力して「終了」をクリック。</w:t>
      </w:r>
    </w:p>
    <w:p w14:paraId="17AA7AFA" w14:textId="77777777" w:rsidR="0026070C" w:rsidRDefault="0026070C" w:rsidP="00683C6D"/>
    <w:p w14:paraId="023C776E" w14:textId="4740CF78" w:rsidR="0026070C" w:rsidRDefault="002E060C" w:rsidP="00683C6D">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lastRenderedPageBreak/>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lastRenderedPageBreak/>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r>
        <w:rPr>
          <w:rFonts w:hint="eastAsia"/>
        </w:rPr>
        <w:t>を入力して「終了」をクリック。</w:t>
      </w:r>
    </w:p>
    <w:p w14:paraId="281F605E" w14:textId="48AE05CA" w:rsidR="001A2FA6" w:rsidRDefault="001A2FA6" w:rsidP="00AC66DE">
      <w:r>
        <w:rPr>
          <w:noProof/>
        </w:rPr>
        <w:lastRenderedPageBreak/>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FE3A75E" w:rsidR="002A4061" w:rsidRDefault="002A4061" w:rsidP="00AC66DE">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lastRenderedPageBreak/>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w:t>
            </w:r>
            <w:r>
              <w:rPr>
                <w:rFonts w:hint="eastAsia"/>
              </w:rPr>
              <w:lastRenderedPageBreak/>
              <w:t>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53337AF9" w:rsidR="00A91901" w:rsidRDefault="0069290F" w:rsidP="00AC66DE">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r>
        <w:t>POST Todos</w:t>
      </w:r>
    </w:p>
    <w:p w14:paraId="6A77FFA7" w14:textId="7EDBD783" w:rsidR="00637324" w:rsidRDefault="002C79D4" w:rsidP="00637324">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lastRenderedPageBreak/>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lastRenderedPageBreak/>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4F4BA43E" w:rsidR="006B3412" w:rsidRDefault="006B3412" w:rsidP="006B3412">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 w14:paraId="611B3573" w14:textId="3D9D7D4B" w:rsidR="00633B30" w:rsidRDefault="00633B30" w:rsidP="00637324">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lastRenderedPageBreak/>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1BAD3C54" w:rsidR="00831DF3" w:rsidRDefault="00831DF3" w:rsidP="00A02D5C">
      <w:r>
        <w:rPr>
          <w:rFonts w:hint="eastAsia"/>
        </w:rPr>
        <w:t>ステータスコードを</w:t>
      </w:r>
      <w:r>
        <w:t>40</w:t>
      </w:r>
      <w:ins w:id="3" w:author="Maki Toshiaki" w:date="2013-08-17T08:30:00Z">
        <w:r w:rsidR="00C92D9D">
          <w:t>9</w:t>
        </w:r>
      </w:ins>
      <w:del w:id="4" w:author="Maki Toshiaki" w:date="2013-08-17T08:30:00Z">
        <w:r w:rsidDel="00C92D9D">
          <w:delText>6</w:delText>
        </w:r>
      </w:del>
      <w:r>
        <w:t xml:space="preserve"> </w:t>
      </w:r>
      <w:ins w:id="5" w:author="Maki Toshiaki" w:date="2013-08-17T08:30:00Z">
        <w:r w:rsidR="00C92D9D">
          <w:t>Conflict</w:t>
        </w:r>
      </w:ins>
      <w:del w:id="6" w:author="Maki Toshiaki" w:date="2013-08-17T08:30:00Z">
        <w:r w:rsidDel="00C92D9D">
          <w:delText>Not Acceptable</w:delText>
        </w:r>
      </w:del>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lastRenderedPageBreak/>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176FEB40" w:rsidR="00D602D6" w:rsidRDefault="00D602D6" w:rsidP="00D602D6">
      <w:pPr>
        <w:pStyle w:val="af6"/>
      </w:pPr>
      <w:r>
        <w:t xml:space="preserve">        return Response.status(Response.Status.</w:t>
      </w:r>
      <w:ins w:id="7" w:author="Maki Toshiaki" w:date="2013-08-17T08:30:00Z">
        <w:r w:rsidR="00056525">
          <w:t>CONFLICT</w:t>
        </w:r>
      </w:ins>
      <w:del w:id="8" w:author="Maki Toshiaki" w:date="2013-08-17T08:30:00Z">
        <w:r w:rsidDel="00056525">
          <w:delText>NOT_ACCEPTABLE</w:delText>
        </w:r>
      </w:del>
      <w:r>
        <w:t>)</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5D058E6A" w:rsidR="00831DF3" w:rsidRDefault="00E05277" w:rsidP="00A02D5C">
      <w:pPr>
        <w:rPr>
          <w:ins w:id="9" w:author="Maki Toshiaki" w:date="2013-08-17T08:31:00Z"/>
        </w:rPr>
      </w:pPr>
      <w:r>
        <w:rPr>
          <w:rFonts w:hint="eastAsia"/>
        </w:rPr>
        <w:t>未完了の</w:t>
      </w:r>
      <w:r>
        <w:t>Todo</w:t>
      </w:r>
      <w:r>
        <w:rPr>
          <w:rFonts w:hint="eastAsia"/>
        </w:rPr>
        <w:t>が６件以上になるように</w:t>
      </w:r>
      <w:r>
        <w:t>POST</w:t>
      </w:r>
      <w:r>
        <w:rPr>
          <w:rFonts w:hint="eastAsia"/>
        </w:rPr>
        <w:t>を繰り返すと</w:t>
      </w:r>
      <w:r>
        <w:t>40</w:t>
      </w:r>
      <w:ins w:id="10" w:author="Maki Toshiaki" w:date="2013-08-17T08:30:00Z">
        <w:r w:rsidR="005E3913">
          <w:t>9</w:t>
        </w:r>
      </w:ins>
      <w:del w:id="11" w:author="Maki Toshiaki" w:date="2013-08-17T08:30:00Z">
        <w:r w:rsidDel="005E3913">
          <w:delText>6</w:delText>
        </w:r>
      </w:del>
      <w:r>
        <w:rPr>
          <w:rFonts w:hint="eastAsia"/>
        </w:rPr>
        <w:t>エラーで</w:t>
      </w:r>
      <w:r>
        <w:t>E001</w:t>
      </w:r>
      <w:r>
        <w:rPr>
          <w:rFonts w:hint="eastAsia"/>
        </w:rPr>
        <w:t>のエラーメッセージが返却される。</w:t>
      </w:r>
    </w:p>
    <w:p w14:paraId="75E949E0" w14:textId="7D1A3624" w:rsidR="00F74CA1" w:rsidDel="00F74CA1" w:rsidRDefault="00F74CA1" w:rsidP="00A02D5C">
      <w:pPr>
        <w:rPr>
          <w:del w:id="12" w:author="Maki Toshiaki" w:date="2013-08-17T08:32:00Z"/>
        </w:rPr>
      </w:pPr>
      <w:ins w:id="13" w:author="Maki Toshiaki" w:date="2013-08-17T08:31:00Z">
        <w:r>
          <w:rPr>
            <w:noProof/>
          </w:rPr>
          <w:drawing>
            <wp:inline distT="0" distB="0" distL="0" distR="0" wp14:anchorId="49A630BC" wp14:editId="42BD934C">
              <wp:extent cx="4319905" cy="1992120"/>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1992120"/>
                      </a:xfrm>
                      <a:prstGeom prst="rect">
                        <a:avLst/>
                      </a:prstGeom>
                      <a:noFill/>
                      <a:ln>
                        <a:noFill/>
                      </a:ln>
                    </pic:spPr>
                  </pic:pic>
                </a:graphicData>
              </a:graphic>
            </wp:inline>
          </w:drawing>
        </w:r>
      </w:ins>
      <w:bookmarkStart w:id="14" w:name="_GoBack"/>
      <w:bookmarkEnd w:id="14"/>
    </w:p>
    <w:p w14:paraId="6801D4FB" w14:textId="7DC8A9D7" w:rsidR="00A02D5C" w:rsidRPr="00A02D5C" w:rsidRDefault="000606F1" w:rsidP="00A02D5C">
      <w:del w:id="15" w:author="Maki Toshiaki" w:date="2013-08-17T08:32:00Z">
        <w:r w:rsidDel="00F74CA1">
          <w:rPr>
            <w:noProof/>
          </w:rPr>
          <w:drawing>
            <wp:inline distT="0" distB="0" distL="0" distR="0" wp14:anchorId="5A4EFCD2" wp14:editId="16289824">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del>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r>
        <w:t>PUT Todo</w:t>
      </w:r>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lastRenderedPageBreak/>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lastRenderedPageBreak/>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r>
        <w:rPr>
          <w:rFonts w:hint="eastAsia"/>
        </w:rPr>
        <w:lastRenderedPageBreak/>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26BAF1B4" w:rsidR="00615380" w:rsidRDefault="00615380" w:rsidP="00E321A9">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r>
        <w:lastRenderedPageBreak/>
        <w:t>DELETE Todo</w:t>
      </w:r>
    </w:p>
    <w:p w14:paraId="0D9E3BB5" w14:textId="29C72359" w:rsidR="00A746B6" w:rsidRDefault="002810C5" w:rsidP="00A746B6">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lastRenderedPageBreak/>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lastRenderedPageBreak/>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4427334A" w:rsidR="008805A7" w:rsidRDefault="008805A7" w:rsidP="00637324">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r>
        <w:rPr>
          <w:rFonts w:hint="eastAsia"/>
        </w:rPr>
        <w:t>入力チェックの追加</w:t>
      </w:r>
    </w:p>
    <w:p w14:paraId="78CA280B" w14:textId="4F062DBE" w:rsidR="00636C15" w:rsidRDefault="00E73DF0" w:rsidP="00636C15">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lastRenderedPageBreak/>
        <w:t>TodoResource</w:t>
      </w:r>
      <w:r>
        <w:rPr>
          <w:rFonts w:hint="eastAsia"/>
        </w:rPr>
        <w:t>に</w:t>
      </w:r>
      <w:r>
        <w:rPr>
          <w:rFonts w:hint="eastAsia"/>
        </w:rPr>
        <w:t>@Valid</w:t>
      </w:r>
      <w:r>
        <w:rPr>
          <w:rFonts w:hint="eastAsia"/>
        </w:rPr>
        <w:t>を追加</w:t>
      </w:r>
    </w:p>
    <w:p w14:paraId="0A5A8B8E" w14:textId="300CD126" w:rsidR="00636C15" w:rsidRPr="006C3B1B" w:rsidRDefault="0054557A" w:rsidP="00636C15">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lastRenderedPageBreak/>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lastRenderedPageBreak/>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3C416120" w14:textId="3F982B62" w:rsidR="001A4069" w:rsidRDefault="001A4069" w:rsidP="00636C15">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lastRenderedPageBreak/>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lastRenderedPageBreak/>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lastRenderedPageBreak/>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lastRenderedPageBreak/>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lastRenderedPageBreak/>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lastRenderedPageBreak/>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lastRenderedPageBreak/>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lastRenderedPageBreak/>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2410979D" w:rsidR="000520E1" w:rsidRDefault="000520E1" w:rsidP="00637324">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r>
        <w:rPr>
          <w:rFonts w:hint="eastAsia"/>
        </w:rPr>
        <w:lastRenderedPageBreak/>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16" w:name="_Ref234142290"/>
      <w:r>
        <w:t>WebSocket</w:t>
      </w:r>
      <w:r>
        <w:rPr>
          <w:rFonts w:hint="eastAsia"/>
        </w:rPr>
        <w:t>で</w:t>
      </w:r>
      <w:r w:rsidR="00A46596">
        <w:rPr>
          <w:rFonts w:hint="eastAsia"/>
        </w:rPr>
        <w:t>リアルタイムイベント</w:t>
      </w:r>
      <w:r>
        <w:rPr>
          <w:rFonts w:hint="eastAsia"/>
        </w:rPr>
        <w:t>モニタリング機能追加</w:t>
      </w:r>
      <w:bookmarkEnd w:id="16"/>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7">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r>
        <w:t>WebSocket</w:t>
      </w:r>
      <w:r>
        <w:rPr>
          <w:rFonts w:hint="eastAsia"/>
        </w:rPr>
        <w:t>エンドポイントの作成</w:t>
      </w:r>
    </w:p>
    <w:p w14:paraId="17E7EC5C" w14:textId="77777777" w:rsidR="003F2D9B" w:rsidRDefault="003F2D9B" w:rsidP="00E66934"/>
    <w:p w14:paraId="22AB65E7" w14:textId="16AB183F" w:rsidR="00932C0C" w:rsidRDefault="00932C0C" w:rsidP="00932C0C">
      <w:pPr>
        <w:pStyle w:val="3"/>
      </w:pPr>
      <w:r>
        <w:rPr>
          <w:rFonts w:hint="eastAsia"/>
        </w:rPr>
        <w:t>エンドポイントクラスを作成</w:t>
      </w:r>
    </w:p>
    <w:p w14:paraId="24711BCC" w14:textId="6FE9C0CF"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lastRenderedPageBreak/>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r>
        <w:rPr>
          <w:rFonts w:hint="eastAsia"/>
        </w:rPr>
        <w:t>を入力して「終了」をクリック。</w:t>
      </w:r>
    </w:p>
    <w:p w14:paraId="5AC1DCB7" w14:textId="2348A0D2" w:rsidR="004D2583" w:rsidRDefault="004D2583" w:rsidP="00E66934">
      <w:r>
        <w:rPr>
          <w:noProof/>
        </w:rPr>
        <w:lastRenderedPageBreak/>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lastRenderedPageBreak/>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lastRenderedPageBreak/>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r>
        <w:t>WebSocket</w:t>
      </w:r>
      <w:r>
        <w:rPr>
          <w:rFonts w:hint="eastAsia"/>
        </w:rPr>
        <w:t>の</w:t>
      </w:r>
      <w:r>
        <w:t>JavaScript API</w:t>
      </w:r>
      <w:r>
        <w:rPr>
          <w:rFonts w:hint="eastAsia"/>
        </w:rPr>
        <w:t>で</w:t>
      </w:r>
      <w:r w:rsidR="004B193B">
        <w:rPr>
          <w:rFonts w:hint="eastAsia"/>
        </w:rPr>
        <w:t>モニタ</w:t>
      </w:r>
      <w:r>
        <w:rPr>
          <w:rFonts w:hint="eastAsia"/>
        </w:rPr>
        <w:t>画面作成</w:t>
      </w:r>
    </w:p>
    <w:p w14:paraId="51B87D63" w14:textId="4A330EEE" w:rsidR="00254E98" w:rsidRDefault="00A542CB" w:rsidP="00E66934">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 w14:paraId="090A39EE" w14:textId="72B7E9C6" w:rsidR="00B24475" w:rsidRDefault="001A071C" w:rsidP="001A071C">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 w14:paraId="2A5B6601" w14:textId="67330CBD" w:rsidR="001A071C" w:rsidRDefault="001A071C" w:rsidP="001A071C">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r>
        <w:rPr>
          <w:rFonts w:hint="eastAsia"/>
        </w:rPr>
        <w:t>オプション</w:t>
      </w:r>
      <w:r>
        <w:t>: facelets</w:t>
      </w:r>
    </w:p>
    <w:p w14:paraId="59FF3159" w14:textId="77777777" w:rsidR="001A071C" w:rsidRDefault="001A071C" w:rsidP="001A071C">
      <w:r>
        <w:rPr>
          <w:rFonts w:hint="eastAsia"/>
        </w:rPr>
        <w:t>を入力して「終了」をクリック。</w:t>
      </w:r>
    </w:p>
    <w:p w14:paraId="533040A4" w14:textId="77777777" w:rsidR="001A071C" w:rsidRDefault="001A071C" w:rsidP="00E66934"/>
    <w:p w14:paraId="12ACD9EB" w14:textId="67DF80F2" w:rsidR="007F16F3" w:rsidRDefault="007F16F3" w:rsidP="00E66934">
      <w:r>
        <w:rPr>
          <w:noProof/>
        </w:rPr>
        <w:lastRenderedPageBreak/>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0F6AA0D0" w:rsidR="001A071C" w:rsidRDefault="00F05A59" w:rsidP="00E66934">
      <w:r>
        <w:rPr>
          <w:rFonts w:hint="eastAsia"/>
        </w:rPr>
        <w:t>以下のように修正する。</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lastRenderedPageBreak/>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lastRenderedPageBreak/>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3C7C5DEF" w:rsidR="002061B0" w:rsidRDefault="00C5684B" w:rsidP="00E66934">
      <w:r>
        <w:t>monitor.xhtml</w:t>
      </w:r>
      <w:r>
        <w:rPr>
          <w:rFonts w:hint="eastAsia"/>
        </w:rPr>
        <w:t>を右クリックして「ファイルを実行」をクリック。</w:t>
      </w:r>
    </w:p>
    <w:p w14:paraId="41629814" w14:textId="6BA70E18" w:rsidR="00B1387D" w:rsidRDefault="00B1387D" w:rsidP="00E66934">
      <w:r>
        <w:rPr>
          <w:noProof/>
        </w:rPr>
        <w:lastRenderedPageBreak/>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4A37A7B0" w:rsidR="002523E2" w:rsidRDefault="002523E2" w:rsidP="00E66934">
      <w:r>
        <w:rPr>
          <w:rFonts w:hint="eastAsia"/>
        </w:rPr>
        <w:t>ブラウザにモニタ画面が表示される。</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lastRenderedPageBreak/>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lastRenderedPageBreak/>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w:t>
      </w:r>
      <w:r>
        <w:rPr>
          <w:rFonts w:hint="eastAsia"/>
        </w:rPr>
        <w:lastRenderedPageBreak/>
        <w:t>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r>
        <w:t>CDI</w:t>
      </w:r>
      <w:r>
        <w:rPr>
          <w:rFonts w:hint="eastAsia"/>
        </w:rPr>
        <w:t>によるイベント</w:t>
      </w:r>
      <w:r w:rsidR="00DE0CE6">
        <w:rPr>
          <w:rFonts w:hint="eastAsia"/>
        </w:rPr>
        <w:t>操作</w:t>
      </w:r>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r>
        <w:t>TodoEvent</w:t>
      </w:r>
      <w:r>
        <w:rPr>
          <w:rFonts w:hint="eastAsia"/>
        </w:rPr>
        <w:t>用修飾子の作成</w:t>
      </w:r>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lastRenderedPageBreak/>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 w14:paraId="2B33EFD9" w14:textId="6F6D5031" w:rsidR="00D95DD2" w:rsidRDefault="00D95DD2" w:rsidP="00376026">
      <w:r>
        <w:rPr>
          <w:rFonts w:hint="eastAsia"/>
        </w:rPr>
        <w:t>を入力して「終了」をクリック。</w:t>
      </w:r>
    </w:p>
    <w:p w14:paraId="29461CED" w14:textId="21B0E1C3" w:rsidR="00AD0EE5" w:rsidRDefault="00AD0EE5" w:rsidP="00376026">
      <w:r>
        <w:rPr>
          <w:noProof/>
        </w:rPr>
        <w:lastRenderedPageBreak/>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lastRenderedPageBreak/>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r>
        <w:t>Event</w:t>
      </w:r>
      <w:r>
        <w:rPr>
          <w:rFonts w:hint="eastAsia"/>
        </w:rPr>
        <w:t>用モデルを作成</w:t>
      </w:r>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r>
        <w:rPr>
          <w:rFonts w:hint="eastAsia"/>
        </w:rPr>
        <w:t>新規</w:t>
      </w:r>
      <w:r>
        <w:t>Java</w:t>
      </w:r>
      <w:r>
        <w:rPr>
          <w:rFonts w:hint="eastAsia"/>
        </w:rPr>
        <w:t>クラスで</w:t>
      </w:r>
    </w:p>
    <w:p w14:paraId="2627A301" w14:textId="77777777" w:rsidR="00982589" w:rsidRDefault="00982589" w:rsidP="00DB27B6"/>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 w14:paraId="1EC9501A" w14:textId="216C7B71" w:rsidR="00982589" w:rsidRDefault="00982589" w:rsidP="00DB27B6">
      <w:r>
        <w:rPr>
          <w:rFonts w:hint="eastAsia"/>
        </w:rPr>
        <w:t>を入力して「終了」をクリック。</w:t>
      </w:r>
    </w:p>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 w14:paraId="4122644B" w14:textId="6F0A3E9B" w:rsidR="004D5CC8" w:rsidRDefault="004D5CC8" w:rsidP="00DB27B6">
      <w:r>
        <w:rPr>
          <w:rFonts w:hint="eastAsia"/>
        </w:rPr>
        <w:lastRenderedPageBreak/>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lastRenderedPageBreak/>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r>
        <w:rPr>
          <w:rFonts w:hint="eastAsia"/>
        </w:rPr>
        <w:t>イベントの</w:t>
      </w:r>
      <w:r w:rsidR="006B1926">
        <w:rPr>
          <w:rFonts w:hint="eastAsia"/>
        </w:rPr>
        <w:t>発火</w:t>
      </w:r>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lastRenderedPageBreak/>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lastRenderedPageBreak/>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r>
        <w:rPr>
          <w:rFonts w:hint="eastAsia"/>
        </w:rPr>
        <w:t>イベントの購読</w:t>
      </w:r>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t>import javax.websocket.OnError;</w:t>
      </w:r>
    </w:p>
    <w:p w14:paraId="4417816D" w14:textId="77777777" w:rsidR="00E162AD" w:rsidRDefault="00E162AD" w:rsidP="00E162AD">
      <w:pPr>
        <w:pStyle w:val="af6"/>
      </w:pPr>
      <w:r>
        <w:lastRenderedPageBreak/>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t xml:space="preserve">        logger.log(Level.INFO, "{0} sessions", sessions.size());</w:t>
      </w:r>
    </w:p>
    <w:p w14:paraId="3804C32C" w14:textId="77777777" w:rsidR="00E162AD" w:rsidRDefault="00E162AD" w:rsidP="00E162AD">
      <w:pPr>
        <w:pStyle w:val="af6"/>
      </w:pPr>
      <w:r>
        <w:lastRenderedPageBreak/>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w:t>
      </w:r>
      <w:r w:rsidR="008744D1">
        <w:rPr>
          <w:rFonts w:hint="eastAsia"/>
        </w:rPr>
        <w:lastRenderedPageBreak/>
        <w:t>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77777777" w:rsidR="00997DC8" w:rsidRDefault="00997DC8" w:rsidP="00DB6BF4"/>
    <w:p w14:paraId="0CE10C76" w14:textId="37406158" w:rsidR="00510EDE" w:rsidRDefault="00306E85" w:rsidP="00306E85">
      <w:pPr>
        <w:pStyle w:val="1"/>
      </w:pPr>
      <w:r>
        <w:rPr>
          <w:rFonts w:hint="eastAsia"/>
        </w:rPr>
        <w:t>おわりに</w:t>
      </w:r>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lastRenderedPageBreak/>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F74CA1" w:rsidP="0048339D">
      <w:hyperlink r:id="rId140" w:history="1">
        <w:r w:rsidR="00FA7B7B" w:rsidRPr="00FE40FB">
          <w:rPr>
            <w:rStyle w:val="a6"/>
          </w:rPr>
          <w:t>https://github.com/making/javaee7-first-tutorial</w:t>
        </w:r>
      </w:hyperlink>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F74CA1" w:rsidP="0048339D">
      <w:hyperlink r:id="rId141"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D7293F">
      <w:footerReference w:type="even" r:id="rId142"/>
      <w:footerReference w:type="default" r:id="rId143"/>
      <w:pgSz w:w="8419" w:h="11906" w:orient="landscape" w:code="9"/>
      <w:pgMar w:top="1021" w:right="822" w:bottom="1021" w:left="794" w:header="720" w:footer="992" w:gutter="0"/>
      <w:cols w:space="425"/>
      <w:docGrid w:type="linesAndChars" w:linePitch="308" w:charSpace="41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F23625" w:rsidRDefault="00F23625">
      <w:r>
        <w:separator/>
      </w:r>
    </w:p>
  </w:endnote>
  <w:endnote w:type="continuationSeparator" w:id="0">
    <w:p w14:paraId="357ABED9" w14:textId="77777777" w:rsidR="00F23625" w:rsidRDefault="00F2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F23625" w:rsidRDefault="00F23625">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F74CA1">
      <w:rPr>
        <w:rStyle w:val="a4"/>
        <w:noProof/>
      </w:rPr>
      <w:t>152</w:t>
    </w:r>
    <w:r>
      <w:rPr>
        <w:rStyle w:val="a4"/>
      </w:rPr>
      <w:fldChar w:fldCharType="end"/>
    </w:r>
  </w:p>
  <w:p w14:paraId="699157A6" w14:textId="77777777" w:rsidR="00F23625" w:rsidRDefault="00F23625">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F23625" w:rsidRDefault="00F23625">
      <w:r>
        <w:separator/>
      </w:r>
    </w:p>
  </w:footnote>
  <w:footnote w:type="continuationSeparator" w:id="0">
    <w:p w14:paraId="0B73E4FA" w14:textId="77777777" w:rsidR="00F23625" w:rsidRDefault="00F236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trackRevision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169E"/>
    <w:rsid w:val="000022EC"/>
    <w:rsid w:val="00002E6E"/>
    <w:rsid w:val="0000459E"/>
    <w:rsid w:val="0000466C"/>
    <w:rsid w:val="000051DB"/>
    <w:rsid w:val="00007AB9"/>
    <w:rsid w:val="0001127F"/>
    <w:rsid w:val="00012B85"/>
    <w:rsid w:val="00013910"/>
    <w:rsid w:val="00013D76"/>
    <w:rsid w:val="00014FF6"/>
    <w:rsid w:val="00016E28"/>
    <w:rsid w:val="00017FEC"/>
    <w:rsid w:val="00022062"/>
    <w:rsid w:val="00023E5C"/>
    <w:rsid w:val="00025076"/>
    <w:rsid w:val="000254B2"/>
    <w:rsid w:val="000255CD"/>
    <w:rsid w:val="00025C12"/>
    <w:rsid w:val="000266AD"/>
    <w:rsid w:val="00030293"/>
    <w:rsid w:val="0003082C"/>
    <w:rsid w:val="00031C65"/>
    <w:rsid w:val="0003546E"/>
    <w:rsid w:val="000368FD"/>
    <w:rsid w:val="000415AF"/>
    <w:rsid w:val="000433E1"/>
    <w:rsid w:val="000464DE"/>
    <w:rsid w:val="00046B3D"/>
    <w:rsid w:val="0005171E"/>
    <w:rsid w:val="000520E1"/>
    <w:rsid w:val="00052F34"/>
    <w:rsid w:val="00053161"/>
    <w:rsid w:val="000534B6"/>
    <w:rsid w:val="000535F6"/>
    <w:rsid w:val="00055976"/>
    <w:rsid w:val="00055DD6"/>
    <w:rsid w:val="00056277"/>
    <w:rsid w:val="000563E2"/>
    <w:rsid w:val="00056525"/>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39FA"/>
    <w:rsid w:val="0008457C"/>
    <w:rsid w:val="00084691"/>
    <w:rsid w:val="000907C9"/>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627"/>
    <w:rsid w:val="000C1AAF"/>
    <w:rsid w:val="000C2196"/>
    <w:rsid w:val="000C306E"/>
    <w:rsid w:val="000C3559"/>
    <w:rsid w:val="000C362B"/>
    <w:rsid w:val="000C6879"/>
    <w:rsid w:val="000C6909"/>
    <w:rsid w:val="000C71E9"/>
    <w:rsid w:val="000C7F69"/>
    <w:rsid w:val="000D0CBA"/>
    <w:rsid w:val="000D0D05"/>
    <w:rsid w:val="000D255A"/>
    <w:rsid w:val="000D391E"/>
    <w:rsid w:val="000D4866"/>
    <w:rsid w:val="000D6CC8"/>
    <w:rsid w:val="000E1E94"/>
    <w:rsid w:val="000E25F6"/>
    <w:rsid w:val="000E2989"/>
    <w:rsid w:val="000E36CF"/>
    <w:rsid w:val="000E39F1"/>
    <w:rsid w:val="000E3E3D"/>
    <w:rsid w:val="000E511D"/>
    <w:rsid w:val="000E6BA9"/>
    <w:rsid w:val="000F0700"/>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60A"/>
    <w:rsid w:val="00110E67"/>
    <w:rsid w:val="00110FB0"/>
    <w:rsid w:val="0011123F"/>
    <w:rsid w:val="0011150B"/>
    <w:rsid w:val="001116DA"/>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E5D"/>
    <w:rsid w:val="0013519B"/>
    <w:rsid w:val="001352F5"/>
    <w:rsid w:val="00135AB9"/>
    <w:rsid w:val="00140980"/>
    <w:rsid w:val="00141730"/>
    <w:rsid w:val="001427A1"/>
    <w:rsid w:val="00142891"/>
    <w:rsid w:val="00142C32"/>
    <w:rsid w:val="00143EA1"/>
    <w:rsid w:val="00144009"/>
    <w:rsid w:val="001442CF"/>
    <w:rsid w:val="0014508D"/>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70A4"/>
    <w:rsid w:val="001874FE"/>
    <w:rsid w:val="00190A01"/>
    <w:rsid w:val="00192AE9"/>
    <w:rsid w:val="00194FC8"/>
    <w:rsid w:val="00195032"/>
    <w:rsid w:val="0019715B"/>
    <w:rsid w:val="00197EEB"/>
    <w:rsid w:val="001A017A"/>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3064"/>
    <w:rsid w:val="001F5C6C"/>
    <w:rsid w:val="001F6F21"/>
    <w:rsid w:val="001F73EA"/>
    <w:rsid w:val="00202026"/>
    <w:rsid w:val="00203503"/>
    <w:rsid w:val="00203AB5"/>
    <w:rsid w:val="00206049"/>
    <w:rsid w:val="002061B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4516"/>
    <w:rsid w:val="00225397"/>
    <w:rsid w:val="00225B76"/>
    <w:rsid w:val="0022759A"/>
    <w:rsid w:val="002303F4"/>
    <w:rsid w:val="00233B14"/>
    <w:rsid w:val="00234356"/>
    <w:rsid w:val="00234CA0"/>
    <w:rsid w:val="002366AE"/>
    <w:rsid w:val="00236BE3"/>
    <w:rsid w:val="00241648"/>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A12"/>
    <w:rsid w:val="00256DCF"/>
    <w:rsid w:val="002570C7"/>
    <w:rsid w:val="00257150"/>
    <w:rsid w:val="0026070C"/>
    <w:rsid w:val="00260E4B"/>
    <w:rsid w:val="00261DF0"/>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20FC"/>
    <w:rsid w:val="002A2B8C"/>
    <w:rsid w:val="002A317E"/>
    <w:rsid w:val="002A35CD"/>
    <w:rsid w:val="002A3869"/>
    <w:rsid w:val="002A4061"/>
    <w:rsid w:val="002A43CD"/>
    <w:rsid w:val="002A4722"/>
    <w:rsid w:val="002A4BEB"/>
    <w:rsid w:val="002A4EE1"/>
    <w:rsid w:val="002A6F7F"/>
    <w:rsid w:val="002A7227"/>
    <w:rsid w:val="002A780F"/>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4901"/>
    <w:rsid w:val="002D5DFE"/>
    <w:rsid w:val="002E060C"/>
    <w:rsid w:val="002E070C"/>
    <w:rsid w:val="002E0A38"/>
    <w:rsid w:val="002E173E"/>
    <w:rsid w:val="002E320C"/>
    <w:rsid w:val="002E5654"/>
    <w:rsid w:val="002E7471"/>
    <w:rsid w:val="002E7FEB"/>
    <w:rsid w:val="002F0507"/>
    <w:rsid w:val="002F3372"/>
    <w:rsid w:val="002F53C6"/>
    <w:rsid w:val="002F5A47"/>
    <w:rsid w:val="00302DEB"/>
    <w:rsid w:val="00303FC0"/>
    <w:rsid w:val="00304D7F"/>
    <w:rsid w:val="0030511E"/>
    <w:rsid w:val="00306E85"/>
    <w:rsid w:val="00306E89"/>
    <w:rsid w:val="0030747E"/>
    <w:rsid w:val="00307BBF"/>
    <w:rsid w:val="00311409"/>
    <w:rsid w:val="00311489"/>
    <w:rsid w:val="0031275C"/>
    <w:rsid w:val="00313C1C"/>
    <w:rsid w:val="00314775"/>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5118"/>
    <w:rsid w:val="003557FB"/>
    <w:rsid w:val="00356ADE"/>
    <w:rsid w:val="00356F1A"/>
    <w:rsid w:val="00357125"/>
    <w:rsid w:val="0035761E"/>
    <w:rsid w:val="003606D3"/>
    <w:rsid w:val="00360DBE"/>
    <w:rsid w:val="00363389"/>
    <w:rsid w:val="00365498"/>
    <w:rsid w:val="00365592"/>
    <w:rsid w:val="003712A9"/>
    <w:rsid w:val="0037228E"/>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4446"/>
    <w:rsid w:val="003855D6"/>
    <w:rsid w:val="00386272"/>
    <w:rsid w:val="003875D2"/>
    <w:rsid w:val="003875E7"/>
    <w:rsid w:val="0039073F"/>
    <w:rsid w:val="00393608"/>
    <w:rsid w:val="003936DA"/>
    <w:rsid w:val="0039409B"/>
    <w:rsid w:val="003944AC"/>
    <w:rsid w:val="0039516B"/>
    <w:rsid w:val="003952F6"/>
    <w:rsid w:val="003962AC"/>
    <w:rsid w:val="0039725C"/>
    <w:rsid w:val="00397941"/>
    <w:rsid w:val="00397C59"/>
    <w:rsid w:val="003A1A33"/>
    <w:rsid w:val="003A2087"/>
    <w:rsid w:val="003A2FDC"/>
    <w:rsid w:val="003A4136"/>
    <w:rsid w:val="003A52D2"/>
    <w:rsid w:val="003A704E"/>
    <w:rsid w:val="003A7076"/>
    <w:rsid w:val="003B1708"/>
    <w:rsid w:val="003B4355"/>
    <w:rsid w:val="003B4599"/>
    <w:rsid w:val="003B617B"/>
    <w:rsid w:val="003B7D4B"/>
    <w:rsid w:val="003C0917"/>
    <w:rsid w:val="003C1315"/>
    <w:rsid w:val="003C2237"/>
    <w:rsid w:val="003C508D"/>
    <w:rsid w:val="003C50CD"/>
    <w:rsid w:val="003C5559"/>
    <w:rsid w:val="003C5886"/>
    <w:rsid w:val="003C6792"/>
    <w:rsid w:val="003D08E0"/>
    <w:rsid w:val="003D1BDC"/>
    <w:rsid w:val="003D1CFB"/>
    <w:rsid w:val="003D2BC8"/>
    <w:rsid w:val="003D2EC4"/>
    <w:rsid w:val="003D3A75"/>
    <w:rsid w:val="003D4E55"/>
    <w:rsid w:val="003D5CC0"/>
    <w:rsid w:val="003D60D3"/>
    <w:rsid w:val="003D643C"/>
    <w:rsid w:val="003E0951"/>
    <w:rsid w:val="003E42D8"/>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4CA4"/>
    <w:rsid w:val="00427A27"/>
    <w:rsid w:val="00427FCC"/>
    <w:rsid w:val="00430FC0"/>
    <w:rsid w:val="0043178A"/>
    <w:rsid w:val="00431D2B"/>
    <w:rsid w:val="00433BBA"/>
    <w:rsid w:val="004343B9"/>
    <w:rsid w:val="00434452"/>
    <w:rsid w:val="00434E75"/>
    <w:rsid w:val="00436366"/>
    <w:rsid w:val="004375B2"/>
    <w:rsid w:val="00437FF2"/>
    <w:rsid w:val="00440D28"/>
    <w:rsid w:val="0044159F"/>
    <w:rsid w:val="00441FF2"/>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F3F"/>
    <w:rsid w:val="00484FFE"/>
    <w:rsid w:val="004850FB"/>
    <w:rsid w:val="00485999"/>
    <w:rsid w:val="00485F88"/>
    <w:rsid w:val="004861A0"/>
    <w:rsid w:val="00486569"/>
    <w:rsid w:val="004868C9"/>
    <w:rsid w:val="004871D5"/>
    <w:rsid w:val="0048784B"/>
    <w:rsid w:val="00490428"/>
    <w:rsid w:val="004909A3"/>
    <w:rsid w:val="00492E45"/>
    <w:rsid w:val="00493F62"/>
    <w:rsid w:val="00494A91"/>
    <w:rsid w:val="00495044"/>
    <w:rsid w:val="004A1307"/>
    <w:rsid w:val="004A167A"/>
    <w:rsid w:val="004A1F81"/>
    <w:rsid w:val="004A2941"/>
    <w:rsid w:val="004A44B6"/>
    <w:rsid w:val="004A464F"/>
    <w:rsid w:val="004A5755"/>
    <w:rsid w:val="004A7BAC"/>
    <w:rsid w:val="004B193B"/>
    <w:rsid w:val="004B2E18"/>
    <w:rsid w:val="004B30F1"/>
    <w:rsid w:val="004B46F3"/>
    <w:rsid w:val="004B4A2C"/>
    <w:rsid w:val="004B5362"/>
    <w:rsid w:val="004B6434"/>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5CC8"/>
    <w:rsid w:val="004D6016"/>
    <w:rsid w:val="004D621E"/>
    <w:rsid w:val="004D76E8"/>
    <w:rsid w:val="004E1B50"/>
    <w:rsid w:val="004E1E41"/>
    <w:rsid w:val="004E1FD5"/>
    <w:rsid w:val="004E22DB"/>
    <w:rsid w:val="004E2638"/>
    <w:rsid w:val="004E2864"/>
    <w:rsid w:val="004E366E"/>
    <w:rsid w:val="004E38CC"/>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11B"/>
    <w:rsid w:val="00507DB9"/>
    <w:rsid w:val="00510434"/>
    <w:rsid w:val="00510EDE"/>
    <w:rsid w:val="00511112"/>
    <w:rsid w:val="00512439"/>
    <w:rsid w:val="005128AE"/>
    <w:rsid w:val="005137E8"/>
    <w:rsid w:val="0051444D"/>
    <w:rsid w:val="00515608"/>
    <w:rsid w:val="00523845"/>
    <w:rsid w:val="00523E41"/>
    <w:rsid w:val="00524499"/>
    <w:rsid w:val="00527C6B"/>
    <w:rsid w:val="00531ACD"/>
    <w:rsid w:val="00531C1B"/>
    <w:rsid w:val="005323FC"/>
    <w:rsid w:val="005324AC"/>
    <w:rsid w:val="005324ED"/>
    <w:rsid w:val="00532B5A"/>
    <w:rsid w:val="005337CD"/>
    <w:rsid w:val="00533A6F"/>
    <w:rsid w:val="0053415B"/>
    <w:rsid w:val="00535270"/>
    <w:rsid w:val="005352DA"/>
    <w:rsid w:val="005353D9"/>
    <w:rsid w:val="0053709C"/>
    <w:rsid w:val="00541912"/>
    <w:rsid w:val="0054365C"/>
    <w:rsid w:val="00543A16"/>
    <w:rsid w:val="00543CEF"/>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63F5"/>
    <w:rsid w:val="00556C29"/>
    <w:rsid w:val="00556FA0"/>
    <w:rsid w:val="00560DF8"/>
    <w:rsid w:val="005614CF"/>
    <w:rsid w:val="0056286F"/>
    <w:rsid w:val="005629CB"/>
    <w:rsid w:val="005629F2"/>
    <w:rsid w:val="00562F5F"/>
    <w:rsid w:val="00570B6F"/>
    <w:rsid w:val="00571146"/>
    <w:rsid w:val="00571EA8"/>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A0062"/>
    <w:rsid w:val="005A2AF5"/>
    <w:rsid w:val="005A2F68"/>
    <w:rsid w:val="005A394F"/>
    <w:rsid w:val="005A3BC3"/>
    <w:rsid w:val="005A6AB3"/>
    <w:rsid w:val="005A6E1B"/>
    <w:rsid w:val="005A7389"/>
    <w:rsid w:val="005B2680"/>
    <w:rsid w:val="005B51F2"/>
    <w:rsid w:val="005B560E"/>
    <w:rsid w:val="005B5C58"/>
    <w:rsid w:val="005B5CAC"/>
    <w:rsid w:val="005C0125"/>
    <w:rsid w:val="005C1602"/>
    <w:rsid w:val="005C1EEA"/>
    <w:rsid w:val="005C2A29"/>
    <w:rsid w:val="005C366E"/>
    <w:rsid w:val="005C3B1B"/>
    <w:rsid w:val="005C4266"/>
    <w:rsid w:val="005C7B40"/>
    <w:rsid w:val="005C7E29"/>
    <w:rsid w:val="005C7E5F"/>
    <w:rsid w:val="005D0DFD"/>
    <w:rsid w:val="005D1339"/>
    <w:rsid w:val="005D1BBE"/>
    <w:rsid w:val="005D2513"/>
    <w:rsid w:val="005D41C1"/>
    <w:rsid w:val="005D5318"/>
    <w:rsid w:val="005D5498"/>
    <w:rsid w:val="005D5704"/>
    <w:rsid w:val="005D62B3"/>
    <w:rsid w:val="005D68BA"/>
    <w:rsid w:val="005E17FE"/>
    <w:rsid w:val="005E2223"/>
    <w:rsid w:val="005E2602"/>
    <w:rsid w:val="005E3913"/>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600A32"/>
    <w:rsid w:val="0060340B"/>
    <w:rsid w:val="00603713"/>
    <w:rsid w:val="00605296"/>
    <w:rsid w:val="0060538F"/>
    <w:rsid w:val="00605827"/>
    <w:rsid w:val="006060B7"/>
    <w:rsid w:val="00606ED5"/>
    <w:rsid w:val="00607824"/>
    <w:rsid w:val="00607A26"/>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B3F"/>
    <w:rsid w:val="00656F83"/>
    <w:rsid w:val="00657E8B"/>
    <w:rsid w:val="006607CB"/>
    <w:rsid w:val="00660FE1"/>
    <w:rsid w:val="006615EC"/>
    <w:rsid w:val="00662D36"/>
    <w:rsid w:val="00663CBC"/>
    <w:rsid w:val="006657E8"/>
    <w:rsid w:val="00666834"/>
    <w:rsid w:val="00666EA1"/>
    <w:rsid w:val="00667140"/>
    <w:rsid w:val="006671E8"/>
    <w:rsid w:val="00667603"/>
    <w:rsid w:val="0067224D"/>
    <w:rsid w:val="00672823"/>
    <w:rsid w:val="00672D4E"/>
    <w:rsid w:val="00673BCE"/>
    <w:rsid w:val="00676B46"/>
    <w:rsid w:val="00680307"/>
    <w:rsid w:val="006805EE"/>
    <w:rsid w:val="006809E4"/>
    <w:rsid w:val="00681E94"/>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45A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BB9"/>
    <w:rsid w:val="006C06F5"/>
    <w:rsid w:val="006C2357"/>
    <w:rsid w:val="006C31BC"/>
    <w:rsid w:val="006C3510"/>
    <w:rsid w:val="006C3B1B"/>
    <w:rsid w:val="006C55C6"/>
    <w:rsid w:val="006C5E88"/>
    <w:rsid w:val="006C6CC4"/>
    <w:rsid w:val="006D0370"/>
    <w:rsid w:val="006D0467"/>
    <w:rsid w:val="006D04E0"/>
    <w:rsid w:val="006D069B"/>
    <w:rsid w:val="006D20FB"/>
    <w:rsid w:val="006D3274"/>
    <w:rsid w:val="006D3E2E"/>
    <w:rsid w:val="006D6059"/>
    <w:rsid w:val="006D6BB2"/>
    <w:rsid w:val="006E08A3"/>
    <w:rsid w:val="006E24AC"/>
    <w:rsid w:val="006E259D"/>
    <w:rsid w:val="006E26F6"/>
    <w:rsid w:val="006E2EA8"/>
    <w:rsid w:val="006E45DB"/>
    <w:rsid w:val="006F04DF"/>
    <w:rsid w:val="006F217B"/>
    <w:rsid w:val="006F2308"/>
    <w:rsid w:val="006F24AB"/>
    <w:rsid w:val="006F30E2"/>
    <w:rsid w:val="006F4AE5"/>
    <w:rsid w:val="006F57F4"/>
    <w:rsid w:val="006F7CAE"/>
    <w:rsid w:val="0070172B"/>
    <w:rsid w:val="00701769"/>
    <w:rsid w:val="00702224"/>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251A"/>
    <w:rsid w:val="0072394C"/>
    <w:rsid w:val="00724907"/>
    <w:rsid w:val="007308E6"/>
    <w:rsid w:val="007309DB"/>
    <w:rsid w:val="00731399"/>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2D3E"/>
    <w:rsid w:val="007734DD"/>
    <w:rsid w:val="00775314"/>
    <w:rsid w:val="00776613"/>
    <w:rsid w:val="00776ED4"/>
    <w:rsid w:val="00777810"/>
    <w:rsid w:val="00783C64"/>
    <w:rsid w:val="00783E38"/>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F30"/>
    <w:rsid w:val="007A5121"/>
    <w:rsid w:val="007A587D"/>
    <w:rsid w:val="007A5E42"/>
    <w:rsid w:val="007A5F38"/>
    <w:rsid w:val="007A6D64"/>
    <w:rsid w:val="007A7C13"/>
    <w:rsid w:val="007A7D7D"/>
    <w:rsid w:val="007B06E2"/>
    <w:rsid w:val="007B32D8"/>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779"/>
    <w:rsid w:val="007E3587"/>
    <w:rsid w:val="007E3D3E"/>
    <w:rsid w:val="007E4C59"/>
    <w:rsid w:val="007E74EB"/>
    <w:rsid w:val="007E78DB"/>
    <w:rsid w:val="007F03FE"/>
    <w:rsid w:val="007F0901"/>
    <w:rsid w:val="007F16F3"/>
    <w:rsid w:val="007F263E"/>
    <w:rsid w:val="007F2F41"/>
    <w:rsid w:val="007F4C06"/>
    <w:rsid w:val="007F704F"/>
    <w:rsid w:val="0080023A"/>
    <w:rsid w:val="00802BFF"/>
    <w:rsid w:val="00804880"/>
    <w:rsid w:val="00804E3F"/>
    <w:rsid w:val="00806F06"/>
    <w:rsid w:val="008073B1"/>
    <w:rsid w:val="008079F5"/>
    <w:rsid w:val="00810A1D"/>
    <w:rsid w:val="008112BA"/>
    <w:rsid w:val="008121AC"/>
    <w:rsid w:val="008128F2"/>
    <w:rsid w:val="00812ED2"/>
    <w:rsid w:val="0081443E"/>
    <w:rsid w:val="008166E5"/>
    <w:rsid w:val="00820C89"/>
    <w:rsid w:val="00822093"/>
    <w:rsid w:val="00822A12"/>
    <w:rsid w:val="00822F18"/>
    <w:rsid w:val="0082541C"/>
    <w:rsid w:val="0082631D"/>
    <w:rsid w:val="00826F8F"/>
    <w:rsid w:val="00827D99"/>
    <w:rsid w:val="00827EA4"/>
    <w:rsid w:val="00831DF3"/>
    <w:rsid w:val="00834C12"/>
    <w:rsid w:val="00836265"/>
    <w:rsid w:val="00837D05"/>
    <w:rsid w:val="0084040D"/>
    <w:rsid w:val="00840513"/>
    <w:rsid w:val="008432FB"/>
    <w:rsid w:val="00843444"/>
    <w:rsid w:val="00847B6E"/>
    <w:rsid w:val="00850AA6"/>
    <w:rsid w:val="00850FF9"/>
    <w:rsid w:val="008518E4"/>
    <w:rsid w:val="00852EB3"/>
    <w:rsid w:val="00853B00"/>
    <w:rsid w:val="00853CBE"/>
    <w:rsid w:val="008545DB"/>
    <w:rsid w:val="008554AE"/>
    <w:rsid w:val="00856032"/>
    <w:rsid w:val="0085611E"/>
    <w:rsid w:val="008567FA"/>
    <w:rsid w:val="00857913"/>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6020"/>
    <w:rsid w:val="00896514"/>
    <w:rsid w:val="008A2A2C"/>
    <w:rsid w:val="008A2D03"/>
    <w:rsid w:val="008A31B1"/>
    <w:rsid w:val="008A3B4D"/>
    <w:rsid w:val="008A50E3"/>
    <w:rsid w:val="008A589C"/>
    <w:rsid w:val="008A6D7F"/>
    <w:rsid w:val="008A7B4A"/>
    <w:rsid w:val="008B13B7"/>
    <w:rsid w:val="008B15C4"/>
    <w:rsid w:val="008B1C01"/>
    <w:rsid w:val="008B317B"/>
    <w:rsid w:val="008B40EE"/>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260D"/>
    <w:rsid w:val="00932C0C"/>
    <w:rsid w:val="00932CF2"/>
    <w:rsid w:val="00933902"/>
    <w:rsid w:val="009348E1"/>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70E29"/>
    <w:rsid w:val="00971930"/>
    <w:rsid w:val="009757CA"/>
    <w:rsid w:val="0097731A"/>
    <w:rsid w:val="00977F73"/>
    <w:rsid w:val="0098015A"/>
    <w:rsid w:val="00981CB9"/>
    <w:rsid w:val="00982589"/>
    <w:rsid w:val="00982A6B"/>
    <w:rsid w:val="00982DE9"/>
    <w:rsid w:val="00982F04"/>
    <w:rsid w:val="00985CAA"/>
    <w:rsid w:val="00985D06"/>
    <w:rsid w:val="00991276"/>
    <w:rsid w:val="00992C21"/>
    <w:rsid w:val="00995882"/>
    <w:rsid w:val="0099730C"/>
    <w:rsid w:val="00997DC8"/>
    <w:rsid w:val="009A023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5FBA"/>
    <w:rsid w:val="009D1422"/>
    <w:rsid w:val="009D2755"/>
    <w:rsid w:val="009D2EC3"/>
    <w:rsid w:val="009D2EC5"/>
    <w:rsid w:val="009D2FA9"/>
    <w:rsid w:val="009D319E"/>
    <w:rsid w:val="009D5008"/>
    <w:rsid w:val="009D539E"/>
    <w:rsid w:val="009D6817"/>
    <w:rsid w:val="009D77AC"/>
    <w:rsid w:val="009D78BF"/>
    <w:rsid w:val="009E0AFA"/>
    <w:rsid w:val="009E1155"/>
    <w:rsid w:val="009E235E"/>
    <w:rsid w:val="009E3E09"/>
    <w:rsid w:val="009E3F2B"/>
    <w:rsid w:val="009E49DF"/>
    <w:rsid w:val="009E57CA"/>
    <w:rsid w:val="009E7C37"/>
    <w:rsid w:val="009F2244"/>
    <w:rsid w:val="009F2552"/>
    <w:rsid w:val="009F289F"/>
    <w:rsid w:val="009F380C"/>
    <w:rsid w:val="009F600D"/>
    <w:rsid w:val="009F65C4"/>
    <w:rsid w:val="009F7BF2"/>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51D6"/>
    <w:rsid w:val="00A16CDA"/>
    <w:rsid w:val="00A17727"/>
    <w:rsid w:val="00A17FC6"/>
    <w:rsid w:val="00A206FB"/>
    <w:rsid w:val="00A20A3E"/>
    <w:rsid w:val="00A2109B"/>
    <w:rsid w:val="00A2122F"/>
    <w:rsid w:val="00A22237"/>
    <w:rsid w:val="00A228FC"/>
    <w:rsid w:val="00A26F79"/>
    <w:rsid w:val="00A273CE"/>
    <w:rsid w:val="00A3028A"/>
    <w:rsid w:val="00A31CA4"/>
    <w:rsid w:val="00A32BCA"/>
    <w:rsid w:val="00A3324F"/>
    <w:rsid w:val="00A3438E"/>
    <w:rsid w:val="00A345A2"/>
    <w:rsid w:val="00A35835"/>
    <w:rsid w:val="00A35CA9"/>
    <w:rsid w:val="00A369D5"/>
    <w:rsid w:val="00A36ADC"/>
    <w:rsid w:val="00A36CAA"/>
    <w:rsid w:val="00A4108B"/>
    <w:rsid w:val="00A413F7"/>
    <w:rsid w:val="00A42AEF"/>
    <w:rsid w:val="00A439F1"/>
    <w:rsid w:val="00A450B8"/>
    <w:rsid w:val="00A454BB"/>
    <w:rsid w:val="00A4630A"/>
    <w:rsid w:val="00A46596"/>
    <w:rsid w:val="00A46B7B"/>
    <w:rsid w:val="00A47A09"/>
    <w:rsid w:val="00A503E9"/>
    <w:rsid w:val="00A50EDF"/>
    <w:rsid w:val="00A5148F"/>
    <w:rsid w:val="00A523F5"/>
    <w:rsid w:val="00A538D9"/>
    <w:rsid w:val="00A53F57"/>
    <w:rsid w:val="00A54203"/>
    <w:rsid w:val="00A542CB"/>
    <w:rsid w:val="00A54A83"/>
    <w:rsid w:val="00A55D94"/>
    <w:rsid w:val="00A563BB"/>
    <w:rsid w:val="00A57961"/>
    <w:rsid w:val="00A57C77"/>
    <w:rsid w:val="00A61510"/>
    <w:rsid w:val="00A6168B"/>
    <w:rsid w:val="00A61E59"/>
    <w:rsid w:val="00A625EA"/>
    <w:rsid w:val="00A63842"/>
    <w:rsid w:val="00A64F48"/>
    <w:rsid w:val="00A6754E"/>
    <w:rsid w:val="00A67658"/>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1698"/>
    <w:rsid w:val="00A82206"/>
    <w:rsid w:val="00A824CE"/>
    <w:rsid w:val="00A826A1"/>
    <w:rsid w:val="00A8353D"/>
    <w:rsid w:val="00A838D8"/>
    <w:rsid w:val="00A841DF"/>
    <w:rsid w:val="00A8433E"/>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5554"/>
    <w:rsid w:val="00AD57AB"/>
    <w:rsid w:val="00AD5F71"/>
    <w:rsid w:val="00AD6F2B"/>
    <w:rsid w:val="00AE15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9F4"/>
    <w:rsid w:val="00B320C7"/>
    <w:rsid w:val="00B3234C"/>
    <w:rsid w:val="00B33AE9"/>
    <w:rsid w:val="00B33B2A"/>
    <w:rsid w:val="00B33B9C"/>
    <w:rsid w:val="00B34660"/>
    <w:rsid w:val="00B34CBE"/>
    <w:rsid w:val="00B3573E"/>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EA7"/>
    <w:rsid w:val="00B7410C"/>
    <w:rsid w:val="00B76313"/>
    <w:rsid w:val="00B81A84"/>
    <w:rsid w:val="00B81F44"/>
    <w:rsid w:val="00B82B6F"/>
    <w:rsid w:val="00B87188"/>
    <w:rsid w:val="00B9061C"/>
    <w:rsid w:val="00B90D69"/>
    <w:rsid w:val="00B91FF0"/>
    <w:rsid w:val="00B92689"/>
    <w:rsid w:val="00B9289F"/>
    <w:rsid w:val="00B92AC7"/>
    <w:rsid w:val="00B92B00"/>
    <w:rsid w:val="00B92CE0"/>
    <w:rsid w:val="00B93DCC"/>
    <w:rsid w:val="00B94C10"/>
    <w:rsid w:val="00B94C88"/>
    <w:rsid w:val="00B95687"/>
    <w:rsid w:val="00B9739E"/>
    <w:rsid w:val="00B97B2F"/>
    <w:rsid w:val="00B97BE0"/>
    <w:rsid w:val="00BA06B8"/>
    <w:rsid w:val="00BA0B7F"/>
    <w:rsid w:val="00BA13E1"/>
    <w:rsid w:val="00BA16EE"/>
    <w:rsid w:val="00BA1A06"/>
    <w:rsid w:val="00BA2BFB"/>
    <w:rsid w:val="00BA4843"/>
    <w:rsid w:val="00BA5123"/>
    <w:rsid w:val="00BA5DED"/>
    <w:rsid w:val="00BB022D"/>
    <w:rsid w:val="00BB0249"/>
    <w:rsid w:val="00BB0A73"/>
    <w:rsid w:val="00BB1147"/>
    <w:rsid w:val="00BB3F63"/>
    <w:rsid w:val="00BB46BE"/>
    <w:rsid w:val="00BB4F86"/>
    <w:rsid w:val="00BB6D01"/>
    <w:rsid w:val="00BB6E49"/>
    <w:rsid w:val="00BB7AEC"/>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44D5"/>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5F3"/>
    <w:rsid w:val="00C357F3"/>
    <w:rsid w:val="00C35AB7"/>
    <w:rsid w:val="00C35D8E"/>
    <w:rsid w:val="00C365B2"/>
    <w:rsid w:val="00C37235"/>
    <w:rsid w:val="00C41205"/>
    <w:rsid w:val="00C42975"/>
    <w:rsid w:val="00C440B5"/>
    <w:rsid w:val="00C4434E"/>
    <w:rsid w:val="00C45A39"/>
    <w:rsid w:val="00C4690C"/>
    <w:rsid w:val="00C47710"/>
    <w:rsid w:val="00C5005B"/>
    <w:rsid w:val="00C50582"/>
    <w:rsid w:val="00C50E7A"/>
    <w:rsid w:val="00C5166C"/>
    <w:rsid w:val="00C51BB7"/>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EAC"/>
    <w:rsid w:val="00C906E5"/>
    <w:rsid w:val="00C92D9D"/>
    <w:rsid w:val="00C93D71"/>
    <w:rsid w:val="00C94190"/>
    <w:rsid w:val="00C94BD6"/>
    <w:rsid w:val="00C953B2"/>
    <w:rsid w:val="00C966EA"/>
    <w:rsid w:val="00C969C7"/>
    <w:rsid w:val="00C969F4"/>
    <w:rsid w:val="00CA013F"/>
    <w:rsid w:val="00CA1083"/>
    <w:rsid w:val="00CA4179"/>
    <w:rsid w:val="00CA5048"/>
    <w:rsid w:val="00CA71C3"/>
    <w:rsid w:val="00CA78C6"/>
    <w:rsid w:val="00CA7BC3"/>
    <w:rsid w:val="00CA7EAE"/>
    <w:rsid w:val="00CB0509"/>
    <w:rsid w:val="00CB0DE0"/>
    <w:rsid w:val="00CB10DD"/>
    <w:rsid w:val="00CB22A3"/>
    <w:rsid w:val="00CB3668"/>
    <w:rsid w:val="00CB53A3"/>
    <w:rsid w:val="00CB5FCB"/>
    <w:rsid w:val="00CB67BC"/>
    <w:rsid w:val="00CC3988"/>
    <w:rsid w:val="00CC48E3"/>
    <w:rsid w:val="00CC72C8"/>
    <w:rsid w:val="00CD13A3"/>
    <w:rsid w:val="00CD280D"/>
    <w:rsid w:val="00CD3842"/>
    <w:rsid w:val="00CD42CF"/>
    <w:rsid w:val="00CD5537"/>
    <w:rsid w:val="00CD65BC"/>
    <w:rsid w:val="00CD7905"/>
    <w:rsid w:val="00CE0CF3"/>
    <w:rsid w:val="00CE1F24"/>
    <w:rsid w:val="00CE2ACC"/>
    <w:rsid w:val="00CE2E2C"/>
    <w:rsid w:val="00CE3E14"/>
    <w:rsid w:val="00CE4137"/>
    <w:rsid w:val="00CE5497"/>
    <w:rsid w:val="00CE5E10"/>
    <w:rsid w:val="00CE5E7B"/>
    <w:rsid w:val="00CE7253"/>
    <w:rsid w:val="00CE795C"/>
    <w:rsid w:val="00CF0015"/>
    <w:rsid w:val="00CF1AA7"/>
    <w:rsid w:val="00CF200E"/>
    <w:rsid w:val="00CF222F"/>
    <w:rsid w:val="00CF24D4"/>
    <w:rsid w:val="00CF24F3"/>
    <w:rsid w:val="00CF2961"/>
    <w:rsid w:val="00CF2E45"/>
    <w:rsid w:val="00CF3225"/>
    <w:rsid w:val="00CF38A5"/>
    <w:rsid w:val="00CF6E18"/>
    <w:rsid w:val="00CF77C1"/>
    <w:rsid w:val="00D0403C"/>
    <w:rsid w:val="00D07AAC"/>
    <w:rsid w:val="00D07B82"/>
    <w:rsid w:val="00D1288D"/>
    <w:rsid w:val="00D12D29"/>
    <w:rsid w:val="00D155C9"/>
    <w:rsid w:val="00D15B92"/>
    <w:rsid w:val="00D17A1C"/>
    <w:rsid w:val="00D22F3B"/>
    <w:rsid w:val="00D25293"/>
    <w:rsid w:val="00D25A01"/>
    <w:rsid w:val="00D26A42"/>
    <w:rsid w:val="00D33281"/>
    <w:rsid w:val="00D34E44"/>
    <w:rsid w:val="00D35694"/>
    <w:rsid w:val="00D358F7"/>
    <w:rsid w:val="00D365A9"/>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8DE"/>
    <w:rsid w:val="00DC0B5E"/>
    <w:rsid w:val="00DC1B41"/>
    <w:rsid w:val="00DC2B80"/>
    <w:rsid w:val="00DC7222"/>
    <w:rsid w:val="00DD1AAD"/>
    <w:rsid w:val="00DD3A68"/>
    <w:rsid w:val="00DD4954"/>
    <w:rsid w:val="00DD641A"/>
    <w:rsid w:val="00DD703A"/>
    <w:rsid w:val="00DE0CE6"/>
    <w:rsid w:val="00DE0E7F"/>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409E"/>
    <w:rsid w:val="00E049C8"/>
    <w:rsid w:val="00E04F2C"/>
    <w:rsid w:val="00E05277"/>
    <w:rsid w:val="00E06355"/>
    <w:rsid w:val="00E06BDC"/>
    <w:rsid w:val="00E1055B"/>
    <w:rsid w:val="00E1138E"/>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7AE5"/>
    <w:rsid w:val="00E37B30"/>
    <w:rsid w:val="00E40510"/>
    <w:rsid w:val="00E42368"/>
    <w:rsid w:val="00E425A5"/>
    <w:rsid w:val="00E4287B"/>
    <w:rsid w:val="00E440FC"/>
    <w:rsid w:val="00E450E1"/>
    <w:rsid w:val="00E452FB"/>
    <w:rsid w:val="00E50C43"/>
    <w:rsid w:val="00E52233"/>
    <w:rsid w:val="00E526E5"/>
    <w:rsid w:val="00E52DB3"/>
    <w:rsid w:val="00E5310C"/>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6987"/>
    <w:rsid w:val="00E76B40"/>
    <w:rsid w:val="00E76F14"/>
    <w:rsid w:val="00E77E8C"/>
    <w:rsid w:val="00E816B2"/>
    <w:rsid w:val="00E81AFE"/>
    <w:rsid w:val="00E81F9C"/>
    <w:rsid w:val="00E82C86"/>
    <w:rsid w:val="00E82F03"/>
    <w:rsid w:val="00E84DE4"/>
    <w:rsid w:val="00E85EBE"/>
    <w:rsid w:val="00E86354"/>
    <w:rsid w:val="00E86EE1"/>
    <w:rsid w:val="00E86FE8"/>
    <w:rsid w:val="00E8708F"/>
    <w:rsid w:val="00E87D80"/>
    <w:rsid w:val="00E901C0"/>
    <w:rsid w:val="00E91EA3"/>
    <w:rsid w:val="00E92953"/>
    <w:rsid w:val="00E93E1E"/>
    <w:rsid w:val="00E97D81"/>
    <w:rsid w:val="00EA1516"/>
    <w:rsid w:val="00EA2195"/>
    <w:rsid w:val="00EA23B3"/>
    <w:rsid w:val="00EA286A"/>
    <w:rsid w:val="00EA365D"/>
    <w:rsid w:val="00EA5719"/>
    <w:rsid w:val="00EA7DD0"/>
    <w:rsid w:val="00EB0F36"/>
    <w:rsid w:val="00EB1AFE"/>
    <w:rsid w:val="00EB25D9"/>
    <w:rsid w:val="00EB275F"/>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4AA0"/>
    <w:rsid w:val="00EE7FE6"/>
    <w:rsid w:val="00EF0F2C"/>
    <w:rsid w:val="00EF113F"/>
    <w:rsid w:val="00EF28F2"/>
    <w:rsid w:val="00EF3A7B"/>
    <w:rsid w:val="00EF42A6"/>
    <w:rsid w:val="00EF450D"/>
    <w:rsid w:val="00F024B9"/>
    <w:rsid w:val="00F026D1"/>
    <w:rsid w:val="00F03D3C"/>
    <w:rsid w:val="00F040FB"/>
    <w:rsid w:val="00F04794"/>
    <w:rsid w:val="00F05A59"/>
    <w:rsid w:val="00F06233"/>
    <w:rsid w:val="00F06EB2"/>
    <w:rsid w:val="00F07C71"/>
    <w:rsid w:val="00F106D6"/>
    <w:rsid w:val="00F10900"/>
    <w:rsid w:val="00F1231B"/>
    <w:rsid w:val="00F1295C"/>
    <w:rsid w:val="00F1383F"/>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79AF"/>
    <w:rsid w:val="00F37C6A"/>
    <w:rsid w:val="00F410B8"/>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F87"/>
    <w:rsid w:val="00F74CA1"/>
    <w:rsid w:val="00F7506D"/>
    <w:rsid w:val="00F75452"/>
    <w:rsid w:val="00F75ED9"/>
    <w:rsid w:val="00F761B3"/>
    <w:rsid w:val="00F7622F"/>
    <w:rsid w:val="00F770A8"/>
    <w:rsid w:val="00F77211"/>
    <w:rsid w:val="00F80312"/>
    <w:rsid w:val="00F80E4B"/>
    <w:rsid w:val="00F81EBE"/>
    <w:rsid w:val="00F82B27"/>
    <w:rsid w:val="00F83D52"/>
    <w:rsid w:val="00F86051"/>
    <w:rsid w:val="00F8637F"/>
    <w:rsid w:val="00F87A94"/>
    <w:rsid w:val="00F87E59"/>
    <w:rsid w:val="00F92D7B"/>
    <w:rsid w:val="00F9403C"/>
    <w:rsid w:val="00F9562D"/>
    <w:rsid w:val="00F9594E"/>
    <w:rsid w:val="00F96DED"/>
    <w:rsid w:val="00F97C04"/>
    <w:rsid w:val="00FA2160"/>
    <w:rsid w:val="00FA24E6"/>
    <w:rsid w:val="00FA28D0"/>
    <w:rsid w:val="00FA378F"/>
    <w:rsid w:val="00FA3A57"/>
    <w:rsid w:val="00FA4363"/>
    <w:rsid w:val="00FA5DC2"/>
    <w:rsid w:val="00FA6162"/>
    <w:rsid w:val="00FA6688"/>
    <w:rsid w:val="00FA6861"/>
    <w:rsid w:val="00FA7B7B"/>
    <w:rsid w:val="00FA7D0B"/>
    <w:rsid w:val="00FA7D71"/>
    <w:rsid w:val="00FB0D0D"/>
    <w:rsid w:val="00FB5ECD"/>
    <w:rsid w:val="00FB6765"/>
    <w:rsid w:val="00FB7DAD"/>
    <w:rsid w:val="00FC14AA"/>
    <w:rsid w:val="00FC190F"/>
    <w:rsid w:val="00FC20BF"/>
    <w:rsid w:val="00FC20E1"/>
    <w:rsid w:val="00FC2321"/>
    <w:rsid w:val="00FC6DAC"/>
    <w:rsid w:val="00FD0AF3"/>
    <w:rsid w:val="00FD0FEC"/>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40" Type="http://schemas.openxmlformats.org/officeDocument/2006/relationships/hyperlink" Target="https://github.com/making/javaee7-first-tutorial" TargetMode="External"/><Relationship Id="rId141" Type="http://schemas.openxmlformats.org/officeDocument/2006/relationships/hyperlink" Target="http://docs.oracle.com/javaee/7/tutorial/doc/home.htm" TargetMode="External"/><Relationship Id="rId142" Type="http://schemas.openxmlformats.org/officeDocument/2006/relationships/footer" Target="footer1.xml"/><Relationship Id="rId143" Type="http://schemas.openxmlformats.org/officeDocument/2006/relationships/footer" Target="footer2.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97504-6808-EF4E-BD1B-E916D4C3B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189</Pages>
  <Words>12616</Words>
  <Characters>71917</Characters>
  <Application>Microsoft Macintosh Word</Application>
  <DocSecurity>0</DocSecurity>
  <Lines>599</Lines>
  <Paragraphs>168</Paragraphs>
  <ScaleCrop>false</ScaleCrop>
  <HeadingPairs>
    <vt:vector size="2" baseType="variant">
      <vt:variant>
        <vt:lpstr>タイトル</vt:lpstr>
      </vt:variant>
      <vt:variant>
        <vt:i4>1</vt:i4>
      </vt:variant>
    </vt:vector>
  </HeadingPairs>
  <TitlesOfParts>
    <vt:vector size="1" baseType="lpstr">
      <vt:lpstr/>
    </vt:vector>
  </TitlesOfParts>
  <Manager/>
  <Company>IK.AM</Company>
  <LinksUpToDate>false</LinksUpToDate>
  <CharactersWithSpaces>84365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Maki Toshiaki</dc:creator>
  <cp:keywords/>
  <dc:description/>
  <cp:lastModifiedBy>Maki Toshiaki</cp:lastModifiedBy>
  <cp:revision>668</cp:revision>
  <cp:lastPrinted>2013-06-29T10:05:00Z</cp:lastPrinted>
  <dcterms:created xsi:type="dcterms:W3CDTF">2013-06-23T22:30:00Z</dcterms:created>
  <dcterms:modified xsi:type="dcterms:W3CDTF">2013-08-16T23:32:00Z</dcterms:modified>
  <cp:category/>
</cp:coreProperties>
</file>