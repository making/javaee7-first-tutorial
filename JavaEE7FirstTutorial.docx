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0" w:author="Maki Toshiaki" w:date="2013-08-17T08:46:00Z"/>
    <w:sdt>
      <w:sdtPr>
        <w:rPr>
          <w:rFonts w:asciiTheme="majorHAnsi" w:eastAsiaTheme="majorEastAsia" w:hAnsiTheme="majorHAnsi" w:cstheme="majorBidi"/>
          <w:b/>
          <w:bCs/>
          <w:color w:val="365F91" w:themeColor="accent1" w:themeShade="BF"/>
          <w:sz w:val="12"/>
          <w:szCs w:val="28"/>
        </w:rPr>
        <w:id w:val="-609515035"/>
        <w:docPartObj>
          <w:docPartGallery w:val="Cover Pages"/>
          <w:docPartUnique/>
        </w:docPartObj>
      </w:sdtPr>
      <w:sdtEndPr>
        <w:rPr>
          <w:color w:val="808080" w:themeColor="background1" w:themeShade="80"/>
          <w:sz w:val="56"/>
          <w:szCs w:val="56"/>
        </w:rPr>
      </w:sdtEndPr>
      <w:sdtContent>
        <w:customXmlInsRangeEnd w:id="0"/>
        <w:p w14:paraId="3E195FE1" w14:textId="19625EA7" w:rsidR="00356399" w:rsidRDefault="00356399">
          <w:pPr>
            <w:rPr>
              <w:ins w:id="1" w:author="Maki Toshiaki" w:date="2013-08-17T08:46:00Z"/>
              <w:sz w:val="12"/>
            </w:rPr>
          </w:pPr>
        </w:p>
        <w:p w14:paraId="6E801027" w14:textId="2AC25E25" w:rsidR="00356399" w:rsidRDefault="00BA4E9D">
          <w:pPr>
            <w:pBdr>
              <w:left w:val="single" w:sz="24" w:space="4" w:color="8DB3E2" w:themeColor="text2" w:themeTint="66"/>
              <w:bottom w:val="single" w:sz="8" w:space="6" w:color="365F91" w:themeColor="accent1" w:themeShade="BF"/>
            </w:pBdr>
            <w:spacing w:after="60"/>
            <w:rPr>
              <w:ins w:id="2" w:author="Maki Toshiaki" w:date="2013-08-17T08:46:00Z"/>
              <w:rFonts w:asciiTheme="majorHAnsi" w:eastAsiaTheme="majorEastAsia" w:hAnsiTheme="majorHAnsi" w:cstheme="majorBidi"/>
              <w:b/>
              <w:color w:val="365F91" w:themeColor="accent1" w:themeShade="BF"/>
              <w:sz w:val="48"/>
              <w:szCs w:val="48"/>
            </w:rPr>
          </w:pPr>
          <w:customXmlInsRangeStart w:id="3" w:author="Maki Toshiaki" w:date="2013-08-17T08:46:00Z"/>
          <w:sdt>
            <w:sdtPr>
              <w:rPr>
                <w:rFonts w:asciiTheme="majorHAnsi" w:eastAsiaTheme="majorEastAsia" w:hAnsiTheme="majorHAnsi" w:cstheme="majorBidi"/>
                <w:b/>
                <w:color w:val="365F91" w:themeColor="accent1" w:themeShade="BF"/>
                <w:sz w:val="48"/>
                <w:szCs w:val="48"/>
              </w:rPr>
              <w:alias w:val="タイトル"/>
              <w:tag w:val=""/>
              <w:id w:val="1786233606"/>
              <w:dataBinding w:prefixMappings="xmlns:ns0='http://purl.org/dc/elements/1.1/' xmlns:ns1='http://schemas.openxmlformats.org/package/2006/metadata/core-properties' " w:xpath="/ns1:coreProperties[1]/ns0:title[1]" w:storeItemID="{6C3C8BC8-F283-45AE-878A-BAB7291924A1}"/>
              <w:text/>
            </w:sdtPr>
            <w:sdtEndPr/>
            <w:sdtContent>
              <w:customXmlInsRangeEnd w:id="3"/>
              <w:ins w:id="4" w:author="Maki Toshiaki" w:date="2013-08-17T08:46:00Z">
                <w:r w:rsidR="00356399">
                  <w:rPr>
                    <w:rFonts w:asciiTheme="majorHAnsi" w:eastAsiaTheme="majorEastAsia" w:hAnsiTheme="majorHAnsi" w:cstheme="majorBidi"/>
                    <w:b/>
                    <w:color w:val="365F91" w:themeColor="accent1" w:themeShade="BF"/>
                    <w:sz w:val="48"/>
                    <w:szCs w:val="48"/>
                  </w:rPr>
                  <w:t>Java EE 7</w:t>
                </w:r>
              </w:ins>
              <w:ins w:id="5" w:author="Maki Toshiaki" w:date="2013-08-17T08:47:00Z">
                <w:r w:rsidR="00356399">
                  <w:rPr>
                    <w:rFonts w:asciiTheme="majorHAnsi" w:eastAsiaTheme="majorEastAsia" w:hAnsiTheme="majorHAnsi" w:cstheme="majorBidi" w:hint="eastAsia"/>
                    <w:b/>
                    <w:color w:val="365F91" w:themeColor="accent1" w:themeShade="BF"/>
                    <w:sz w:val="48"/>
                    <w:szCs w:val="48"/>
                  </w:rPr>
                  <w:t>入門</w:t>
                </w:r>
              </w:ins>
              <w:customXmlInsRangeStart w:id="6" w:author="Maki Toshiaki" w:date="2013-08-17T08:46:00Z"/>
            </w:sdtContent>
          </w:sdt>
          <w:customXmlInsRangeEnd w:id="6"/>
        </w:p>
        <w:p w14:paraId="41F8AB11" w14:textId="4417BFC4" w:rsidR="00356399" w:rsidRPr="00356399" w:rsidRDefault="00BA4E9D">
          <w:pPr>
            <w:pBdr>
              <w:left w:val="single" w:sz="24" w:space="4" w:color="8DB3E2" w:themeColor="text2" w:themeTint="66"/>
              <w:bottom w:val="single" w:sz="8" w:space="6" w:color="365F91" w:themeColor="accent1" w:themeShade="BF"/>
            </w:pBdr>
            <w:contextualSpacing/>
            <w:rPr>
              <w:ins w:id="7" w:author="Maki Toshiaki" w:date="2013-08-17T08:46:00Z"/>
              <w:rFonts w:asciiTheme="majorHAnsi" w:hAnsiTheme="majorHAnsi"/>
              <w:noProof/>
              <w:color w:val="365F91" w:themeColor="accent1" w:themeShade="BF"/>
              <w:sz w:val="32"/>
              <w:szCs w:val="32"/>
              <w:rPrChange w:id="8" w:author="Maki Toshiaki" w:date="2013-08-17T08:47:00Z">
                <w:rPr>
                  <w:ins w:id="9" w:author="Maki Toshiaki" w:date="2013-08-17T08:46:00Z"/>
                  <w:rFonts w:asciiTheme="majorHAnsi" w:hAnsiTheme="majorHAnsi"/>
                  <w:noProof/>
                  <w:color w:val="365F91" w:themeColor="accent1" w:themeShade="BF"/>
                  <w:sz w:val="36"/>
                  <w:szCs w:val="32"/>
                </w:rPr>
              </w:rPrChange>
            </w:rPr>
          </w:pPr>
          <w:customXmlInsRangeStart w:id="10" w:author="Maki Toshiaki" w:date="2013-08-17T08:46:00Z"/>
          <w:sdt>
            <w:sdtPr>
              <w:rPr>
                <w:rFonts w:asciiTheme="majorHAnsi" w:hAnsiTheme="majorHAnsi"/>
                <w:noProof/>
                <w:color w:val="365F91" w:themeColor="accent1" w:themeShade="BF"/>
                <w:sz w:val="32"/>
                <w:szCs w:val="32"/>
              </w:rPr>
              <w:alias w:val="サブタイトル"/>
              <w:tag w:val="サブタイトル"/>
              <w:id w:val="30555238"/>
              <w:text/>
            </w:sdtPr>
            <w:sdtEndPr/>
            <w:sdtContent>
              <w:customXmlInsRangeEnd w:id="10"/>
              <w:ins w:id="11" w:author="Maki Toshiaki" w:date="2013-08-17T08:47:00Z">
                <w:r w:rsidR="00356399" w:rsidRPr="00356399">
                  <w:rPr>
                    <w:rFonts w:asciiTheme="majorHAnsi" w:hAnsiTheme="majorHAnsi"/>
                    <w:noProof/>
                    <w:color w:val="365F91" w:themeColor="accent1" w:themeShade="BF"/>
                    <w:sz w:val="32"/>
                    <w:szCs w:val="32"/>
                    <w:rPrChange w:id="12" w:author="Maki Toshiaki" w:date="2013-08-17T08:47:00Z">
                      <w:rPr>
                        <w:rFonts w:asciiTheme="majorHAnsi" w:hAnsiTheme="majorHAnsi"/>
                        <w:noProof/>
                        <w:color w:val="365F91" w:themeColor="accent1" w:themeShade="BF"/>
                        <w:sz w:val="36"/>
                        <w:szCs w:val="32"/>
                      </w:rPr>
                    </w:rPrChange>
                  </w:rPr>
                  <w:t>NetBeans</w:t>
                </w:r>
                <w:r w:rsidR="00356399" w:rsidRPr="00356399">
                  <w:rPr>
                    <w:rFonts w:asciiTheme="majorHAnsi" w:hAnsiTheme="majorHAnsi" w:hint="eastAsia"/>
                    <w:noProof/>
                    <w:color w:val="365F91" w:themeColor="accent1" w:themeShade="BF"/>
                    <w:sz w:val="32"/>
                    <w:szCs w:val="32"/>
                    <w:rPrChange w:id="13" w:author="Maki Toshiaki" w:date="2013-08-17T08:47:00Z">
                      <w:rPr>
                        <w:rFonts w:asciiTheme="majorHAnsi" w:hAnsiTheme="majorHAnsi" w:hint="eastAsia"/>
                        <w:noProof/>
                        <w:color w:val="365F91" w:themeColor="accent1" w:themeShade="BF"/>
                        <w:sz w:val="36"/>
                        <w:szCs w:val="32"/>
                      </w:rPr>
                    </w:rPrChange>
                  </w:rPr>
                  <w:t>で始める</w:t>
                </w:r>
                <w:r w:rsidR="00356399" w:rsidRPr="00356399">
                  <w:rPr>
                    <w:rFonts w:asciiTheme="majorHAnsi" w:hAnsiTheme="majorHAnsi"/>
                    <w:noProof/>
                    <w:color w:val="365F91" w:themeColor="accent1" w:themeShade="BF"/>
                    <w:sz w:val="32"/>
                    <w:szCs w:val="32"/>
                    <w:rPrChange w:id="14" w:author="Maki Toshiaki" w:date="2013-08-17T08:47:00Z">
                      <w:rPr>
                        <w:rFonts w:asciiTheme="majorHAnsi" w:hAnsiTheme="majorHAnsi"/>
                        <w:noProof/>
                        <w:color w:val="365F91" w:themeColor="accent1" w:themeShade="BF"/>
                        <w:sz w:val="36"/>
                        <w:szCs w:val="32"/>
                      </w:rPr>
                    </w:rPrChange>
                  </w:rPr>
                  <w:t>Java EE 7 First Tutorial</w:t>
                </w:r>
              </w:ins>
              <w:customXmlInsRangeStart w:id="15" w:author="Maki Toshiaki" w:date="2013-08-17T08:46:00Z"/>
            </w:sdtContent>
          </w:sdt>
          <w:customXmlInsRangeEnd w:id="15"/>
        </w:p>
        <w:p w14:paraId="7BC79199" w14:textId="4B0E3EBC" w:rsidR="00356399" w:rsidRDefault="00BA4E9D">
          <w:pPr>
            <w:pBdr>
              <w:left w:val="single" w:sz="24" w:space="4" w:color="D99594" w:themeColor="accent2" w:themeTint="99"/>
            </w:pBdr>
            <w:spacing w:before="120" w:after="120"/>
            <w:rPr>
              <w:ins w:id="16" w:author="Maki Toshiaki" w:date="2013-08-17T08:46:00Z"/>
              <w:rFonts w:asciiTheme="majorHAnsi" w:hAnsiTheme="majorHAnsi"/>
              <w:noProof/>
              <w:color w:val="000000" w:themeColor="text1"/>
              <w:sz w:val="28"/>
            </w:rPr>
          </w:pPr>
          <w:customXmlInsRangeStart w:id="17" w:author="Maki Toshiaki" w:date="2013-08-17T08:46:00Z"/>
          <w:sdt>
            <w:sdtPr>
              <w:rPr>
                <w:rFonts w:asciiTheme="majorHAnsi" w:hAnsiTheme="majorHAnsi"/>
                <w:noProof/>
                <w:color w:val="000000" w:themeColor="text1"/>
                <w:sz w:val="28"/>
              </w:rPr>
              <w:alias w:val="作成者名"/>
              <w:id w:val="30555239"/>
              <w:dataBinding w:prefixMappings="xmlns:ns0='http://purl.org/dc/elements/1.1/' xmlns:ns1='http://schemas.openxmlformats.org/package/2006/metadata/core-properties' " w:xpath="/ns1:coreProperties[1]/ns0:creator[1]" w:storeItemID="{6C3C8BC8-F283-45AE-878A-BAB7291924A1}"/>
              <w:text/>
            </w:sdtPr>
            <w:sdtEndPr/>
            <w:sdtContent>
              <w:customXmlInsRangeEnd w:id="17"/>
              <w:ins w:id="18" w:author="寺田 佳央" w:date="2013-08-21T14:34:00Z">
                <w:r w:rsidR="00D104B8">
                  <w:rPr>
                    <w:rFonts w:asciiTheme="majorHAnsi" w:hAnsiTheme="majorHAnsi" w:hint="eastAsia"/>
                    <w:noProof/>
                    <w:color w:val="000000" w:themeColor="text1"/>
                    <w:sz w:val="28"/>
                  </w:rPr>
                  <w:t>日本</w:t>
                </w:r>
                <w:r w:rsidR="00D104B8">
                  <w:rPr>
                    <w:rFonts w:asciiTheme="majorHAnsi" w:hAnsiTheme="majorHAnsi"/>
                    <w:noProof/>
                    <w:color w:val="000000" w:themeColor="text1"/>
                    <w:sz w:val="28"/>
                  </w:rPr>
                  <w:t xml:space="preserve"> Java </w:t>
                </w:r>
                <w:r w:rsidR="00D104B8">
                  <w:rPr>
                    <w:rFonts w:asciiTheme="majorHAnsi" w:hAnsiTheme="majorHAnsi" w:hint="eastAsia"/>
                    <w:noProof/>
                    <w:color w:val="000000" w:themeColor="text1"/>
                    <w:sz w:val="28"/>
                  </w:rPr>
                  <w:t>ユーザ・グループ</w:t>
                </w:r>
              </w:ins>
              <w:customXmlInsRangeStart w:id="19" w:author="Maki Toshiaki" w:date="2013-08-17T08:46:00Z"/>
            </w:sdtContent>
          </w:sdt>
          <w:customXmlInsRangeEnd w:id="19"/>
        </w:p>
        <w:p w14:paraId="02E16ECD" w14:textId="2A1C3B18" w:rsidR="00356399" w:rsidRDefault="00BA4E9D">
          <w:pPr>
            <w:pBdr>
              <w:left w:val="single" w:sz="24" w:space="4" w:color="8DB3E2" w:themeColor="text2" w:themeTint="66"/>
            </w:pBdr>
            <w:contextualSpacing/>
            <w:rPr>
              <w:ins w:id="20" w:author="Maki Toshiaki" w:date="2013-08-17T08:46:00Z"/>
              <w:rFonts w:asciiTheme="majorHAnsi" w:hAnsiTheme="majorHAnsi"/>
              <w:color w:val="000000" w:themeColor="text1"/>
              <w:sz w:val="28"/>
            </w:rPr>
          </w:pPr>
          <w:ins w:id="21" w:author="Maki Toshiaki" w:date="2013-08-24T10:04:00Z">
            <w:r>
              <w:rPr>
                <w:rFonts w:asciiTheme="majorHAnsi" w:hAnsiTheme="majorHAnsi"/>
                <w:b/>
                <w:caps/>
                <w:color w:val="365F91" w:themeColor="accent1" w:themeShade="BF"/>
                <w:sz w:val="28"/>
                <w:szCs w:val="20"/>
                <w:lang w:val="ja"/>
              </w:rPr>
              <w:t>2013/08/24</w:t>
            </w:r>
          </w:ins>
          <w:bookmarkStart w:id="22" w:name="_GoBack"/>
          <w:bookmarkEnd w:id="22"/>
        </w:p>
        <w:p w14:paraId="1D64567D" w14:textId="77777777" w:rsidR="00356399" w:rsidRDefault="00356399">
          <w:pPr>
            <w:rPr>
              <w:ins w:id="23" w:author="Maki Toshiaki" w:date="2013-08-17T08:46:00Z"/>
            </w:rPr>
          </w:pPr>
        </w:p>
        <w:p w14:paraId="67852F5C" w14:textId="7B76D8A6" w:rsidR="00356399" w:rsidRDefault="00356399">
          <w:pPr>
            <w:pStyle w:val="affd"/>
            <w:rPr>
              <w:ins w:id="24" w:author="Maki Toshiaki" w:date="2013-08-17T08:46:00Z"/>
              <w:lang w:val="ja"/>
            </w:rPr>
          </w:pPr>
          <w:ins w:id="25" w:author="Maki Toshiaki" w:date="2013-08-17T08:46:00Z">
            <w:r>
              <w:rPr>
                <w:rFonts w:eastAsia="ＭＳ 明朝" w:cs="Times New Roman"/>
                <w:b w:val="0"/>
                <w:bCs w:val="0"/>
                <w:color w:val="808080" w:themeColor="background1" w:themeShade="80"/>
                <w:sz w:val="56"/>
                <w:szCs w:val="56"/>
              </w:rPr>
              <w:br w:type="page"/>
            </w:r>
          </w:ins>
        </w:p>
        <w:customXmlInsRangeStart w:id="26" w:author="Maki Toshiaki" w:date="2013-08-17T08:46:00Z"/>
      </w:sdtContent>
    </w:sdt>
    <w:customXmlInsRangeEnd w:id="26"/>
    <w:customXmlInsRangeStart w:id="27" w:author="Maki Toshiaki" w:date="2013-08-17T08:45:00Z"/>
    <w:sdt>
      <w:sdtPr>
        <w:rPr>
          <w:rFonts w:ascii="Century" w:eastAsia="ＭＳ 明朝" w:hAnsi="Century" w:cs="Times New Roman"/>
          <w:b w:val="0"/>
          <w:bCs w:val="0"/>
          <w:color w:val="auto"/>
          <w:sz w:val="18"/>
          <w:szCs w:val="24"/>
          <w:lang w:val="ja"/>
        </w:rPr>
        <w:id w:val="-1086613818"/>
        <w:docPartObj>
          <w:docPartGallery w:val="Table of Contents"/>
          <w:docPartUnique/>
        </w:docPartObj>
      </w:sdtPr>
      <w:sdtEndPr>
        <w:rPr>
          <w:noProof/>
          <w:lang w:val="en-US"/>
        </w:rPr>
      </w:sdtEndPr>
      <w:sdtContent>
        <w:customXmlInsRangeEnd w:id="27"/>
        <w:p w14:paraId="12AD7EDB" w14:textId="5EF13B84" w:rsidR="00630CA4" w:rsidRDefault="00630CA4">
          <w:pPr>
            <w:pStyle w:val="affd"/>
            <w:rPr>
              <w:ins w:id="28" w:author="Maki Toshiaki" w:date="2013-08-17T08:45:00Z"/>
            </w:rPr>
          </w:pPr>
          <w:ins w:id="29" w:author="Maki Toshiaki" w:date="2013-08-17T08:45:00Z">
            <w:r>
              <w:rPr>
                <w:lang w:val="ja"/>
              </w:rPr>
              <w:t>目次</w:t>
            </w:r>
          </w:ins>
        </w:p>
        <w:p w14:paraId="3A697531" w14:textId="77777777" w:rsidR="00630CA4" w:rsidRDefault="00630CA4">
          <w:pPr>
            <w:pStyle w:val="11"/>
            <w:tabs>
              <w:tab w:val="left" w:pos="1043"/>
              <w:tab w:val="right" w:leader="dot" w:pos="6793"/>
            </w:tabs>
            <w:rPr>
              <w:rFonts w:eastAsiaTheme="minorEastAsia" w:cstheme="minorBidi"/>
              <w:b w:val="0"/>
              <w:noProof/>
              <w:kern w:val="2"/>
            </w:rPr>
          </w:pPr>
          <w:ins w:id="30" w:author="Maki Toshiaki" w:date="2013-08-17T08:45:00Z">
            <w:r>
              <w:rPr>
                <w:b w:val="0"/>
              </w:rPr>
              <w:fldChar w:fldCharType="begin"/>
            </w:r>
            <w:r>
              <w:instrText>TOC \o "1-3" \h \z \u</w:instrText>
            </w:r>
            <w:r>
              <w:rPr>
                <w:b w:val="0"/>
              </w:rPr>
              <w:fldChar w:fldCharType="separate"/>
            </w:r>
          </w:ins>
          <w:r>
            <w:rPr>
              <w:rFonts w:hint="eastAsia"/>
              <w:noProof/>
            </w:rPr>
            <w:t>第</w:t>
          </w:r>
          <w:r>
            <w:rPr>
              <w:rFonts w:hint="eastAsia"/>
              <w:noProof/>
            </w:rPr>
            <w:t>1</w:t>
          </w:r>
          <w:r>
            <w:rPr>
              <w:rFonts w:hint="eastAsia"/>
              <w:noProof/>
            </w:rPr>
            <w:t>章</w:t>
          </w:r>
          <w:r>
            <w:rPr>
              <w:rFonts w:eastAsiaTheme="minorEastAsia" w:cstheme="minorBidi"/>
              <w:b w:val="0"/>
              <w:noProof/>
              <w:kern w:val="2"/>
            </w:rPr>
            <w:tab/>
          </w:r>
          <w:r>
            <w:rPr>
              <w:rFonts w:hint="eastAsia"/>
              <w:noProof/>
            </w:rPr>
            <w:t>はじめに</w:t>
          </w:r>
          <w:r>
            <w:rPr>
              <w:noProof/>
            </w:rPr>
            <w:tab/>
          </w:r>
          <w:r>
            <w:rPr>
              <w:noProof/>
            </w:rPr>
            <w:fldChar w:fldCharType="begin"/>
          </w:r>
          <w:r>
            <w:rPr>
              <w:noProof/>
            </w:rPr>
            <w:instrText xml:space="preserve"> PAGEREF _Toc238348432 \h </w:instrText>
          </w:r>
          <w:r>
            <w:rPr>
              <w:noProof/>
            </w:rPr>
          </w:r>
          <w:r>
            <w:rPr>
              <w:noProof/>
            </w:rPr>
            <w:fldChar w:fldCharType="separate"/>
          </w:r>
          <w:ins w:id="31" w:author="Maki Toshiaki" w:date="2013-08-24T10:02:00Z">
            <w:r w:rsidR="00242CD0">
              <w:rPr>
                <w:noProof/>
              </w:rPr>
              <w:t>5</w:t>
            </w:r>
          </w:ins>
          <w:ins w:id="32" w:author="寺田 佳央" w:date="2013-08-21T14:34:00Z">
            <w:del w:id="33" w:author="Maki Toshiaki" w:date="2013-08-24T10:02:00Z">
              <w:r w:rsidR="00D104B8" w:rsidDel="00242CD0">
                <w:rPr>
                  <w:noProof/>
                </w:rPr>
                <w:delText>5</w:delText>
              </w:r>
            </w:del>
          </w:ins>
          <w:del w:id="34" w:author="Maki Toshiaki" w:date="2013-08-24T10:02:00Z">
            <w:r w:rsidDel="00242CD0">
              <w:rPr>
                <w:noProof/>
              </w:rPr>
              <w:delText>4</w:delText>
            </w:r>
          </w:del>
          <w:r>
            <w:rPr>
              <w:noProof/>
            </w:rPr>
            <w:fldChar w:fldCharType="end"/>
          </w:r>
        </w:p>
        <w:p w14:paraId="7AC1B269"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[1-1]</w:t>
          </w:r>
          <w:r>
            <w:rPr>
              <w:rFonts w:eastAsiaTheme="minorEastAsia" w:cstheme="minorBidi"/>
              <w:b w:val="0"/>
              <w:noProof/>
              <w:kern w:val="2"/>
              <w:sz w:val="24"/>
              <w:szCs w:val="24"/>
            </w:rPr>
            <w:tab/>
          </w:r>
          <w:r>
            <w:rPr>
              <w:rFonts w:hint="eastAsia"/>
              <w:noProof/>
            </w:rPr>
            <w:t>このチュートリアルで学ぶこと</w:t>
          </w:r>
          <w:r>
            <w:rPr>
              <w:noProof/>
            </w:rPr>
            <w:tab/>
          </w:r>
          <w:r>
            <w:rPr>
              <w:noProof/>
            </w:rPr>
            <w:fldChar w:fldCharType="begin"/>
          </w:r>
          <w:r>
            <w:rPr>
              <w:noProof/>
            </w:rPr>
            <w:instrText xml:space="preserve"> PAGEREF _Toc238348433 \h </w:instrText>
          </w:r>
          <w:r>
            <w:rPr>
              <w:noProof/>
            </w:rPr>
          </w:r>
          <w:r>
            <w:rPr>
              <w:noProof/>
            </w:rPr>
            <w:fldChar w:fldCharType="separate"/>
          </w:r>
          <w:ins w:id="35" w:author="Maki Toshiaki" w:date="2013-08-24T10:02:00Z">
            <w:r w:rsidR="00242CD0">
              <w:rPr>
                <w:noProof/>
              </w:rPr>
              <w:t>5</w:t>
            </w:r>
          </w:ins>
          <w:ins w:id="36" w:author="寺田 佳央" w:date="2013-08-21T14:34:00Z">
            <w:del w:id="37" w:author="Maki Toshiaki" w:date="2013-08-24T10:02:00Z">
              <w:r w:rsidR="00D104B8" w:rsidDel="00242CD0">
                <w:rPr>
                  <w:noProof/>
                </w:rPr>
                <w:delText>5</w:delText>
              </w:r>
            </w:del>
          </w:ins>
          <w:del w:id="38" w:author="Maki Toshiaki" w:date="2013-08-24T10:02:00Z">
            <w:r w:rsidDel="00242CD0">
              <w:rPr>
                <w:noProof/>
              </w:rPr>
              <w:delText>4</w:delText>
            </w:r>
          </w:del>
          <w:r>
            <w:rPr>
              <w:noProof/>
            </w:rPr>
            <w:fldChar w:fldCharType="end"/>
          </w:r>
        </w:p>
        <w:p w14:paraId="73E66FA3"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[1-2]</w:t>
          </w:r>
          <w:r>
            <w:rPr>
              <w:rFonts w:eastAsiaTheme="minorEastAsia" w:cstheme="minorBidi"/>
              <w:b w:val="0"/>
              <w:noProof/>
              <w:kern w:val="2"/>
              <w:sz w:val="24"/>
              <w:szCs w:val="24"/>
            </w:rPr>
            <w:tab/>
          </w:r>
          <w:r>
            <w:rPr>
              <w:rFonts w:hint="eastAsia"/>
              <w:noProof/>
            </w:rPr>
            <w:t>このチュートリアルの対象読者</w:t>
          </w:r>
          <w:r>
            <w:rPr>
              <w:noProof/>
            </w:rPr>
            <w:tab/>
          </w:r>
          <w:r>
            <w:rPr>
              <w:noProof/>
            </w:rPr>
            <w:fldChar w:fldCharType="begin"/>
          </w:r>
          <w:r>
            <w:rPr>
              <w:noProof/>
            </w:rPr>
            <w:instrText xml:space="preserve"> PAGEREF _Toc238348434 \h </w:instrText>
          </w:r>
          <w:r>
            <w:rPr>
              <w:noProof/>
            </w:rPr>
          </w:r>
          <w:r>
            <w:rPr>
              <w:noProof/>
            </w:rPr>
            <w:fldChar w:fldCharType="separate"/>
          </w:r>
          <w:ins w:id="39" w:author="Maki Toshiaki" w:date="2013-08-24T10:02:00Z">
            <w:r w:rsidR="00242CD0">
              <w:rPr>
                <w:noProof/>
              </w:rPr>
              <w:t>5</w:t>
            </w:r>
          </w:ins>
          <w:ins w:id="40" w:author="寺田 佳央" w:date="2013-08-21T14:34:00Z">
            <w:del w:id="41" w:author="Maki Toshiaki" w:date="2013-08-24T10:02:00Z">
              <w:r w:rsidR="00D104B8" w:rsidDel="00242CD0">
                <w:rPr>
                  <w:noProof/>
                </w:rPr>
                <w:delText>5</w:delText>
              </w:r>
            </w:del>
          </w:ins>
          <w:del w:id="42" w:author="Maki Toshiaki" w:date="2013-08-24T10:02:00Z">
            <w:r w:rsidDel="00242CD0">
              <w:rPr>
                <w:noProof/>
              </w:rPr>
              <w:delText>4</w:delText>
            </w:r>
          </w:del>
          <w:r>
            <w:rPr>
              <w:noProof/>
            </w:rPr>
            <w:fldChar w:fldCharType="end"/>
          </w:r>
        </w:p>
        <w:p w14:paraId="6A55A60A"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[1-3]</w:t>
          </w:r>
          <w:r>
            <w:rPr>
              <w:rFonts w:eastAsiaTheme="minorEastAsia" w:cstheme="minorBidi"/>
              <w:b w:val="0"/>
              <w:noProof/>
              <w:kern w:val="2"/>
              <w:sz w:val="24"/>
              <w:szCs w:val="24"/>
            </w:rPr>
            <w:tab/>
          </w:r>
          <w:r>
            <w:rPr>
              <w:rFonts w:hint="eastAsia"/>
              <w:noProof/>
            </w:rPr>
            <w:t>検証環境</w:t>
          </w:r>
          <w:r>
            <w:rPr>
              <w:noProof/>
            </w:rPr>
            <w:tab/>
          </w:r>
          <w:r>
            <w:rPr>
              <w:noProof/>
            </w:rPr>
            <w:fldChar w:fldCharType="begin"/>
          </w:r>
          <w:r>
            <w:rPr>
              <w:noProof/>
            </w:rPr>
            <w:instrText xml:space="preserve"> PAGEREF _Toc238348435 \h </w:instrText>
          </w:r>
          <w:r>
            <w:rPr>
              <w:noProof/>
            </w:rPr>
          </w:r>
          <w:r>
            <w:rPr>
              <w:noProof/>
            </w:rPr>
            <w:fldChar w:fldCharType="separate"/>
          </w:r>
          <w:ins w:id="43" w:author="Maki Toshiaki" w:date="2013-08-24T10:02:00Z">
            <w:r w:rsidR="00242CD0">
              <w:rPr>
                <w:noProof/>
              </w:rPr>
              <w:t>6</w:t>
            </w:r>
          </w:ins>
          <w:ins w:id="44" w:author="寺田 佳央" w:date="2013-08-21T14:34:00Z">
            <w:del w:id="45" w:author="Maki Toshiaki" w:date="2013-08-24T10:02:00Z">
              <w:r w:rsidR="00D104B8" w:rsidDel="00242CD0">
                <w:rPr>
                  <w:noProof/>
                </w:rPr>
                <w:delText>6</w:delText>
              </w:r>
            </w:del>
          </w:ins>
          <w:del w:id="46" w:author="Maki Toshiaki" w:date="2013-08-24T10:02:00Z">
            <w:r w:rsidDel="00242CD0">
              <w:rPr>
                <w:noProof/>
              </w:rPr>
              <w:delText>5</w:delText>
            </w:r>
          </w:del>
          <w:r>
            <w:rPr>
              <w:noProof/>
            </w:rPr>
            <w:fldChar w:fldCharType="end"/>
          </w:r>
        </w:p>
        <w:p w14:paraId="72CFC823"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[1-4]</w:t>
          </w:r>
          <w:r>
            <w:rPr>
              <w:rFonts w:eastAsiaTheme="minorEastAsia" w:cstheme="minorBidi"/>
              <w:b w:val="0"/>
              <w:noProof/>
              <w:kern w:val="2"/>
              <w:sz w:val="24"/>
              <w:szCs w:val="24"/>
            </w:rPr>
            <w:tab/>
          </w:r>
          <w:r>
            <w:rPr>
              <w:rFonts w:hint="eastAsia"/>
              <w:noProof/>
            </w:rPr>
            <w:t>アーキテクチャ概要</w:t>
          </w:r>
          <w:r>
            <w:rPr>
              <w:noProof/>
            </w:rPr>
            <w:tab/>
          </w:r>
          <w:r>
            <w:rPr>
              <w:noProof/>
            </w:rPr>
            <w:fldChar w:fldCharType="begin"/>
          </w:r>
          <w:r>
            <w:rPr>
              <w:noProof/>
            </w:rPr>
            <w:instrText xml:space="preserve"> PAGEREF _Toc238348436 \h </w:instrText>
          </w:r>
          <w:r>
            <w:rPr>
              <w:noProof/>
            </w:rPr>
          </w:r>
          <w:r>
            <w:rPr>
              <w:noProof/>
            </w:rPr>
            <w:fldChar w:fldCharType="separate"/>
          </w:r>
          <w:ins w:id="47" w:author="Maki Toshiaki" w:date="2013-08-24T10:02:00Z">
            <w:r w:rsidR="00242CD0">
              <w:rPr>
                <w:noProof/>
              </w:rPr>
              <w:t>6</w:t>
            </w:r>
          </w:ins>
          <w:ins w:id="48" w:author="寺田 佳央" w:date="2013-08-21T14:34:00Z">
            <w:del w:id="49" w:author="Maki Toshiaki" w:date="2013-08-24T10:02:00Z">
              <w:r w:rsidR="00D104B8" w:rsidDel="00242CD0">
                <w:rPr>
                  <w:noProof/>
                </w:rPr>
                <w:delText>6</w:delText>
              </w:r>
            </w:del>
          </w:ins>
          <w:del w:id="50" w:author="Maki Toshiaki" w:date="2013-08-24T10:02:00Z">
            <w:r w:rsidR="004A40D5" w:rsidDel="00242CD0">
              <w:rPr>
                <w:noProof/>
              </w:rPr>
              <w:delText>6</w:delText>
            </w:r>
          </w:del>
          <w:r>
            <w:rPr>
              <w:noProof/>
            </w:rPr>
            <w:fldChar w:fldCharType="end"/>
          </w:r>
        </w:p>
        <w:p w14:paraId="283DE63F" w14:textId="77777777"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2</w:t>
          </w:r>
          <w:r>
            <w:rPr>
              <w:rFonts w:hint="eastAsia"/>
              <w:noProof/>
            </w:rPr>
            <w:t>章</w:t>
          </w:r>
          <w:r>
            <w:rPr>
              <w:rFonts w:eastAsiaTheme="minorEastAsia" w:cstheme="minorBidi"/>
              <w:b w:val="0"/>
              <w:noProof/>
              <w:kern w:val="2"/>
            </w:rPr>
            <w:tab/>
          </w:r>
          <w:r>
            <w:rPr>
              <w:rFonts w:hint="eastAsia"/>
              <w:noProof/>
            </w:rPr>
            <w:t>作成するアプリケーションの説明</w:t>
          </w:r>
          <w:r>
            <w:rPr>
              <w:noProof/>
            </w:rPr>
            <w:tab/>
          </w:r>
          <w:r>
            <w:rPr>
              <w:noProof/>
            </w:rPr>
            <w:fldChar w:fldCharType="begin"/>
          </w:r>
          <w:r>
            <w:rPr>
              <w:noProof/>
            </w:rPr>
            <w:instrText xml:space="preserve"> PAGEREF _Toc238348437 \h </w:instrText>
          </w:r>
          <w:r>
            <w:rPr>
              <w:noProof/>
            </w:rPr>
          </w:r>
          <w:r>
            <w:rPr>
              <w:noProof/>
            </w:rPr>
            <w:fldChar w:fldCharType="separate"/>
          </w:r>
          <w:ins w:id="51" w:author="Maki Toshiaki" w:date="2013-08-24T10:02:00Z">
            <w:r w:rsidR="00242CD0">
              <w:rPr>
                <w:noProof/>
              </w:rPr>
              <w:t>7</w:t>
            </w:r>
          </w:ins>
          <w:ins w:id="52" w:author="寺田 佳央" w:date="2013-08-21T14:34:00Z">
            <w:del w:id="53" w:author="Maki Toshiaki" w:date="2013-08-24T10:02:00Z">
              <w:r w:rsidR="00D104B8" w:rsidDel="00242CD0">
                <w:rPr>
                  <w:noProof/>
                </w:rPr>
                <w:delText>7</w:delText>
              </w:r>
            </w:del>
          </w:ins>
          <w:del w:id="54" w:author="Maki Toshiaki" w:date="2013-08-24T10:02:00Z">
            <w:r w:rsidDel="00242CD0">
              <w:rPr>
                <w:noProof/>
              </w:rPr>
              <w:delText>6</w:delText>
            </w:r>
          </w:del>
          <w:r>
            <w:rPr>
              <w:noProof/>
            </w:rPr>
            <w:fldChar w:fldCharType="end"/>
          </w:r>
        </w:p>
        <w:p w14:paraId="69B6B85B"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[2-1]</w:t>
          </w:r>
          <w:r>
            <w:rPr>
              <w:rFonts w:eastAsiaTheme="minorEastAsia" w:cstheme="minorBidi"/>
              <w:b w:val="0"/>
              <w:noProof/>
              <w:kern w:val="2"/>
              <w:sz w:val="24"/>
              <w:szCs w:val="24"/>
            </w:rPr>
            <w:tab/>
          </w:r>
          <w:r>
            <w:rPr>
              <w:rFonts w:hint="eastAsia"/>
              <w:noProof/>
            </w:rPr>
            <w:t>アプリケーションの概要</w:t>
          </w:r>
          <w:r>
            <w:rPr>
              <w:noProof/>
            </w:rPr>
            <w:tab/>
          </w:r>
          <w:r>
            <w:rPr>
              <w:noProof/>
            </w:rPr>
            <w:fldChar w:fldCharType="begin"/>
          </w:r>
          <w:r>
            <w:rPr>
              <w:noProof/>
            </w:rPr>
            <w:instrText xml:space="preserve"> PAGEREF _Toc238348438 \h </w:instrText>
          </w:r>
          <w:r>
            <w:rPr>
              <w:noProof/>
            </w:rPr>
          </w:r>
          <w:r>
            <w:rPr>
              <w:noProof/>
            </w:rPr>
            <w:fldChar w:fldCharType="separate"/>
          </w:r>
          <w:ins w:id="55" w:author="Maki Toshiaki" w:date="2013-08-24T10:02:00Z">
            <w:r w:rsidR="00242CD0">
              <w:rPr>
                <w:noProof/>
              </w:rPr>
              <w:t>7</w:t>
            </w:r>
          </w:ins>
          <w:ins w:id="56" w:author="寺田 佳央" w:date="2013-08-21T14:34:00Z">
            <w:del w:id="57" w:author="Maki Toshiaki" w:date="2013-08-24T10:02:00Z">
              <w:r w:rsidR="00D104B8" w:rsidDel="00242CD0">
                <w:rPr>
                  <w:noProof/>
                </w:rPr>
                <w:delText>7</w:delText>
              </w:r>
            </w:del>
          </w:ins>
          <w:del w:id="58" w:author="Maki Toshiaki" w:date="2013-08-24T10:02:00Z">
            <w:r w:rsidDel="00242CD0">
              <w:rPr>
                <w:noProof/>
              </w:rPr>
              <w:delText>6</w:delText>
            </w:r>
          </w:del>
          <w:r>
            <w:rPr>
              <w:noProof/>
            </w:rPr>
            <w:fldChar w:fldCharType="end"/>
          </w:r>
        </w:p>
        <w:p w14:paraId="21CB611D"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[2-2]</w:t>
          </w:r>
          <w:r>
            <w:rPr>
              <w:rFonts w:eastAsiaTheme="minorEastAsia" w:cstheme="minorBidi"/>
              <w:b w:val="0"/>
              <w:noProof/>
              <w:kern w:val="2"/>
              <w:sz w:val="24"/>
              <w:szCs w:val="24"/>
            </w:rPr>
            <w:tab/>
          </w:r>
          <w:r>
            <w:rPr>
              <w:rFonts w:hint="eastAsia"/>
              <w:noProof/>
            </w:rPr>
            <w:t>アプリケーションの業務要件</w:t>
          </w:r>
          <w:r>
            <w:rPr>
              <w:noProof/>
            </w:rPr>
            <w:tab/>
          </w:r>
          <w:r>
            <w:rPr>
              <w:noProof/>
            </w:rPr>
            <w:fldChar w:fldCharType="begin"/>
          </w:r>
          <w:r>
            <w:rPr>
              <w:noProof/>
            </w:rPr>
            <w:instrText xml:space="preserve"> PAGEREF _Toc238348439 \h </w:instrText>
          </w:r>
          <w:r>
            <w:rPr>
              <w:noProof/>
            </w:rPr>
          </w:r>
          <w:r>
            <w:rPr>
              <w:noProof/>
            </w:rPr>
            <w:fldChar w:fldCharType="separate"/>
          </w:r>
          <w:ins w:id="59" w:author="Maki Toshiaki" w:date="2013-08-24T10:02:00Z">
            <w:r w:rsidR="00242CD0">
              <w:rPr>
                <w:noProof/>
              </w:rPr>
              <w:t>8</w:t>
            </w:r>
          </w:ins>
          <w:ins w:id="60" w:author="寺田 佳央" w:date="2013-08-21T14:34:00Z">
            <w:del w:id="61" w:author="Maki Toshiaki" w:date="2013-08-24T10:02:00Z">
              <w:r w:rsidR="00D104B8" w:rsidDel="00242CD0">
                <w:rPr>
                  <w:noProof/>
                </w:rPr>
                <w:delText>8</w:delText>
              </w:r>
            </w:del>
          </w:ins>
          <w:del w:id="62" w:author="Maki Toshiaki" w:date="2013-08-24T10:02:00Z">
            <w:r w:rsidDel="00242CD0">
              <w:rPr>
                <w:noProof/>
              </w:rPr>
              <w:delText>7</w:delText>
            </w:r>
          </w:del>
          <w:r>
            <w:rPr>
              <w:noProof/>
            </w:rPr>
            <w:fldChar w:fldCharType="end"/>
          </w:r>
        </w:p>
        <w:p w14:paraId="12595826"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[2-3]</w:t>
          </w:r>
          <w:r>
            <w:rPr>
              <w:rFonts w:eastAsiaTheme="minorEastAsia" w:cstheme="minorBidi"/>
              <w:b w:val="0"/>
              <w:noProof/>
              <w:kern w:val="2"/>
              <w:sz w:val="24"/>
              <w:szCs w:val="24"/>
            </w:rPr>
            <w:tab/>
          </w:r>
          <w:r>
            <w:rPr>
              <w:rFonts w:hint="eastAsia"/>
              <w:noProof/>
            </w:rPr>
            <w:t>アプリケーションの画面遷移</w:t>
          </w:r>
          <w:r>
            <w:rPr>
              <w:noProof/>
            </w:rPr>
            <w:tab/>
          </w:r>
          <w:r>
            <w:rPr>
              <w:noProof/>
            </w:rPr>
            <w:fldChar w:fldCharType="begin"/>
          </w:r>
          <w:r>
            <w:rPr>
              <w:noProof/>
            </w:rPr>
            <w:instrText xml:space="preserve"> PAGEREF _Toc238348440 \h </w:instrText>
          </w:r>
          <w:r>
            <w:rPr>
              <w:noProof/>
            </w:rPr>
          </w:r>
          <w:r>
            <w:rPr>
              <w:noProof/>
            </w:rPr>
            <w:fldChar w:fldCharType="separate"/>
          </w:r>
          <w:ins w:id="63" w:author="Maki Toshiaki" w:date="2013-08-24T10:02:00Z">
            <w:r w:rsidR="00242CD0">
              <w:rPr>
                <w:noProof/>
              </w:rPr>
              <w:t>8</w:t>
            </w:r>
          </w:ins>
          <w:ins w:id="64" w:author="寺田 佳央" w:date="2013-08-21T14:34:00Z">
            <w:del w:id="65" w:author="Maki Toshiaki" w:date="2013-08-24T10:02:00Z">
              <w:r w:rsidR="00D104B8" w:rsidDel="00242CD0">
                <w:rPr>
                  <w:noProof/>
                </w:rPr>
                <w:delText>8</w:delText>
              </w:r>
            </w:del>
          </w:ins>
          <w:del w:id="66" w:author="Maki Toshiaki" w:date="2013-08-24T10:02:00Z">
            <w:r w:rsidDel="00242CD0">
              <w:rPr>
                <w:noProof/>
              </w:rPr>
              <w:delText>7</w:delText>
            </w:r>
          </w:del>
          <w:r>
            <w:rPr>
              <w:noProof/>
            </w:rPr>
            <w:fldChar w:fldCharType="end"/>
          </w:r>
        </w:p>
        <w:p w14:paraId="08976FA4"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[2-4]</w:t>
          </w:r>
          <w:r>
            <w:rPr>
              <w:rFonts w:eastAsiaTheme="minorEastAsia" w:cstheme="minorBidi"/>
              <w:b w:val="0"/>
              <w:noProof/>
              <w:kern w:val="2"/>
              <w:sz w:val="24"/>
              <w:szCs w:val="24"/>
            </w:rPr>
            <w:tab/>
          </w:r>
          <w:r>
            <w:rPr>
              <w:rFonts w:hint="eastAsia"/>
              <w:noProof/>
            </w:rPr>
            <w:t>アプリケーションの画面要件</w:t>
          </w:r>
          <w:r>
            <w:rPr>
              <w:noProof/>
            </w:rPr>
            <w:tab/>
          </w:r>
          <w:r>
            <w:rPr>
              <w:noProof/>
            </w:rPr>
            <w:fldChar w:fldCharType="begin"/>
          </w:r>
          <w:r>
            <w:rPr>
              <w:noProof/>
            </w:rPr>
            <w:instrText xml:space="preserve"> PAGEREF _Toc238348441 \h </w:instrText>
          </w:r>
          <w:r>
            <w:rPr>
              <w:noProof/>
            </w:rPr>
          </w:r>
          <w:r>
            <w:rPr>
              <w:noProof/>
            </w:rPr>
            <w:fldChar w:fldCharType="separate"/>
          </w:r>
          <w:ins w:id="67" w:author="Maki Toshiaki" w:date="2013-08-24T10:02:00Z">
            <w:r w:rsidR="00242CD0">
              <w:rPr>
                <w:noProof/>
              </w:rPr>
              <w:t>9</w:t>
            </w:r>
          </w:ins>
          <w:ins w:id="68" w:author="寺田 佳央" w:date="2013-08-21T14:34:00Z">
            <w:del w:id="69" w:author="Maki Toshiaki" w:date="2013-08-24T10:02:00Z">
              <w:r w:rsidR="00D104B8" w:rsidDel="00242CD0">
                <w:rPr>
                  <w:noProof/>
                </w:rPr>
                <w:delText>9</w:delText>
              </w:r>
            </w:del>
          </w:ins>
          <w:del w:id="70" w:author="Maki Toshiaki" w:date="2013-08-24T10:02:00Z">
            <w:r w:rsidDel="00242CD0">
              <w:rPr>
                <w:noProof/>
              </w:rPr>
              <w:delText>8</w:delText>
            </w:r>
          </w:del>
          <w:r>
            <w:rPr>
              <w:noProof/>
            </w:rPr>
            <w:fldChar w:fldCharType="end"/>
          </w:r>
        </w:p>
        <w:p w14:paraId="34A2A525"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全件表示</w:t>
          </w:r>
          <w:r>
            <w:rPr>
              <w:noProof/>
            </w:rPr>
            <w:tab/>
          </w:r>
          <w:r>
            <w:rPr>
              <w:noProof/>
            </w:rPr>
            <w:fldChar w:fldCharType="begin"/>
          </w:r>
          <w:r>
            <w:rPr>
              <w:noProof/>
            </w:rPr>
            <w:instrText xml:space="preserve"> PAGEREF _Toc238348442 \h </w:instrText>
          </w:r>
          <w:r>
            <w:rPr>
              <w:noProof/>
            </w:rPr>
          </w:r>
          <w:r>
            <w:rPr>
              <w:noProof/>
            </w:rPr>
            <w:fldChar w:fldCharType="separate"/>
          </w:r>
          <w:ins w:id="71" w:author="Maki Toshiaki" w:date="2013-08-24T10:02:00Z">
            <w:r w:rsidR="00242CD0">
              <w:rPr>
                <w:noProof/>
              </w:rPr>
              <w:t>9</w:t>
            </w:r>
          </w:ins>
          <w:ins w:id="72" w:author="寺田 佳央" w:date="2013-08-21T14:34:00Z">
            <w:del w:id="73" w:author="Maki Toshiaki" w:date="2013-08-24T10:02:00Z">
              <w:r w:rsidR="00D104B8" w:rsidDel="00242CD0">
                <w:rPr>
                  <w:noProof/>
                </w:rPr>
                <w:delText>9</w:delText>
              </w:r>
            </w:del>
          </w:ins>
          <w:del w:id="74" w:author="Maki Toshiaki" w:date="2013-08-24T10:02:00Z">
            <w:r w:rsidDel="00242CD0">
              <w:rPr>
                <w:noProof/>
              </w:rPr>
              <w:delText>8</w:delText>
            </w:r>
          </w:del>
          <w:r>
            <w:rPr>
              <w:noProof/>
            </w:rPr>
            <w:fldChar w:fldCharType="end"/>
          </w:r>
        </w:p>
        <w:p w14:paraId="5EA6499E"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新規作成</w:t>
          </w:r>
          <w:r>
            <w:rPr>
              <w:noProof/>
            </w:rPr>
            <w:tab/>
          </w:r>
          <w:r>
            <w:rPr>
              <w:noProof/>
            </w:rPr>
            <w:fldChar w:fldCharType="begin"/>
          </w:r>
          <w:r>
            <w:rPr>
              <w:noProof/>
            </w:rPr>
            <w:instrText xml:space="preserve"> PAGEREF _Toc238348443 \h </w:instrText>
          </w:r>
          <w:r>
            <w:rPr>
              <w:noProof/>
            </w:rPr>
          </w:r>
          <w:r>
            <w:rPr>
              <w:noProof/>
            </w:rPr>
            <w:fldChar w:fldCharType="separate"/>
          </w:r>
          <w:ins w:id="75" w:author="Maki Toshiaki" w:date="2013-08-24T10:02:00Z">
            <w:r w:rsidR="00242CD0">
              <w:rPr>
                <w:noProof/>
              </w:rPr>
              <w:t>10</w:t>
            </w:r>
          </w:ins>
          <w:ins w:id="76" w:author="寺田 佳央" w:date="2013-08-21T14:34:00Z">
            <w:del w:id="77" w:author="Maki Toshiaki" w:date="2013-08-24T10:02:00Z">
              <w:r w:rsidR="00D104B8" w:rsidDel="00242CD0">
                <w:rPr>
                  <w:noProof/>
                </w:rPr>
                <w:delText>10</w:delText>
              </w:r>
            </w:del>
          </w:ins>
          <w:del w:id="78" w:author="Maki Toshiaki" w:date="2013-08-24T10:02:00Z">
            <w:r w:rsidDel="00242CD0">
              <w:rPr>
                <w:noProof/>
              </w:rPr>
              <w:delText>9</w:delText>
            </w:r>
          </w:del>
          <w:r>
            <w:rPr>
              <w:noProof/>
            </w:rPr>
            <w:fldChar w:fldCharType="end"/>
          </w:r>
        </w:p>
        <w:p w14:paraId="2C630FB0"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完了</w:t>
          </w:r>
          <w:r>
            <w:rPr>
              <w:noProof/>
            </w:rPr>
            <w:tab/>
          </w:r>
          <w:r>
            <w:rPr>
              <w:noProof/>
            </w:rPr>
            <w:fldChar w:fldCharType="begin"/>
          </w:r>
          <w:r>
            <w:rPr>
              <w:noProof/>
            </w:rPr>
            <w:instrText xml:space="preserve"> PAGEREF _Toc238348444 \h </w:instrText>
          </w:r>
          <w:r>
            <w:rPr>
              <w:noProof/>
            </w:rPr>
          </w:r>
          <w:r>
            <w:rPr>
              <w:noProof/>
            </w:rPr>
            <w:fldChar w:fldCharType="separate"/>
          </w:r>
          <w:ins w:id="79" w:author="Maki Toshiaki" w:date="2013-08-24T10:02:00Z">
            <w:r w:rsidR="00242CD0">
              <w:rPr>
                <w:noProof/>
              </w:rPr>
              <w:t>10</w:t>
            </w:r>
          </w:ins>
          <w:ins w:id="80" w:author="寺田 佳央" w:date="2013-08-21T14:34:00Z">
            <w:del w:id="81" w:author="Maki Toshiaki" w:date="2013-08-24T10:02:00Z">
              <w:r w:rsidR="00D104B8" w:rsidDel="00242CD0">
                <w:rPr>
                  <w:noProof/>
                </w:rPr>
                <w:delText>10</w:delText>
              </w:r>
            </w:del>
          </w:ins>
          <w:del w:id="82" w:author="Maki Toshiaki" w:date="2013-08-24T10:02:00Z">
            <w:r w:rsidDel="00242CD0">
              <w:rPr>
                <w:noProof/>
              </w:rPr>
              <w:delText>9</w:delText>
            </w:r>
          </w:del>
          <w:r>
            <w:rPr>
              <w:noProof/>
            </w:rPr>
            <w:fldChar w:fldCharType="end"/>
          </w:r>
        </w:p>
        <w:p w14:paraId="6F5D8BE1"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削除</w:t>
          </w:r>
          <w:r>
            <w:rPr>
              <w:noProof/>
            </w:rPr>
            <w:tab/>
          </w:r>
          <w:r>
            <w:rPr>
              <w:noProof/>
            </w:rPr>
            <w:fldChar w:fldCharType="begin"/>
          </w:r>
          <w:r>
            <w:rPr>
              <w:noProof/>
            </w:rPr>
            <w:instrText xml:space="preserve"> PAGEREF _Toc238348445 \h </w:instrText>
          </w:r>
          <w:r>
            <w:rPr>
              <w:noProof/>
            </w:rPr>
          </w:r>
          <w:r>
            <w:rPr>
              <w:noProof/>
            </w:rPr>
            <w:fldChar w:fldCharType="separate"/>
          </w:r>
          <w:ins w:id="83" w:author="Maki Toshiaki" w:date="2013-08-24T10:02:00Z">
            <w:r w:rsidR="00242CD0">
              <w:rPr>
                <w:noProof/>
              </w:rPr>
              <w:t>10</w:t>
            </w:r>
          </w:ins>
          <w:ins w:id="84" w:author="寺田 佳央" w:date="2013-08-21T14:34:00Z">
            <w:del w:id="85" w:author="Maki Toshiaki" w:date="2013-08-24T10:02:00Z">
              <w:r w:rsidR="00D104B8" w:rsidDel="00242CD0">
                <w:rPr>
                  <w:noProof/>
                </w:rPr>
                <w:delText>10</w:delText>
              </w:r>
            </w:del>
          </w:ins>
          <w:del w:id="86" w:author="Maki Toshiaki" w:date="2013-08-24T10:02:00Z">
            <w:r w:rsidDel="00242CD0">
              <w:rPr>
                <w:noProof/>
              </w:rPr>
              <w:delText>9</w:delText>
            </w:r>
          </w:del>
          <w:r>
            <w:rPr>
              <w:noProof/>
            </w:rPr>
            <w:fldChar w:fldCharType="end"/>
          </w:r>
        </w:p>
        <w:p w14:paraId="72CC38BC"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[2-5]</w:t>
          </w:r>
          <w:r>
            <w:rPr>
              <w:rFonts w:eastAsiaTheme="minorEastAsia" w:cstheme="minorBidi"/>
              <w:b w:val="0"/>
              <w:noProof/>
              <w:kern w:val="2"/>
              <w:sz w:val="24"/>
              <w:szCs w:val="24"/>
            </w:rPr>
            <w:tab/>
          </w:r>
          <w:r>
            <w:rPr>
              <w:rFonts w:hint="eastAsia"/>
              <w:noProof/>
            </w:rPr>
            <w:t>エラーメッセージ一覧</w:t>
          </w:r>
          <w:r>
            <w:rPr>
              <w:noProof/>
            </w:rPr>
            <w:tab/>
          </w:r>
          <w:r>
            <w:rPr>
              <w:noProof/>
            </w:rPr>
            <w:fldChar w:fldCharType="begin"/>
          </w:r>
          <w:r>
            <w:rPr>
              <w:noProof/>
            </w:rPr>
            <w:instrText xml:space="preserve"> PAGEREF _Toc238348446 \h </w:instrText>
          </w:r>
          <w:r>
            <w:rPr>
              <w:noProof/>
            </w:rPr>
          </w:r>
          <w:r>
            <w:rPr>
              <w:noProof/>
            </w:rPr>
            <w:fldChar w:fldCharType="separate"/>
          </w:r>
          <w:ins w:id="87" w:author="Maki Toshiaki" w:date="2013-08-24T10:02:00Z">
            <w:r w:rsidR="00242CD0">
              <w:rPr>
                <w:noProof/>
              </w:rPr>
              <w:t>10</w:t>
            </w:r>
          </w:ins>
          <w:ins w:id="88" w:author="寺田 佳央" w:date="2013-08-21T14:34:00Z">
            <w:del w:id="89" w:author="Maki Toshiaki" w:date="2013-08-24T10:02:00Z">
              <w:r w:rsidR="00D104B8" w:rsidDel="00242CD0">
                <w:rPr>
                  <w:noProof/>
                </w:rPr>
                <w:delText>10</w:delText>
              </w:r>
            </w:del>
          </w:ins>
          <w:del w:id="90" w:author="Maki Toshiaki" w:date="2013-08-24T10:02:00Z">
            <w:r w:rsidDel="00242CD0">
              <w:rPr>
                <w:noProof/>
              </w:rPr>
              <w:delText>9</w:delText>
            </w:r>
          </w:del>
          <w:r>
            <w:rPr>
              <w:noProof/>
            </w:rPr>
            <w:fldChar w:fldCharType="end"/>
          </w:r>
        </w:p>
        <w:p w14:paraId="1FA98A32" w14:textId="77777777"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3</w:t>
          </w:r>
          <w:r>
            <w:rPr>
              <w:rFonts w:hint="eastAsia"/>
              <w:noProof/>
            </w:rPr>
            <w:t>章</w:t>
          </w:r>
          <w:r>
            <w:rPr>
              <w:rFonts w:eastAsiaTheme="minorEastAsia" w:cstheme="minorBidi"/>
              <w:b w:val="0"/>
              <w:noProof/>
              <w:kern w:val="2"/>
            </w:rPr>
            <w:tab/>
          </w:r>
          <w:r>
            <w:rPr>
              <w:rFonts w:hint="eastAsia"/>
              <w:noProof/>
            </w:rPr>
            <w:t>環境構築</w:t>
          </w:r>
          <w:r>
            <w:rPr>
              <w:noProof/>
            </w:rPr>
            <w:tab/>
          </w:r>
          <w:r>
            <w:rPr>
              <w:noProof/>
            </w:rPr>
            <w:fldChar w:fldCharType="begin"/>
          </w:r>
          <w:r>
            <w:rPr>
              <w:noProof/>
            </w:rPr>
            <w:instrText xml:space="preserve"> PAGEREF _Toc238348447 \h </w:instrText>
          </w:r>
          <w:r>
            <w:rPr>
              <w:noProof/>
            </w:rPr>
          </w:r>
          <w:r>
            <w:rPr>
              <w:noProof/>
            </w:rPr>
            <w:fldChar w:fldCharType="separate"/>
          </w:r>
          <w:ins w:id="91" w:author="Maki Toshiaki" w:date="2013-08-24T10:02:00Z">
            <w:r w:rsidR="00242CD0">
              <w:rPr>
                <w:noProof/>
              </w:rPr>
              <w:t>11</w:t>
            </w:r>
          </w:ins>
          <w:ins w:id="92" w:author="寺田 佳央" w:date="2013-08-21T14:34:00Z">
            <w:del w:id="93" w:author="Maki Toshiaki" w:date="2013-08-24T10:02:00Z">
              <w:r w:rsidR="00D104B8" w:rsidDel="00242CD0">
                <w:rPr>
                  <w:noProof/>
                </w:rPr>
                <w:delText>11</w:delText>
              </w:r>
            </w:del>
          </w:ins>
          <w:del w:id="94" w:author="Maki Toshiaki" w:date="2013-08-24T10:02:00Z">
            <w:r w:rsidDel="00242CD0">
              <w:rPr>
                <w:noProof/>
              </w:rPr>
              <w:delText>10</w:delText>
            </w:r>
          </w:del>
          <w:r>
            <w:rPr>
              <w:noProof/>
            </w:rPr>
            <w:fldChar w:fldCharType="end"/>
          </w:r>
        </w:p>
        <w:p w14:paraId="46276A6B"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[3-1]</w:t>
          </w:r>
          <w:r>
            <w:rPr>
              <w:rFonts w:eastAsiaTheme="minorEastAsia" w:cstheme="minorBidi"/>
              <w:b w:val="0"/>
              <w:noProof/>
              <w:kern w:val="2"/>
              <w:sz w:val="24"/>
              <w:szCs w:val="24"/>
            </w:rPr>
            <w:tab/>
          </w:r>
          <w:r>
            <w:rPr>
              <w:noProof/>
            </w:rPr>
            <w:t>NetBeans</w:t>
          </w:r>
          <w:r>
            <w:rPr>
              <w:rFonts w:hint="eastAsia"/>
              <w:noProof/>
            </w:rPr>
            <w:t>のインストール</w:t>
          </w:r>
          <w:r>
            <w:rPr>
              <w:noProof/>
            </w:rPr>
            <w:tab/>
          </w:r>
          <w:r>
            <w:rPr>
              <w:noProof/>
            </w:rPr>
            <w:fldChar w:fldCharType="begin"/>
          </w:r>
          <w:r>
            <w:rPr>
              <w:noProof/>
            </w:rPr>
            <w:instrText xml:space="preserve"> PAGEREF _Toc238348448 \h </w:instrText>
          </w:r>
          <w:r>
            <w:rPr>
              <w:noProof/>
            </w:rPr>
          </w:r>
          <w:r>
            <w:rPr>
              <w:noProof/>
            </w:rPr>
            <w:fldChar w:fldCharType="separate"/>
          </w:r>
          <w:ins w:id="95" w:author="Maki Toshiaki" w:date="2013-08-24T10:02:00Z">
            <w:r w:rsidR="00242CD0">
              <w:rPr>
                <w:noProof/>
              </w:rPr>
              <w:t>11</w:t>
            </w:r>
          </w:ins>
          <w:ins w:id="96" w:author="寺田 佳央" w:date="2013-08-21T14:34:00Z">
            <w:del w:id="97" w:author="Maki Toshiaki" w:date="2013-08-24T10:02:00Z">
              <w:r w:rsidR="00D104B8" w:rsidDel="00242CD0">
                <w:rPr>
                  <w:noProof/>
                </w:rPr>
                <w:delText>11</w:delText>
              </w:r>
            </w:del>
          </w:ins>
          <w:del w:id="98" w:author="Maki Toshiaki" w:date="2013-08-24T10:02:00Z">
            <w:r w:rsidDel="00242CD0">
              <w:rPr>
                <w:noProof/>
              </w:rPr>
              <w:delText>10</w:delText>
            </w:r>
          </w:del>
          <w:r>
            <w:rPr>
              <w:noProof/>
            </w:rPr>
            <w:fldChar w:fldCharType="end"/>
          </w:r>
        </w:p>
        <w:p w14:paraId="712A64EF"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Mac</w:t>
          </w:r>
          <w:r>
            <w:rPr>
              <w:rFonts w:hint="eastAsia"/>
              <w:noProof/>
            </w:rPr>
            <w:t>版</w:t>
          </w:r>
          <w:r>
            <w:rPr>
              <w:noProof/>
            </w:rPr>
            <w:tab/>
          </w:r>
          <w:r>
            <w:rPr>
              <w:noProof/>
            </w:rPr>
            <w:fldChar w:fldCharType="begin"/>
          </w:r>
          <w:r>
            <w:rPr>
              <w:noProof/>
            </w:rPr>
            <w:instrText xml:space="preserve"> PAGEREF _Toc238348449 \h </w:instrText>
          </w:r>
          <w:r>
            <w:rPr>
              <w:noProof/>
            </w:rPr>
          </w:r>
          <w:r>
            <w:rPr>
              <w:noProof/>
            </w:rPr>
            <w:fldChar w:fldCharType="separate"/>
          </w:r>
          <w:ins w:id="99" w:author="Maki Toshiaki" w:date="2013-08-24T10:02:00Z">
            <w:r w:rsidR="00242CD0">
              <w:rPr>
                <w:noProof/>
              </w:rPr>
              <w:t>12</w:t>
            </w:r>
          </w:ins>
          <w:ins w:id="100" w:author="寺田 佳央" w:date="2013-08-21T14:34:00Z">
            <w:del w:id="101" w:author="Maki Toshiaki" w:date="2013-08-24T10:02:00Z">
              <w:r w:rsidR="00D104B8" w:rsidDel="00242CD0">
                <w:rPr>
                  <w:noProof/>
                </w:rPr>
                <w:delText>11</w:delText>
              </w:r>
            </w:del>
          </w:ins>
          <w:del w:id="102" w:author="Maki Toshiaki" w:date="2013-08-24T10:02:00Z">
            <w:r w:rsidDel="00242CD0">
              <w:rPr>
                <w:noProof/>
              </w:rPr>
              <w:delText>10</w:delText>
            </w:r>
          </w:del>
          <w:r>
            <w:rPr>
              <w:noProof/>
            </w:rPr>
            <w:fldChar w:fldCharType="end"/>
          </w:r>
        </w:p>
        <w:p w14:paraId="026F0B68"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Windows</w:t>
          </w:r>
          <w:r>
            <w:rPr>
              <w:rFonts w:hint="eastAsia"/>
              <w:noProof/>
            </w:rPr>
            <w:t>版</w:t>
          </w:r>
          <w:r>
            <w:rPr>
              <w:noProof/>
            </w:rPr>
            <w:tab/>
          </w:r>
          <w:r>
            <w:rPr>
              <w:noProof/>
            </w:rPr>
            <w:fldChar w:fldCharType="begin"/>
          </w:r>
          <w:r>
            <w:rPr>
              <w:noProof/>
            </w:rPr>
            <w:instrText xml:space="preserve"> PAGEREF _Toc238348450 \h </w:instrText>
          </w:r>
          <w:r>
            <w:rPr>
              <w:noProof/>
            </w:rPr>
          </w:r>
          <w:r>
            <w:rPr>
              <w:noProof/>
            </w:rPr>
            <w:fldChar w:fldCharType="separate"/>
          </w:r>
          <w:ins w:id="103" w:author="Maki Toshiaki" w:date="2013-08-24T10:02:00Z">
            <w:r w:rsidR="00242CD0">
              <w:rPr>
                <w:noProof/>
              </w:rPr>
              <w:t>17</w:t>
            </w:r>
          </w:ins>
          <w:ins w:id="104" w:author="寺田 佳央" w:date="2013-08-21T14:34:00Z">
            <w:del w:id="105" w:author="Maki Toshiaki" w:date="2013-08-24T10:02:00Z">
              <w:r w:rsidR="00D104B8" w:rsidDel="00242CD0">
                <w:rPr>
                  <w:noProof/>
                </w:rPr>
                <w:delText>16</w:delText>
              </w:r>
            </w:del>
          </w:ins>
          <w:del w:id="106" w:author="Maki Toshiaki" w:date="2013-08-24T10:02:00Z">
            <w:r w:rsidDel="00242CD0">
              <w:rPr>
                <w:noProof/>
              </w:rPr>
              <w:delText>15</w:delText>
            </w:r>
          </w:del>
          <w:r>
            <w:rPr>
              <w:noProof/>
            </w:rPr>
            <w:fldChar w:fldCharType="end"/>
          </w:r>
        </w:p>
        <w:p w14:paraId="79153B84"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[3-2]</w:t>
          </w:r>
          <w:r>
            <w:rPr>
              <w:rFonts w:eastAsiaTheme="minorEastAsia" w:cstheme="minorBidi"/>
              <w:b w:val="0"/>
              <w:noProof/>
              <w:kern w:val="2"/>
              <w:sz w:val="24"/>
              <w:szCs w:val="24"/>
            </w:rPr>
            <w:tab/>
          </w:r>
          <w:r>
            <w:rPr>
              <w:rFonts w:hint="eastAsia"/>
              <w:noProof/>
            </w:rPr>
            <w:t>データベース作成</w:t>
          </w:r>
          <w:r>
            <w:rPr>
              <w:noProof/>
            </w:rPr>
            <w:tab/>
          </w:r>
          <w:r>
            <w:rPr>
              <w:noProof/>
            </w:rPr>
            <w:fldChar w:fldCharType="begin"/>
          </w:r>
          <w:r>
            <w:rPr>
              <w:noProof/>
            </w:rPr>
            <w:instrText xml:space="preserve"> PAGEREF _Toc238348451 \h </w:instrText>
          </w:r>
          <w:r>
            <w:rPr>
              <w:noProof/>
            </w:rPr>
          </w:r>
          <w:r>
            <w:rPr>
              <w:noProof/>
            </w:rPr>
            <w:fldChar w:fldCharType="separate"/>
          </w:r>
          <w:ins w:id="107" w:author="Maki Toshiaki" w:date="2013-08-24T10:02:00Z">
            <w:r w:rsidR="00242CD0">
              <w:rPr>
                <w:noProof/>
              </w:rPr>
              <w:t>26</w:t>
            </w:r>
          </w:ins>
          <w:ins w:id="108" w:author="寺田 佳央" w:date="2013-08-21T14:34:00Z">
            <w:del w:id="109" w:author="Maki Toshiaki" w:date="2013-08-24T10:02:00Z">
              <w:r w:rsidR="00D104B8" w:rsidDel="00242CD0">
                <w:rPr>
                  <w:noProof/>
                </w:rPr>
                <w:delText>25</w:delText>
              </w:r>
            </w:del>
          </w:ins>
          <w:del w:id="110" w:author="Maki Toshiaki" w:date="2013-08-24T10:02:00Z">
            <w:r w:rsidDel="00242CD0">
              <w:rPr>
                <w:noProof/>
              </w:rPr>
              <w:delText>24</w:delText>
            </w:r>
          </w:del>
          <w:r>
            <w:rPr>
              <w:noProof/>
            </w:rPr>
            <w:fldChar w:fldCharType="end"/>
          </w:r>
        </w:p>
        <w:p w14:paraId="3E9933A3"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lastRenderedPageBreak/>
            <w:t>[3-3]</w:t>
          </w:r>
          <w:r>
            <w:rPr>
              <w:rFonts w:eastAsiaTheme="minorEastAsia" w:cstheme="minorBidi"/>
              <w:b w:val="0"/>
              <w:noProof/>
              <w:kern w:val="2"/>
              <w:sz w:val="24"/>
              <w:szCs w:val="24"/>
            </w:rPr>
            <w:tab/>
          </w:r>
          <w:r>
            <w:rPr>
              <w:rFonts w:hint="eastAsia"/>
              <w:noProof/>
            </w:rPr>
            <w:t>プロジェクトの作成</w:t>
          </w:r>
          <w:r>
            <w:rPr>
              <w:noProof/>
            </w:rPr>
            <w:tab/>
          </w:r>
          <w:r>
            <w:rPr>
              <w:noProof/>
            </w:rPr>
            <w:fldChar w:fldCharType="begin"/>
          </w:r>
          <w:r>
            <w:rPr>
              <w:noProof/>
            </w:rPr>
            <w:instrText xml:space="preserve"> PAGEREF _Toc238348452 \h </w:instrText>
          </w:r>
          <w:r>
            <w:rPr>
              <w:noProof/>
            </w:rPr>
          </w:r>
          <w:r>
            <w:rPr>
              <w:noProof/>
            </w:rPr>
            <w:fldChar w:fldCharType="separate"/>
          </w:r>
          <w:ins w:id="111" w:author="Maki Toshiaki" w:date="2013-08-24T10:02:00Z">
            <w:r w:rsidR="00242CD0">
              <w:rPr>
                <w:noProof/>
              </w:rPr>
              <w:t>32</w:t>
            </w:r>
          </w:ins>
          <w:ins w:id="112" w:author="寺田 佳央" w:date="2013-08-21T14:34:00Z">
            <w:del w:id="113" w:author="Maki Toshiaki" w:date="2013-08-24T10:02:00Z">
              <w:r w:rsidR="00D104B8" w:rsidDel="00242CD0">
                <w:rPr>
                  <w:noProof/>
                </w:rPr>
                <w:delText>30</w:delText>
              </w:r>
            </w:del>
          </w:ins>
          <w:del w:id="114" w:author="Maki Toshiaki" w:date="2013-08-24T10:02:00Z">
            <w:r w:rsidDel="00242CD0">
              <w:rPr>
                <w:noProof/>
              </w:rPr>
              <w:delText>29</w:delText>
            </w:r>
          </w:del>
          <w:r>
            <w:rPr>
              <w:noProof/>
            </w:rPr>
            <w:fldChar w:fldCharType="end"/>
          </w:r>
        </w:p>
        <w:p w14:paraId="165EC85D"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[3-4]</w:t>
          </w:r>
          <w:r>
            <w:rPr>
              <w:rFonts w:eastAsiaTheme="minorEastAsia" w:cstheme="minorBidi"/>
              <w:b w:val="0"/>
              <w:noProof/>
              <w:kern w:val="2"/>
              <w:sz w:val="24"/>
              <w:szCs w:val="24"/>
            </w:rPr>
            <w:tab/>
          </w:r>
          <w:r>
            <w:rPr>
              <w:rFonts w:hint="eastAsia"/>
              <w:noProof/>
            </w:rPr>
            <w:t>動作確認</w:t>
          </w:r>
          <w:r>
            <w:rPr>
              <w:noProof/>
            </w:rPr>
            <w:tab/>
          </w:r>
          <w:r>
            <w:rPr>
              <w:noProof/>
            </w:rPr>
            <w:fldChar w:fldCharType="begin"/>
          </w:r>
          <w:r>
            <w:rPr>
              <w:noProof/>
            </w:rPr>
            <w:instrText xml:space="preserve"> PAGEREF _Toc238348453 \h </w:instrText>
          </w:r>
          <w:r>
            <w:rPr>
              <w:noProof/>
            </w:rPr>
          </w:r>
          <w:r>
            <w:rPr>
              <w:noProof/>
            </w:rPr>
            <w:fldChar w:fldCharType="separate"/>
          </w:r>
          <w:ins w:id="115" w:author="Maki Toshiaki" w:date="2013-08-24T10:02:00Z">
            <w:r w:rsidR="00242CD0">
              <w:rPr>
                <w:noProof/>
              </w:rPr>
              <w:t>38</w:t>
            </w:r>
          </w:ins>
          <w:ins w:id="116" w:author="寺田 佳央" w:date="2013-08-21T14:34:00Z">
            <w:del w:id="117" w:author="Maki Toshiaki" w:date="2013-08-24T10:02:00Z">
              <w:r w:rsidR="00D104B8" w:rsidDel="00242CD0">
                <w:rPr>
                  <w:noProof/>
                </w:rPr>
                <w:delText>35</w:delText>
              </w:r>
            </w:del>
          </w:ins>
          <w:del w:id="118" w:author="Maki Toshiaki" w:date="2013-08-24T10:02:00Z">
            <w:r w:rsidDel="00242CD0">
              <w:rPr>
                <w:noProof/>
              </w:rPr>
              <w:delText>34</w:delText>
            </w:r>
          </w:del>
          <w:r>
            <w:rPr>
              <w:noProof/>
            </w:rPr>
            <w:fldChar w:fldCharType="end"/>
          </w:r>
        </w:p>
        <w:p w14:paraId="4D394A96"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[3-5]</w:t>
          </w:r>
          <w:r>
            <w:rPr>
              <w:rFonts w:eastAsiaTheme="minorEastAsia" w:cstheme="minorBidi"/>
              <w:b w:val="0"/>
              <w:noProof/>
              <w:kern w:val="2"/>
              <w:sz w:val="24"/>
              <w:szCs w:val="24"/>
            </w:rPr>
            <w:tab/>
          </w:r>
          <w:r>
            <w:rPr>
              <w:rFonts w:hint="eastAsia"/>
              <w:noProof/>
            </w:rPr>
            <w:t>プロジェクト構成</w:t>
          </w:r>
          <w:r>
            <w:rPr>
              <w:noProof/>
            </w:rPr>
            <w:tab/>
          </w:r>
          <w:r>
            <w:rPr>
              <w:noProof/>
            </w:rPr>
            <w:fldChar w:fldCharType="begin"/>
          </w:r>
          <w:r>
            <w:rPr>
              <w:noProof/>
            </w:rPr>
            <w:instrText xml:space="preserve"> PAGEREF _Toc238348454 \h </w:instrText>
          </w:r>
          <w:r>
            <w:rPr>
              <w:noProof/>
            </w:rPr>
          </w:r>
          <w:r>
            <w:rPr>
              <w:noProof/>
            </w:rPr>
            <w:fldChar w:fldCharType="separate"/>
          </w:r>
          <w:ins w:id="119" w:author="Maki Toshiaki" w:date="2013-08-24T10:02:00Z">
            <w:r w:rsidR="00242CD0">
              <w:rPr>
                <w:noProof/>
              </w:rPr>
              <w:t>40</w:t>
            </w:r>
          </w:ins>
          <w:ins w:id="120" w:author="寺田 佳央" w:date="2013-08-21T14:34:00Z">
            <w:del w:id="121" w:author="Maki Toshiaki" w:date="2013-08-24T10:02:00Z">
              <w:r w:rsidR="00D104B8" w:rsidDel="00242CD0">
                <w:rPr>
                  <w:noProof/>
                </w:rPr>
                <w:delText>37</w:delText>
              </w:r>
            </w:del>
          </w:ins>
          <w:del w:id="122" w:author="Maki Toshiaki" w:date="2013-08-24T10:02:00Z">
            <w:r w:rsidDel="00242CD0">
              <w:rPr>
                <w:noProof/>
              </w:rPr>
              <w:delText>36</w:delText>
            </w:r>
          </w:del>
          <w:r>
            <w:rPr>
              <w:noProof/>
            </w:rPr>
            <w:fldChar w:fldCharType="end"/>
          </w:r>
        </w:p>
        <w:p w14:paraId="29EF3C2D" w14:textId="77777777" w:rsidR="00630CA4" w:rsidRDefault="00630CA4">
          <w:pPr>
            <w:pStyle w:val="11"/>
            <w:tabs>
              <w:tab w:val="left" w:pos="1108"/>
              <w:tab w:val="right" w:leader="dot" w:pos="6793"/>
            </w:tabs>
            <w:rPr>
              <w:rFonts w:eastAsiaTheme="minorEastAsia" w:cstheme="minorBidi"/>
              <w:b w:val="0"/>
              <w:noProof/>
              <w:kern w:val="2"/>
            </w:rPr>
          </w:pPr>
          <w:r>
            <w:rPr>
              <w:rFonts w:hint="eastAsia"/>
              <w:noProof/>
            </w:rPr>
            <w:t>第</w:t>
          </w:r>
          <w:r>
            <w:rPr>
              <w:rFonts w:hint="eastAsia"/>
              <w:noProof/>
            </w:rPr>
            <w:t>4</w:t>
          </w:r>
          <w:r>
            <w:rPr>
              <w:rFonts w:hint="eastAsia"/>
              <w:noProof/>
            </w:rPr>
            <w:t>章</w:t>
          </w:r>
          <w:r>
            <w:rPr>
              <w:rFonts w:eastAsiaTheme="minorEastAsia" w:cstheme="minorBidi"/>
              <w:b w:val="0"/>
              <w:noProof/>
              <w:kern w:val="2"/>
            </w:rPr>
            <w:tab/>
          </w:r>
          <w:r>
            <w:rPr>
              <w:noProof/>
            </w:rPr>
            <w:t>Todo</w:t>
          </w:r>
          <w:r>
            <w:rPr>
              <w:rFonts w:hint="eastAsia"/>
              <w:noProof/>
            </w:rPr>
            <w:t>アプリケーションの作成</w:t>
          </w:r>
          <w:r>
            <w:rPr>
              <w:noProof/>
            </w:rPr>
            <w:tab/>
          </w:r>
          <w:r>
            <w:rPr>
              <w:noProof/>
            </w:rPr>
            <w:fldChar w:fldCharType="begin"/>
          </w:r>
          <w:r>
            <w:rPr>
              <w:noProof/>
            </w:rPr>
            <w:instrText xml:space="preserve"> PAGEREF _Toc238348455 \h </w:instrText>
          </w:r>
          <w:r>
            <w:rPr>
              <w:noProof/>
            </w:rPr>
          </w:r>
          <w:r>
            <w:rPr>
              <w:noProof/>
            </w:rPr>
            <w:fldChar w:fldCharType="separate"/>
          </w:r>
          <w:ins w:id="123" w:author="Maki Toshiaki" w:date="2013-08-24T10:02:00Z">
            <w:r w:rsidR="00242CD0">
              <w:rPr>
                <w:noProof/>
              </w:rPr>
              <w:t>41</w:t>
            </w:r>
          </w:ins>
          <w:ins w:id="124" w:author="寺田 佳央" w:date="2013-08-21T14:34:00Z">
            <w:del w:id="125" w:author="Maki Toshiaki" w:date="2013-08-24T10:02:00Z">
              <w:r w:rsidR="00D104B8" w:rsidDel="00242CD0">
                <w:rPr>
                  <w:noProof/>
                </w:rPr>
                <w:delText>38</w:delText>
              </w:r>
            </w:del>
          </w:ins>
          <w:del w:id="126" w:author="Maki Toshiaki" w:date="2013-08-24T10:02:00Z">
            <w:r w:rsidDel="00242CD0">
              <w:rPr>
                <w:noProof/>
              </w:rPr>
              <w:delText>37</w:delText>
            </w:r>
          </w:del>
          <w:r>
            <w:rPr>
              <w:noProof/>
            </w:rPr>
            <w:fldChar w:fldCharType="end"/>
          </w:r>
        </w:p>
        <w:p w14:paraId="59E46276"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[4-1]</w:t>
          </w:r>
          <w:r>
            <w:rPr>
              <w:rFonts w:eastAsiaTheme="minorEastAsia" w:cstheme="minorBidi"/>
              <w:b w:val="0"/>
              <w:noProof/>
              <w:kern w:val="2"/>
              <w:sz w:val="24"/>
              <w:szCs w:val="24"/>
            </w:rPr>
            <w:tab/>
          </w:r>
          <w:r>
            <w:rPr>
              <w:noProof/>
            </w:rPr>
            <w:t>JPA</w:t>
          </w:r>
          <w:r>
            <w:rPr>
              <w:rFonts w:hint="eastAsia"/>
              <w:noProof/>
            </w:rPr>
            <w:t>の</w:t>
          </w:r>
          <w:r>
            <w:rPr>
              <w:noProof/>
            </w:rPr>
            <w:t>Entity</w:t>
          </w:r>
          <w:r>
            <w:rPr>
              <w:rFonts w:hint="eastAsia"/>
              <w:noProof/>
            </w:rPr>
            <w:t>作成</w:t>
          </w:r>
          <w:r>
            <w:rPr>
              <w:noProof/>
            </w:rPr>
            <w:tab/>
          </w:r>
          <w:r>
            <w:rPr>
              <w:noProof/>
            </w:rPr>
            <w:fldChar w:fldCharType="begin"/>
          </w:r>
          <w:r>
            <w:rPr>
              <w:noProof/>
            </w:rPr>
            <w:instrText xml:space="preserve"> PAGEREF _Toc238348456 \h </w:instrText>
          </w:r>
          <w:r>
            <w:rPr>
              <w:noProof/>
            </w:rPr>
          </w:r>
          <w:r>
            <w:rPr>
              <w:noProof/>
            </w:rPr>
            <w:fldChar w:fldCharType="separate"/>
          </w:r>
          <w:ins w:id="127" w:author="Maki Toshiaki" w:date="2013-08-24T10:02:00Z">
            <w:r w:rsidR="00242CD0">
              <w:rPr>
                <w:noProof/>
              </w:rPr>
              <w:t>41</w:t>
            </w:r>
          </w:ins>
          <w:ins w:id="128" w:author="寺田 佳央" w:date="2013-08-21T14:34:00Z">
            <w:del w:id="129" w:author="Maki Toshiaki" w:date="2013-08-24T10:02:00Z">
              <w:r w:rsidR="00D104B8" w:rsidDel="00242CD0">
                <w:rPr>
                  <w:noProof/>
                </w:rPr>
                <w:delText>38</w:delText>
              </w:r>
            </w:del>
          </w:ins>
          <w:del w:id="130" w:author="Maki Toshiaki" w:date="2013-08-24T10:02:00Z">
            <w:r w:rsidDel="00242CD0">
              <w:rPr>
                <w:noProof/>
              </w:rPr>
              <w:delText>37</w:delText>
            </w:r>
          </w:del>
          <w:r>
            <w:rPr>
              <w:noProof/>
            </w:rPr>
            <w:fldChar w:fldCharType="end"/>
          </w:r>
        </w:p>
        <w:p w14:paraId="29A23A16"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リバースエンジニアリングで</w:t>
          </w:r>
          <w:r>
            <w:rPr>
              <w:noProof/>
            </w:rPr>
            <w:t>DB</w:t>
          </w:r>
          <w:r>
            <w:rPr>
              <w:rFonts w:hint="eastAsia"/>
              <w:noProof/>
            </w:rPr>
            <w:t>からエンティティ生成</w:t>
          </w:r>
          <w:r>
            <w:rPr>
              <w:noProof/>
            </w:rPr>
            <w:tab/>
          </w:r>
          <w:r>
            <w:rPr>
              <w:noProof/>
            </w:rPr>
            <w:fldChar w:fldCharType="begin"/>
          </w:r>
          <w:r>
            <w:rPr>
              <w:noProof/>
            </w:rPr>
            <w:instrText xml:space="preserve"> PAGEREF _Toc238348457 \h </w:instrText>
          </w:r>
          <w:r>
            <w:rPr>
              <w:noProof/>
            </w:rPr>
          </w:r>
          <w:r>
            <w:rPr>
              <w:noProof/>
            </w:rPr>
            <w:fldChar w:fldCharType="separate"/>
          </w:r>
          <w:ins w:id="131" w:author="Maki Toshiaki" w:date="2013-08-24T10:02:00Z">
            <w:r w:rsidR="00242CD0">
              <w:rPr>
                <w:noProof/>
              </w:rPr>
              <w:t>42</w:t>
            </w:r>
          </w:ins>
          <w:ins w:id="132" w:author="寺田 佳央" w:date="2013-08-21T14:34:00Z">
            <w:del w:id="133" w:author="Maki Toshiaki" w:date="2013-08-24T10:02:00Z">
              <w:r w:rsidR="00D104B8" w:rsidDel="00242CD0">
                <w:rPr>
                  <w:noProof/>
                </w:rPr>
                <w:delText>39</w:delText>
              </w:r>
            </w:del>
          </w:ins>
          <w:del w:id="134" w:author="Maki Toshiaki" w:date="2013-08-24T10:02:00Z">
            <w:r w:rsidDel="00242CD0">
              <w:rPr>
                <w:noProof/>
              </w:rPr>
              <w:delText>38</w:delText>
            </w:r>
          </w:del>
          <w:r>
            <w:rPr>
              <w:noProof/>
            </w:rPr>
            <w:fldChar w:fldCharType="end"/>
          </w:r>
        </w:p>
        <w:p w14:paraId="4F9B2313"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生成されたソースの修正</w:t>
          </w:r>
          <w:r>
            <w:rPr>
              <w:noProof/>
            </w:rPr>
            <w:tab/>
          </w:r>
          <w:r>
            <w:rPr>
              <w:noProof/>
            </w:rPr>
            <w:fldChar w:fldCharType="begin"/>
          </w:r>
          <w:r>
            <w:rPr>
              <w:noProof/>
            </w:rPr>
            <w:instrText xml:space="preserve"> PAGEREF _Toc238348458 \h </w:instrText>
          </w:r>
          <w:r>
            <w:rPr>
              <w:noProof/>
            </w:rPr>
          </w:r>
          <w:r>
            <w:rPr>
              <w:noProof/>
            </w:rPr>
            <w:fldChar w:fldCharType="separate"/>
          </w:r>
          <w:ins w:id="135" w:author="Maki Toshiaki" w:date="2013-08-24T10:02:00Z">
            <w:r w:rsidR="00242CD0">
              <w:rPr>
                <w:noProof/>
              </w:rPr>
              <w:t>49</w:t>
            </w:r>
          </w:ins>
          <w:ins w:id="136" w:author="寺田 佳央" w:date="2013-08-21T14:34:00Z">
            <w:del w:id="137" w:author="Maki Toshiaki" w:date="2013-08-24T10:02:00Z">
              <w:r w:rsidR="00D104B8" w:rsidDel="00242CD0">
                <w:rPr>
                  <w:noProof/>
                </w:rPr>
                <w:delText>47</w:delText>
              </w:r>
            </w:del>
          </w:ins>
          <w:del w:id="138" w:author="Maki Toshiaki" w:date="2013-08-24T10:02:00Z">
            <w:r w:rsidDel="00242CD0">
              <w:rPr>
                <w:noProof/>
              </w:rPr>
              <w:delText>46</w:delText>
            </w:r>
          </w:del>
          <w:r>
            <w:rPr>
              <w:noProof/>
            </w:rPr>
            <w:fldChar w:fldCharType="end"/>
          </w:r>
        </w:p>
        <w:p w14:paraId="0D9D7BE1"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[4-2]</w:t>
          </w:r>
          <w:r>
            <w:rPr>
              <w:rFonts w:eastAsiaTheme="minorEastAsia" w:cstheme="minorBidi"/>
              <w:b w:val="0"/>
              <w:noProof/>
              <w:kern w:val="2"/>
              <w:sz w:val="24"/>
              <w:szCs w:val="24"/>
            </w:rPr>
            <w:tab/>
          </w:r>
          <w:r>
            <w:rPr>
              <w:noProof/>
            </w:rPr>
            <w:t>EJB</w:t>
          </w:r>
          <w:r>
            <w:rPr>
              <w:rFonts w:hint="eastAsia"/>
              <w:noProof/>
            </w:rPr>
            <w:t>で業務処理を実装</w:t>
          </w:r>
          <w:r>
            <w:rPr>
              <w:noProof/>
            </w:rPr>
            <w:tab/>
          </w:r>
          <w:r>
            <w:rPr>
              <w:noProof/>
            </w:rPr>
            <w:fldChar w:fldCharType="begin"/>
          </w:r>
          <w:r>
            <w:rPr>
              <w:noProof/>
            </w:rPr>
            <w:instrText xml:space="preserve"> PAGEREF _Toc238348459 \h </w:instrText>
          </w:r>
          <w:r>
            <w:rPr>
              <w:noProof/>
            </w:rPr>
          </w:r>
          <w:r>
            <w:rPr>
              <w:noProof/>
            </w:rPr>
            <w:fldChar w:fldCharType="separate"/>
          </w:r>
          <w:ins w:id="139" w:author="Maki Toshiaki" w:date="2013-08-24T10:02:00Z">
            <w:r w:rsidR="00242CD0">
              <w:rPr>
                <w:noProof/>
              </w:rPr>
              <w:t>59</w:t>
            </w:r>
          </w:ins>
          <w:ins w:id="140" w:author="寺田 佳央" w:date="2013-08-21T14:34:00Z">
            <w:del w:id="141" w:author="Maki Toshiaki" w:date="2013-08-24T10:02:00Z">
              <w:r w:rsidR="00D104B8" w:rsidDel="00242CD0">
                <w:rPr>
                  <w:noProof/>
                </w:rPr>
                <w:delText>55</w:delText>
              </w:r>
            </w:del>
          </w:ins>
          <w:del w:id="142" w:author="Maki Toshiaki" w:date="2013-08-24T10:02:00Z">
            <w:r w:rsidDel="00242CD0">
              <w:rPr>
                <w:noProof/>
              </w:rPr>
              <w:delText>54</w:delText>
            </w:r>
          </w:del>
          <w:r>
            <w:rPr>
              <w:noProof/>
            </w:rPr>
            <w:fldChar w:fldCharType="end"/>
          </w:r>
        </w:p>
        <w:p w14:paraId="6DA61065"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SessionBean</w:t>
          </w:r>
          <w:r>
            <w:rPr>
              <w:rFonts w:hint="eastAsia"/>
              <w:noProof/>
            </w:rPr>
            <w:t>の作成</w:t>
          </w:r>
          <w:r>
            <w:rPr>
              <w:noProof/>
            </w:rPr>
            <w:tab/>
          </w:r>
          <w:r>
            <w:rPr>
              <w:noProof/>
            </w:rPr>
            <w:fldChar w:fldCharType="begin"/>
          </w:r>
          <w:r>
            <w:rPr>
              <w:noProof/>
            </w:rPr>
            <w:instrText xml:space="preserve"> PAGEREF _Toc238348460 \h </w:instrText>
          </w:r>
          <w:r>
            <w:rPr>
              <w:noProof/>
            </w:rPr>
          </w:r>
          <w:r>
            <w:rPr>
              <w:noProof/>
            </w:rPr>
            <w:fldChar w:fldCharType="separate"/>
          </w:r>
          <w:ins w:id="143" w:author="Maki Toshiaki" w:date="2013-08-24T10:02:00Z">
            <w:r w:rsidR="00242CD0">
              <w:rPr>
                <w:noProof/>
              </w:rPr>
              <w:t>59</w:t>
            </w:r>
          </w:ins>
          <w:ins w:id="144" w:author="寺田 佳央" w:date="2013-08-21T14:34:00Z">
            <w:del w:id="145" w:author="Maki Toshiaki" w:date="2013-08-24T10:02:00Z">
              <w:r w:rsidR="00D104B8" w:rsidDel="00242CD0">
                <w:rPr>
                  <w:noProof/>
                </w:rPr>
                <w:delText>55</w:delText>
              </w:r>
            </w:del>
          </w:ins>
          <w:del w:id="146" w:author="Maki Toshiaki" w:date="2013-08-24T10:02:00Z">
            <w:r w:rsidDel="00242CD0">
              <w:rPr>
                <w:noProof/>
              </w:rPr>
              <w:delText>54</w:delText>
            </w:r>
          </w:del>
          <w:r>
            <w:rPr>
              <w:noProof/>
            </w:rPr>
            <w:fldChar w:fldCharType="end"/>
          </w:r>
        </w:p>
        <w:p w14:paraId="16CFF299"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JUnit</w:t>
          </w:r>
          <w:r>
            <w:rPr>
              <w:rFonts w:hint="eastAsia"/>
              <w:noProof/>
            </w:rPr>
            <w:t>の作成</w:t>
          </w:r>
          <w:r>
            <w:rPr>
              <w:noProof/>
            </w:rPr>
            <w:tab/>
          </w:r>
          <w:r>
            <w:rPr>
              <w:noProof/>
            </w:rPr>
            <w:fldChar w:fldCharType="begin"/>
          </w:r>
          <w:r>
            <w:rPr>
              <w:noProof/>
            </w:rPr>
            <w:instrText xml:space="preserve"> PAGEREF _Toc238348461 \h </w:instrText>
          </w:r>
          <w:r>
            <w:rPr>
              <w:noProof/>
            </w:rPr>
          </w:r>
          <w:r>
            <w:rPr>
              <w:noProof/>
            </w:rPr>
            <w:fldChar w:fldCharType="separate"/>
          </w:r>
          <w:ins w:id="147" w:author="Maki Toshiaki" w:date="2013-08-24T10:02:00Z">
            <w:r w:rsidR="00242CD0">
              <w:rPr>
                <w:noProof/>
              </w:rPr>
              <w:t>62</w:t>
            </w:r>
          </w:ins>
          <w:ins w:id="148" w:author="寺田 佳央" w:date="2013-08-21T14:34:00Z">
            <w:del w:id="149" w:author="Maki Toshiaki" w:date="2013-08-24T10:02:00Z">
              <w:r w:rsidR="00D104B8" w:rsidDel="00242CD0">
                <w:rPr>
                  <w:noProof/>
                </w:rPr>
                <w:delText>58</w:delText>
              </w:r>
            </w:del>
          </w:ins>
          <w:del w:id="150" w:author="Maki Toshiaki" w:date="2013-08-24T10:02:00Z">
            <w:r w:rsidDel="00242CD0">
              <w:rPr>
                <w:noProof/>
              </w:rPr>
              <w:delText>57</w:delText>
            </w:r>
          </w:del>
          <w:r>
            <w:rPr>
              <w:noProof/>
            </w:rPr>
            <w:fldChar w:fldCharType="end"/>
          </w:r>
        </w:p>
        <w:p w14:paraId="429A8D75"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業務処理の実装</w:t>
          </w:r>
          <w:r>
            <w:rPr>
              <w:noProof/>
            </w:rPr>
            <w:tab/>
          </w:r>
          <w:r>
            <w:rPr>
              <w:noProof/>
            </w:rPr>
            <w:fldChar w:fldCharType="begin"/>
          </w:r>
          <w:r>
            <w:rPr>
              <w:noProof/>
            </w:rPr>
            <w:instrText xml:space="preserve"> PAGEREF _Toc238348462 \h </w:instrText>
          </w:r>
          <w:r>
            <w:rPr>
              <w:noProof/>
            </w:rPr>
          </w:r>
          <w:r>
            <w:rPr>
              <w:noProof/>
            </w:rPr>
            <w:fldChar w:fldCharType="separate"/>
          </w:r>
          <w:ins w:id="151" w:author="Maki Toshiaki" w:date="2013-08-24T10:02:00Z">
            <w:r w:rsidR="00242CD0">
              <w:rPr>
                <w:noProof/>
              </w:rPr>
              <w:t>71</w:t>
            </w:r>
          </w:ins>
          <w:ins w:id="152" w:author="寺田 佳央" w:date="2013-08-21T14:34:00Z">
            <w:del w:id="153" w:author="Maki Toshiaki" w:date="2013-08-24T10:02:00Z">
              <w:r w:rsidR="00D104B8" w:rsidDel="00242CD0">
                <w:rPr>
                  <w:noProof/>
                </w:rPr>
                <w:delText>66</w:delText>
              </w:r>
            </w:del>
          </w:ins>
          <w:del w:id="154" w:author="Maki Toshiaki" w:date="2013-08-24T10:02:00Z">
            <w:r w:rsidDel="00242CD0">
              <w:rPr>
                <w:noProof/>
              </w:rPr>
              <w:delText>65</w:delText>
            </w:r>
          </w:del>
          <w:r>
            <w:rPr>
              <w:noProof/>
            </w:rPr>
            <w:fldChar w:fldCharType="end"/>
          </w:r>
        </w:p>
        <w:p w14:paraId="3E318BFC"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[4-3]</w:t>
          </w:r>
          <w:r>
            <w:rPr>
              <w:rFonts w:eastAsiaTheme="minorEastAsia" w:cstheme="minorBidi"/>
              <w:b w:val="0"/>
              <w:noProof/>
              <w:kern w:val="2"/>
              <w:sz w:val="24"/>
              <w:szCs w:val="24"/>
            </w:rPr>
            <w:tab/>
          </w:r>
          <w:r>
            <w:rPr>
              <w:noProof/>
            </w:rPr>
            <w:t>JSF</w:t>
          </w:r>
          <w:r>
            <w:rPr>
              <w:rFonts w:hint="eastAsia"/>
              <w:noProof/>
            </w:rPr>
            <w:t>で画面を作成</w:t>
          </w:r>
          <w:r>
            <w:rPr>
              <w:noProof/>
            </w:rPr>
            <w:tab/>
          </w:r>
          <w:r>
            <w:rPr>
              <w:noProof/>
            </w:rPr>
            <w:fldChar w:fldCharType="begin"/>
          </w:r>
          <w:r>
            <w:rPr>
              <w:noProof/>
            </w:rPr>
            <w:instrText xml:space="preserve"> PAGEREF _Toc238348463 \h </w:instrText>
          </w:r>
          <w:r>
            <w:rPr>
              <w:noProof/>
            </w:rPr>
          </w:r>
          <w:r>
            <w:rPr>
              <w:noProof/>
            </w:rPr>
            <w:fldChar w:fldCharType="separate"/>
          </w:r>
          <w:ins w:id="155" w:author="Maki Toshiaki" w:date="2013-08-24T10:02:00Z">
            <w:r w:rsidR="00242CD0">
              <w:rPr>
                <w:noProof/>
              </w:rPr>
              <w:t>81</w:t>
            </w:r>
          </w:ins>
          <w:ins w:id="156" w:author="寺田 佳央" w:date="2013-08-21T14:34:00Z">
            <w:del w:id="157" w:author="Maki Toshiaki" w:date="2013-08-24T10:02:00Z">
              <w:r w:rsidR="00D104B8" w:rsidDel="00242CD0">
                <w:rPr>
                  <w:noProof/>
                </w:rPr>
                <w:delText>77</w:delText>
              </w:r>
            </w:del>
          </w:ins>
          <w:del w:id="158" w:author="Maki Toshiaki" w:date="2013-08-24T10:02:00Z">
            <w:r w:rsidDel="00242CD0">
              <w:rPr>
                <w:noProof/>
              </w:rPr>
              <w:delText>76</w:delText>
            </w:r>
          </w:del>
          <w:r>
            <w:rPr>
              <w:noProof/>
            </w:rPr>
            <w:fldChar w:fldCharType="end"/>
          </w:r>
        </w:p>
        <w:p w14:paraId="0DD40B28"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ManagedBean</w:t>
          </w:r>
          <w:r>
            <w:rPr>
              <w:rFonts w:hint="eastAsia"/>
              <w:noProof/>
            </w:rPr>
            <w:t>の作成</w:t>
          </w:r>
          <w:r>
            <w:rPr>
              <w:noProof/>
            </w:rPr>
            <w:tab/>
          </w:r>
          <w:r>
            <w:rPr>
              <w:noProof/>
            </w:rPr>
            <w:fldChar w:fldCharType="begin"/>
          </w:r>
          <w:r>
            <w:rPr>
              <w:noProof/>
            </w:rPr>
            <w:instrText xml:space="preserve"> PAGEREF _Toc238348464 \h </w:instrText>
          </w:r>
          <w:r>
            <w:rPr>
              <w:noProof/>
            </w:rPr>
          </w:r>
          <w:r>
            <w:rPr>
              <w:noProof/>
            </w:rPr>
            <w:fldChar w:fldCharType="separate"/>
          </w:r>
          <w:ins w:id="159" w:author="Maki Toshiaki" w:date="2013-08-24T10:02:00Z">
            <w:r w:rsidR="00242CD0">
              <w:rPr>
                <w:noProof/>
              </w:rPr>
              <w:t>81</w:t>
            </w:r>
          </w:ins>
          <w:ins w:id="160" w:author="寺田 佳央" w:date="2013-08-21T14:34:00Z">
            <w:del w:id="161" w:author="Maki Toshiaki" w:date="2013-08-24T10:02:00Z">
              <w:r w:rsidR="00D104B8" w:rsidDel="00242CD0">
                <w:rPr>
                  <w:noProof/>
                </w:rPr>
                <w:delText>77</w:delText>
              </w:r>
            </w:del>
          </w:ins>
          <w:del w:id="162" w:author="Maki Toshiaki" w:date="2013-08-24T10:02:00Z">
            <w:r w:rsidDel="00242CD0">
              <w:rPr>
                <w:noProof/>
              </w:rPr>
              <w:delText>76</w:delText>
            </w:r>
          </w:del>
          <w:r>
            <w:rPr>
              <w:noProof/>
            </w:rPr>
            <w:fldChar w:fldCharType="end"/>
          </w:r>
        </w:p>
        <w:p w14:paraId="1ABCB162"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Facelets</w:t>
          </w:r>
          <w:r>
            <w:rPr>
              <w:rFonts w:hint="eastAsia"/>
              <w:noProof/>
            </w:rPr>
            <w:t>の作成</w:t>
          </w:r>
          <w:r>
            <w:rPr>
              <w:noProof/>
            </w:rPr>
            <w:tab/>
          </w:r>
          <w:r>
            <w:rPr>
              <w:noProof/>
            </w:rPr>
            <w:fldChar w:fldCharType="begin"/>
          </w:r>
          <w:r>
            <w:rPr>
              <w:noProof/>
            </w:rPr>
            <w:instrText xml:space="preserve"> PAGEREF _Toc238348465 \h </w:instrText>
          </w:r>
          <w:r>
            <w:rPr>
              <w:noProof/>
            </w:rPr>
          </w:r>
          <w:r>
            <w:rPr>
              <w:noProof/>
            </w:rPr>
            <w:fldChar w:fldCharType="separate"/>
          </w:r>
          <w:ins w:id="163" w:author="Maki Toshiaki" w:date="2013-08-24T10:02:00Z">
            <w:r w:rsidR="00242CD0">
              <w:rPr>
                <w:noProof/>
              </w:rPr>
              <w:t>84</w:t>
            </w:r>
          </w:ins>
          <w:ins w:id="164" w:author="寺田 佳央" w:date="2013-08-21T14:34:00Z">
            <w:del w:id="165" w:author="Maki Toshiaki" w:date="2013-08-24T10:02:00Z">
              <w:r w:rsidR="00D104B8" w:rsidDel="00242CD0">
                <w:rPr>
                  <w:noProof/>
                </w:rPr>
                <w:delText>80</w:delText>
              </w:r>
            </w:del>
          </w:ins>
          <w:del w:id="166" w:author="Maki Toshiaki" w:date="2013-08-24T10:02:00Z">
            <w:r w:rsidDel="00242CD0">
              <w:rPr>
                <w:noProof/>
              </w:rPr>
              <w:delText>79</w:delText>
            </w:r>
          </w:del>
          <w:r>
            <w:rPr>
              <w:noProof/>
            </w:rPr>
            <w:fldChar w:fldCharType="end"/>
          </w:r>
        </w:p>
        <w:p w14:paraId="53EDCAC0"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日本語の文字化けに対応する</w:t>
          </w:r>
          <w:r>
            <w:rPr>
              <w:noProof/>
            </w:rPr>
            <w:tab/>
          </w:r>
          <w:r>
            <w:rPr>
              <w:noProof/>
            </w:rPr>
            <w:fldChar w:fldCharType="begin"/>
          </w:r>
          <w:r>
            <w:rPr>
              <w:noProof/>
            </w:rPr>
            <w:instrText xml:space="preserve"> PAGEREF _Toc238348466 \h </w:instrText>
          </w:r>
          <w:r>
            <w:rPr>
              <w:noProof/>
            </w:rPr>
          </w:r>
          <w:r>
            <w:rPr>
              <w:noProof/>
            </w:rPr>
            <w:fldChar w:fldCharType="separate"/>
          </w:r>
          <w:ins w:id="167" w:author="Maki Toshiaki" w:date="2013-08-24T10:02:00Z">
            <w:r w:rsidR="00242CD0">
              <w:rPr>
                <w:noProof/>
              </w:rPr>
              <w:t>86</w:t>
            </w:r>
          </w:ins>
          <w:ins w:id="168" w:author="寺田 佳央" w:date="2013-08-21T14:34:00Z">
            <w:del w:id="169" w:author="Maki Toshiaki" w:date="2013-08-24T10:02:00Z">
              <w:r w:rsidR="00D104B8" w:rsidDel="00242CD0">
                <w:rPr>
                  <w:noProof/>
                </w:rPr>
                <w:delText>82</w:delText>
              </w:r>
            </w:del>
          </w:ins>
          <w:del w:id="170" w:author="Maki Toshiaki" w:date="2013-08-24T10:02:00Z">
            <w:r w:rsidDel="00242CD0">
              <w:rPr>
                <w:noProof/>
              </w:rPr>
              <w:delText>81</w:delText>
            </w:r>
          </w:del>
          <w:r>
            <w:rPr>
              <w:noProof/>
            </w:rPr>
            <w:fldChar w:fldCharType="end"/>
          </w:r>
        </w:p>
        <w:p w14:paraId="648812E5"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全件表示</w:t>
          </w:r>
          <w:r>
            <w:rPr>
              <w:noProof/>
            </w:rPr>
            <w:tab/>
          </w:r>
          <w:r>
            <w:rPr>
              <w:noProof/>
            </w:rPr>
            <w:fldChar w:fldCharType="begin"/>
          </w:r>
          <w:r>
            <w:rPr>
              <w:noProof/>
            </w:rPr>
            <w:instrText xml:space="preserve"> PAGEREF _Toc238348467 \h </w:instrText>
          </w:r>
          <w:r>
            <w:rPr>
              <w:noProof/>
            </w:rPr>
          </w:r>
          <w:r>
            <w:rPr>
              <w:noProof/>
            </w:rPr>
            <w:fldChar w:fldCharType="separate"/>
          </w:r>
          <w:ins w:id="171" w:author="Maki Toshiaki" w:date="2013-08-24T10:02:00Z">
            <w:r w:rsidR="00242CD0">
              <w:rPr>
                <w:noProof/>
              </w:rPr>
              <w:t>89</w:t>
            </w:r>
          </w:ins>
          <w:ins w:id="172" w:author="寺田 佳央" w:date="2013-08-21T14:34:00Z">
            <w:del w:id="173" w:author="Maki Toshiaki" w:date="2013-08-24T10:02:00Z">
              <w:r w:rsidR="00D104B8" w:rsidDel="00242CD0">
                <w:rPr>
                  <w:noProof/>
                </w:rPr>
                <w:delText>85</w:delText>
              </w:r>
            </w:del>
          </w:ins>
          <w:del w:id="174" w:author="Maki Toshiaki" w:date="2013-08-24T10:02:00Z">
            <w:r w:rsidDel="00242CD0">
              <w:rPr>
                <w:noProof/>
              </w:rPr>
              <w:delText>84</w:delText>
            </w:r>
          </w:del>
          <w:r>
            <w:rPr>
              <w:noProof/>
            </w:rPr>
            <w:fldChar w:fldCharType="end"/>
          </w:r>
        </w:p>
        <w:p w14:paraId="5349D1A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新規作成</w:t>
          </w:r>
          <w:r>
            <w:rPr>
              <w:noProof/>
            </w:rPr>
            <w:tab/>
          </w:r>
          <w:r>
            <w:rPr>
              <w:noProof/>
            </w:rPr>
            <w:fldChar w:fldCharType="begin"/>
          </w:r>
          <w:r>
            <w:rPr>
              <w:noProof/>
            </w:rPr>
            <w:instrText xml:space="preserve"> PAGEREF _Toc238348468 \h </w:instrText>
          </w:r>
          <w:r>
            <w:rPr>
              <w:noProof/>
            </w:rPr>
          </w:r>
          <w:r>
            <w:rPr>
              <w:noProof/>
            </w:rPr>
            <w:fldChar w:fldCharType="separate"/>
          </w:r>
          <w:ins w:id="175" w:author="Maki Toshiaki" w:date="2013-08-24T10:02:00Z">
            <w:r w:rsidR="00242CD0">
              <w:rPr>
                <w:noProof/>
              </w:rPr>
              <w:t>97</w:t>
            </w:r>
          </w:ins>
          <w:ins w:id="176" w:author="寺田 佳央" w:date="2013-08-21T14:34:00Z">
            <w:del w:id="177" w:author="Maki Toshiaki" w:date="2013-08-24T10:02:00Z">
              <w:r w:rsidR="00D104B8" w:rsidDel="00242CD0">
                <w:rPr>
                  <w:noProof/>
                </w:rPr>
                <w:delText>93</w:delText>
              </w:r>
            </w:del>
          </w:ins>
          <w:del w:id="178" w:author="Maki Toshiaki" w:date="2013-08-24T10:02:00Z">
            <w:r w:rsidDel="00242CD0">
              <w:rPr>
                <w:noProof/>
              </w:rPr>
              <w:delText>92</w:delText>
            </w:r>
          </w:del>
          <w:r>
            <w:rPr>
              <w:noProof/>
            </w:rPr>
            <w:fldChar w:fldCharType="end"/>
          </w:r>
        </w:p>
        <w:p w14:paraId="51FCD42D"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完了</w:t>
          </w:r>
          <w:r>
            <w:rPr>
              <w:noProof/>
            </w:rPr>
            <w:tab/>
          </w:r>
          <w:r>
            <w:rPr>
              <w:noProof/>
            </w:rPr>
            <w:fldChar w:fldCharType="begin"/>
          </w:r>
          <w:r>
            <w:rPr>
              <w:noProof/>
            </w:rPr>
            <w:instrText xml:space="preserve"> PAGEREF _Toc238348469 \h </w:instrText>
          </w:r>
          <w:r>
            <w:rPr>
              <w:noProof/>
            </w:rPr>
          </w:r>
          <w:r>
            <w:rPr>
              <w:noProof/>
            </w:rPr>
            <w:fldChar w:fldCharType="separate"/>
          </w:r>
          <w:ins w:id="179" w:author="Maki Toshiaki" w:date="2013-08-24T10:02:00Z">
            <w:r w:rsidR="00242CD0">
              <w:rPr>
                <w:noProof/>
              </w:rPr>
              <w:t>116</w:t>
            </w:r>
          </w:ins>
          <w:ins w:id="180" w:author="寺田 佳央" w:date="2013-08-21T14:34:00Z">
            <w:del w:id="181" w:author="Maki Toshiaki" w:date="2013-08-24T10:02:00Z">
              <w:r w:rsidR="00D104B8" w:rsidDel="00242CD0">
                <w:rPr>
                  <w:noProof/>
                </w:rPr>
                <w:delText>112</w:delText>
              </w:r>
            </w:del>
          </w:ins>
          <w:del w:id="182" w:author="Maki Toshiaki" w:date="2013-08-24T10:02:00Z">
            <w:r w:rsidDel="00242CD0">
              <w:rPr>
                <w:noProof/>
              </w:rPr>
              <w:delText>111</w:delText>
            </w:r>
          </w:del>
          <w:r>
            <w:rPr>
              <w:noProof/>
            </w:rPr>
            <w:fldChar w:fldCharType="end"/>
          </w:r>
        </w:p>
        <w:p w14:paraId="6B649A63"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削除</w:t>
          </w:r>
          <w:r>
            <w:rPr>
              <w:noProof/>
            </w:rPr>
            <w:tab/>
          </w:r>
          <w:r>
            <w:rPr>
              <w:noProof/>
            </w:rPr>
            <w:fldChar w:fldCharType="begin"/>
          </w:r>
          <w:r>
            <w:rPr>
              <w:noProof/>
            </w:rPr>
            <w:instrText xml:space="preserve"> PAGEREF _Toc238348470 \h </w:instrText>
          </w:r>
          <w:r>
            <w:rPr>
              <w:noProof/>
            </w:rPr>
          </w:r>
          <w:r>
            <w:rPr>
              <w:noProof/>
            </w:rPr>
            <w:fldChar w:fldCharType="separate"/>
          </w:r>
          <w:ins w:id="183" w:author="Maki Toshiaki" w:date="2013-08-24T10:02:00Z">
            <w:r w:rsidR="00242CD0">
              <w:rPr>
                <w:noProof/>
              </w:rPr>
              <w:t>126</w:t>
            </w:r>
          </w:ins>
          <w:ins w:id="184" w:author="寺田 佳央" w:date="2013-08-21T14:34:00Z">
            <w:del w:id="185" w:author="Maki Toshiaki" w:date="2013-08-24T10:02:00Z">
              <w:r w:rsidR="00D104B8" w:rsidDel="00242CD0">
                <w:rPr>
                  <w:noProof/>
                </w:rPr>
                <w:delText>122</w:delText>
              </w:r>
            </w:del>
          </w:ins>
          <w:del w:id="186" w:author="Maki Toshiaki" w:date="2013-08-24T10:02:00Z">
            <w:r w:rsidDel="00242CD0">
              <w:rPr>
                <w:noProof/>
              </w:rPr>
              <w:delText>121</w:delText>
            </w:r>
          </w:del>
          <w:r>
            <w:rPr>
              <w:noProof/>
            </w:rPr>
            <w:fldChar w:fldCharType="end"/>
          </w:r>
        </w:p>
        <w:p w14:paraId="0D83B237"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[4-4]</w:t>
          </w:r>
          <w:r>
            <w:rPr>
              <w:rFonts w:eastAsiaTheme="minorEastAsia" w:cstheme="minorBidi"/>
              <w:b w:val="0"/>
              <w:noProof/>
              <w:kern w:val="2"/>
              <w:sz w:val="24"/>
              <w:szCs w:val="24"/>
            </w:rPr>
            <w:tab/>
          </w:r>
          <w:r>
            <w:rPr>
              <w:noProof/>
            </w:rPr>
            <w:t>JAX-RS</w:t>
          </w:r>
          <w:r>
            <w:rPr>
              <w:rFonts w:hint="eastAsia"/>
              <w:noProof/>
            </w:rPr>
            <w:t>で</w:t>
          </w:r>
          <w:r>
            <w:rPr>
              <w:noProof/>
            </w:rPr>
            <w:t>REST API</w:t>
          </w:r>
          <w:r>
            <w:rPr>
              <w:rFonts w:hint="eastAsia"/>
              <w:noProof/>
            </w:rPr>
            <w:t>を作成</w:t>
          </w:r>
          <w:r>
            <w:rPr>
              <w:noProof/>
            </w:rPr>
            <w:tab/>
          </w:r>
          <w:r>
            <w:rPr>
              <w:noProof/>
            </w:rPr>
            <w:fldChar w:fldCharType="begin"/>
          </w:r>
          <w:r>
            <w:rPr>
              <w:noProof/>
            </w:rPr>
            <w:instrText xml:space="preserve"> PAGEREF _Toc238348471 \h </w:instrText>
          </w:r>
          <w:r>
            <w:rPr>
              <w:noProof/>
            </w:rPr>
          </w:r>
          <w:r>
            <w:rPr>
              <w:noProof/>
            </w:rPr>
            <w:fldChar w:fldCharType="separate"/>
          </w:r>
          <w:ins w:id="187" w:author="Maki Toshiaki" w:date="2013-08-24T10:02:00Z">
            <w:r w:rsidR="00242CD0">
              <w:rPr>
                <w:noProof/>
              </w:rPr>
              <w:t>132</w:t>
            </w:r>
          </w:ins>
          <w:ins w:id="188" w:author="寺田 佳央" w:date="2013-08-21T14:34:00Z">
            <w:del w:id="189" w:author="Maki Toshiaki" w:date="2013-08-24T10:02:00Z">
              <w:r w:rsidR="00D104B8" w:rsidDel="00242CD0">
                <w:rPr>
                  <w:noProof/>
                </w:rPr>
                <w:delText>128</w:delText>
              </w:r>
            </w:del>
          </w:ins>
          <w:del w:id="190" w:author="Maki Toshiaki" w:date="2013-08-24T10:02:00Z">
            <w:r w:rsidDel="00242CD0">
              <w:rPr>
                <w:noProof/>
              </w:rPr>
              <w:delText>127</w:delText>
            </w:r>
          </w:del>
          <w:r>
            <w:rPr>
              <w:noProof/>
            </w:rPr>
            <w:fldChar w:fldCharType="end"/>
          </w:r>
        </w:p>
        <w:p w14:paraId="1058B15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Dev HTTP Client</w:t>
          </w:r>
          <w:r>
            <w:rPr>
              <w:rFonts w:hint="eastAsia"/>
              <w:noProof/>
            </w:rPr>
            <w:t>のインストール</w:t>
          </w:r>
          <w:r>
            <w:rPr>
              <w:noProof/>
            </w:rPr>
            <w:tab/>
          </w:r>
          <w:r>
            <w:rPr>
              <w:noProof/>
            </w:rPr>
            <w:fldChar w:fldCharType="begin"/>
          </w:r>
          <w:r>
            <w:rPr>
              <w:noProof/>
            </w:rPr>
            <w:instrText xml:space="preserve"> PAGEREF _Toc238348472 \h </w:instrText>
          </w:r>
          <w:r>
            <w:rPr>
              <w:noProof/>
            </w:rPr>
          </w:r>
          <w:r>
            <w:rPr>
              <w:noProof/>
            </w:rPr>
            <w:fldChar w:fldCharType="separate"/>
          </w:r>
          <w:ins w:id="191" w:author="Maki Toshiaki" w:date="2013-08-24T10:02:00Z">
            <w:r w:rsidR="00242CD0">
              <w:rPr>
                <w:noProof/>
              </w:rPr>
              <w:t>132</w:t>
            </w:r>
          </w:ins>
          <w:ins w:id="192" w:author="寺田 佳央" w:date="2013-08-21T14:34:00Z">
            <w:del w:id="193" w:author="Maki Toshiaki" w:date="2013-08-24T10:02:00Z">
              <w:r w:rsidR="00D104B8" w:rsidDel="00242CD0">
                <w:rPr>
                  <w:noProof/>
                </w:rPr>
                <w:delText>128</w:delText>
              </w:r>
            </w:del>
          </w:ins>
          <w:del w:id="194" w:author="Maki Toshiaki" w:date="2013-08-24T10:02:00Z">
            <w:r w:rsidDel="00242CD0">
              <w:rPr>
                <w:noProof/>
              </w:rPr>
              <w:delText>127</w:delText>
            </w:r>
          </w:del>
          <w:r>
            <w:rPr>
              <w:noProof/>
            </w:rPr>
            <w:fldChar w:fldCharType="end"/>
          </w:r>
        </w:p>
        <w:p w14:paraId="3598036A"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リソースクラスの作成</w:t>
          </w:r>
          <w:r>
            <w:rPr>
              <w:noProof/>
            </w:rPr>
            <w:tab/>
          </w:r>
          <w:r>
            <w:rPr>
              <w:noProof/>
            </w:rPr>
            <w:fldChar w:fldCharType="begin"/>
          </w:r>
          <w:r>
            <w:rPr>
              <w:noProof/>
            </w:rPr>
            <w:instrText xml:space="preserve"> PAGEREF _Toc238348473 \h </w:instrText>
          </w:r>
          <w:r>
            <w:rPr>
              <w:noProof/>
            </w:rPr>
          </w:r>
          <w:r>
            <w:rPr>
              <w:noProof/>
            </w:rPr>
            <w:fldChar w:fldCharType="separate"/>
          </w:r>
          <w:ins w:id="195" w:author="Maki Toshiaki" w:date="2013-08-24T10:02:00Z">
            <w:r w:rsidR="00242CD0">
              <w:rPr>
                <w:noProof/>
              </w:rPr>
              <w:t>135</w:t>
            </w:r>
          </w:ins>
          <w:ins w:id="196" w:author="寺田 佳央" w:date="2013-08-21T14:34:00Z">
            <w:del w:id="197" w:author="Maki Toshiaki" w:date="2013-08-24T10:02:00Z">
              <w:r w:rsidR="00D104B8" w:rsidDel="00242CD0">
                <w:rPr>
                  <w:noProof/>
                </w:rPr>
                <w:delText>131</w:delText>
              </w:r>
            </w:del>
          </w:ins>
          <w:del w:id="198" w:author="Maki Toshiaki" w:date="2013-08-24T10:02:00Z">
            <w:r w:rsidDel="00242CD0">
              <w:rPr>
                <w:noProof/>
              </w:rPr>
              <w:delText>130</w:delText>
            </w:r>
          </w:del>
          <w:r>
            <w:rPr>
              <w:noProof/>
            </w:rPr>
            <w:fldChar w:fldCharType="end"/>
          </w:r>
        </w:p>
        <w:p w14:paraId="23C7C4D0"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GET Todos</w:t>
          </w:r>
          <w:r>
            <w:rPr>
              <w:noProof/>
            </w:rPr>
            <w:tab/>
          </w:r>
          <w:r>
            <w:rPr>
              <w:noProof/>
            </w:rPr>
            <w:fldChar w:fldCharType="begin"/>
          </w:r>
          <w:r>
            <w:rPr>
              <w:noProof/>
            </w:rPr>
            <w:instrText xml:space="preserve"> PAGEREF _Toc238348474 \h </w:instrText>
          </w:r>
          <w:r>
            <w:rPr>
              <w:noProof/>
            </w:rPr>
          </w:r>
          <w:r>
            <w:rPr>
              <w:noProof/>
            </w:rPr>
            <w:fldChar w:fldCharType="separate"/>
          </w:r>
          <w:ins w:id="199" w:author="Maki Toshiaki" w:date="2013-08-24T10:02:00Z">
            <w:r w:rsidR="00242CD0">
              <w:rPr>
                <w:noProof/>
              </w:rPr>
              <w:t>141</w:t>
            </w:r>
          </w:ins>
          <w:ins w:id="200" w:author="寺田 佳央" w:date="2013-08-21T14:34:00Z">
            <w:del w:id="201" w:author="Maki Toshiaki" w:date="2013-08-24T10:02:00Z">
              <w:r w:rsidR="00D104B8" w:rsidDel="00242CD0">
                <w:rPr>
                  <w:noProof/>
                </w:rPr>
                <w:delText>137</w:delText>
              </w:r>
            </w:del>
          </w:ins>
          <w:del w:id="202" w:author="Maki Toshiaki" w:date="2013-08-24T10:02:00Z">
            <w:r w:rsidDel="00242CD0">
              <w:rPr>
                <w:noProof/>
              </w:rPr>
              <w:delText>136</w:delText>
            </w:r>
          </w:del>
          <w:r>
            <w:rPr>
              <w:noProof/>
            </w:rPr>
            <w:fldChar w:fldCharType="end"/>
          </w:r>
        </w:p>
        <w:p w14:paraId="41D62818"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GET Todo</w:t>
          </w:r>
          <w:r>
            <w:rPr>
              <w:noProof/>
            </w:rPr>
            <w:tab/>
          </w:r>
          <w:r>
            <w:rPr>
              <w:noProof/>
            </w:rPr>
            <w:fldChar w:fldCharType="begin"/>
          </w:r>
          <w:r>
            <w:rPr>
              <w:noProof/>
            </w:rPr>
            <w:instrText xml:space="preserve"> PAGEREF _Toc238348475 \h </w:instrText>
          </w:r>
          <w:r>
            <w:rPr>
              <w:noProof/>
            </w:rPr>
          </w:r>
          <w:r>
            <w:rPr>
              <w:noProof/>
            </w:rPr>
            <w:fldChar w:fldCharType="separate"/>
          </w:r>
          <w:ins w:id="203" w:author="Maki Toshiaki" w:date="2013-08-24T10:02:00Z">
            <w:r w:rsidR="00242CD0">
              <w:rPr>
                <w:noProof/>
              </w:rPr>
              <w:t>143</w:t>
            </w:r>
          </w:ins>
          <w:ins w:id="204" w:author="寺田 佳央" w:date="2013-08-21T14:34:00Z">
            <w:del w:id="205" w:author="Maki Toshiaki" w:date="2013-08-24T10:02:00Z">
              <w:r w:rsidR="00D104B8" w:rsidDel="00242CD0">
                <w:rPr>
                  <w:noProof/>
                </w:rPr>
                <w:delText>139</w:delText>
              </w:r>
            </w:del>
          </w:ins>
          <w:del w:id="206" w:author="Maki Toshiaki" w:date="2013-08-24T10:02:00Z">
            <w:r w:rsidDel="00242CD0">
              <w:rPr>
                <w:noProof/>
              </w:rPr>
              <w:delText>138</w:delText>
            </w:r>
          </w:del>
          <w:r>
            <w:rPr>
              <w:noProof/>
            </w:rPr>
            <w:fldChar w:fldCharType="end"/>
          </w:r>
        </w:p>
        <w:p w14:paraId="4FCCF3F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POST Todos</w:t>
          </w:r>
          <w:r>
            <w:rPr>
              <w:noProof/>
            </w:rPr>
            <w:tab/>
          </w:r>
          <w:r>
            <w:rPr>
              <w:noProof/>
            </w:rPr>
            <w:fldChar w:fldCharType="begin"/>
          </w:r>
          <w:r>
            <w:rPr>
              <w:noProof/>
            </w:rPr>
            <w:instrText xml:space="preserve"> PAGEREF _Toc238348476 \h </w:instrText>
          </w:r>
          <w:r>
            <w:rPr>
              <w:noProof/>
            </w:rPr>
          </w:r>
          <w:r>
            <w:rPr>
              <w:noProof/>
            </w:rPr>
            <w:fldChar w:fldCharType="separate"/>
          </w:r>
          <w:ins w:id="207" w:author="Maki Toshiaki" w:date="2013-08-24T10:02:00Z">
            <w:r w:rsidR="00242CD0">
              <w:rPr>
                <w:noProof/>
              </w:rPr>
              <w:t>150</w:t>
            </w:r>
          </w:ins>
          <w:ins w:id="208" w:author="寺田 佳央" w:date="2013-08-21T14:34:00Z">
            <w:del w:id="209" w:author="Maki Toshiaki" w:date="2013-08-24T10:02:00Z">
              <w:r w:rsidR="00D104B8" w:rsidDel="00242CD0">
                <w:rPr>
                  <w:noProof/>
                </w:rPr>
                <w:delText>146</w:delText>
              </w:r>
            </w:del>
          </w:ins>
          <w:del w:id="210" w:author="Maki Toshiaki" w:date="2013-08-24T10:02:00Z">
            <w:r w:rsidDel="00242CD0">
              <w:rPr>
                <w:noProof/>
              </w:rPr>
              <w:delText>145</w:delText>
            </w:r>
          </w:del>
          <w:r>
            <w:rPr>
              <w:noProof/>
            </w:rPr>
            <w:fldChar w:fldCharType="end"/>
          </w:r>
        </w:p>
        <w:p w14:paraId="04B81D01"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PUT Todo</w:t>
          </w:r>
          <w:r>
            <w:rPr>
              <w:noProof/>
            </w:rPr>
            <w:tab/>
          </w:r>
          <w:r>
            <w:rPr>
              <w:noProof/>
            </w:rPr>
            <w:fldChar w:fldCharType="begin"/>
          </w:r>
          <w:r>
            <w:rPr>
              <w:noProof/>
            </w:rPr>
            <w:instrText xml:space="preserve"> PAGEREF _Toc238348477 \h </w:instrText>
          </w:r>
          <w:r>
            <w:rPr>
              <w:noProof/>
            </w:rPr>
          </w:r>
          <w:r>
            <w:rPr>
              <w:noProof/>
            </w:rPr>
            <w:fldChar w:fldCharType="separate"/>
          </w:r>
          <w:ins w:id="211" w:author="Maki Toshiaki" w:date="2013-08-24T10:02:00Z">
            <w:r w:rsidR="00242CD0">
              <w:rPr>
                <w:noProof/>
              </w:rPr>
              <w:t>154</w:t>
            </w:r>
          </w:ins>
          <w:ins w:id="212" w:author="寺田 佳央" w:date="2013-08-21T14:34:00Z">
            <w:del w:id="213" w:author="Maki Toshiaki" w:date="2013-08-24T10:02:00Z">
              <w:r w:rsidR="00D104B8" w:rsidDel="00242CD0">
                <w:rPr>
                  <w:noProof/>
                </w:rPr>
                <w:delText>150</w:delText>
              </w:r>
            </w:del>
          </w:ins>
          <w:del w:id="214" w:author="Maki Toshiaki" w:date="2013-08-24T10:02:00Z">
            <w:r w:rsidDel="00242CD0">
              <w:rPr>
                <w:noProof/>
              </w:rPr>
              <w:delText>149</w:delText>
            </w:r>
          </w:del>
          <w:r>
            <w:rPr>
              <w:noProof/>
            </w:rPr>
            <w:fldChar w:fldCharType="end"/>
          </w:r>
        </w:p>
        <w:p w14:paraId="263D73C6"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DELETE Todo</w:t>
          </w:r>
          <w:r>
            <w:rPr>
              <w:noProof/>
            </w:rPr>
            <w:tab/>
          </w:r>
          <w:r>
            <w:rPr>
              <w:noProof/>
            </w:rPr>
            <w:fldChar w:fldCharType="begin"/>
          </w:r>
          <w:r>
            <w:rPr>
              <w:noProof/>
            </w:rPr>
            <w:instrText xml:space="preserve"> PAGEREF _Toc238348478 \h </w:instrText>
          </w:r>
          <w:r>
            <w:rPr>
              <w:noProof/>
            </w:rPr>
          </w:r>
          <w:r>
            <w:rPr>
              <w:noProof/>
            </w:rPr>
            <w:fldChar w:fldCharType="separate"/>
          </w:r>
          <w:ins w:id="215" w:author="Maki Toshiaki" w:date="2013-08-24T10:02:00Z">
            <w:r w:rsidR="00242CD0">
              <w:rPr>
                <w:noProof/>
              </w:rPr>
              <w:t>158</w:t>
            </w:r>
          </w:ins>
          <w:ins w:id="216" w:author="寺田 佳央" w:date="2013-08-21T14:34:00Z">
            <w:del w:id="217" w:author="Maki Toshiaki" w:date="2013-08-24T10:02:00Z">
              <w:r w:rsidR="00D104B8" w:rsidDel="00242CD0">
                <w:rPr>
                  <w:noProof/>
                </w:rPr>
                <w:delText>154</w:delText>
              </w:r>
            </w:del>
          </w:ins>
          <w:del w:id="218" w:author="Maki Toshiaki" w:date="2013-08-24T10:02:00Z">
            <w:r w:rsidDel="00242CD0">
              <w:rPr>
                <w:noProof/>
              </w:rPr>
              <w:delText>153</w:delText>
            </w:r>
          </w:del>
          <w:r>
            <w:rPr>
              <w:noProof/>
            </w:rPr>
            <w:fldChar w:fldCharType="end"/>
          </w:r>
        </w:p>
        <w:p w14:paraId="1E8F468D"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入力チェックの追加</w:t>
          </w:r>
          <w:r>
            <w:rPr>
              <w:noProof/>
            </w:rPr>
            <w:tab/>
          </w:r>
          <w:r>
            <w:rPr>
              <w:noProof/>
            </w:rPr>
            <w:fldChar w:fldCharType="begin"/>
          </w:r>
          <w:r>
            <w:rPr>
              <w:noProof/>
            </w:rPr>
            <w:instrText xml:space="preserve"> PAGEREF _Toc238348479 \h </w:instrText>
          </w:r>
          <w:r>
            <w:rPr>
              <w:noProof/>
            </w:rPr>
          </w:r>
          <w:r>
            <w:rPr>
              <w:noProof/>
            </w:rPr>
            <w:fldChar w:fldCharType="separate"/>
          </w:r>
          <w:ins w:id="219" w:author="Maki Toshiaki" w:date="2013-08-24T10:02:00Z">
            <w:r w:rsidR="00242CD0">
              <w:rPr>
                <w:noProof/>
              </w:rPr>
              <w:t>160</w:t>
            </w:r>
          </w:ins>
          <w:ins w:id="220" w:author="寺田 佳央" w:date="2013-08-21T14:34:00Z">
            <w:del w:id="221" w:author="Maki Toshiaki" w:date="2013-08-24T10:02:00Z">
              <w:r w:rsidR="00D104B8" w:rsidDel="00242CD0">
                <w:rPr>
                  <w:noProof/>
                </w:rPr>
                <w:delText>156</w:delText>
              </w:r>
            </w:del>
          </w:ins>
          <w:del w:id="222" w:author="Maki Toshiaki" w:date="2013-08-24T10:02:00Z">
            <w:r w:rsidDel="00242CD0">
              <w:rPr>
                <w:noProof/>
              </w:rPr>
              <w:delText>155</w:delText>
            </w:r>
          </w:del>
          <w:r>
            <w:rPr>
              <w:noProof/>
            </w:rPr>
            <w:fldChar w:fldCharType="end"/>
          </w:r>
        </w:p>
        <w:p w14:paraId="79925DF8" w14:textId="77777777" w:rsidR="00630CA4" w:rsidRDefault="00630CA4">
          <w:pPr>
            <w:pStyle w:val="11"/>
            <w:tabs>
              <w:tab w:val="left" w:pos="1108"/>
              <w:tab w:val="right" w:leader="dot" w:pos="6793"/>
            </w:tabs>
            <w:rPr>
              <w:rFonts w:eastAsiaTheme="minorEastAsia" w:cstheme="minorBidi"/>
              <w:b w:val="0"/>
              <w:noProof/>
              <w:kern w:val="2"/>
            </w:rPr>
          </w:pPr>
          <w:r>
            <w:rPr>
              <w:rFonts w:hint="eastAsia"/>
              <w:noProof/>
            </w:rPr>
            <w:lastRenderedPageBreak/>
            <w:t>第</w:t>
          </w:r>
          <w:r>
            <w:rPr>
              <w:rFonts w:hint="eastAsia"/>
              <w:noProof/>
            </w:rPr>
            <w:t>5</w:t>
          </w:r>
          <w:r>
            <w:rPr>
              <w:rFonts w:hint="eastAsia"/>
              <w:noProof/>
            </w:rPr>
            <w:t>章</w:t>
          </w:r>
          <w:r>
            <w:rPr>
              <w:rFonts w:eastAsiaTheme="minorEastAsia" w:cstheme="minorBidi"/>
              <w:b w:val="0"/>
              <w:noProof/>
              <w:kern w:val="2"/>
            </w:rPr>
            <w:tab/>
          </w:r>
          <w:r>
            <w:rPr>
              <w:noProof/>
            </w:rPr>
            <w:t>WebSocket</w:t>
          </w:r>
          <w:r>
            <w:rPr>
              <w:rFonts w:hint="eastAsia"/>
              <w:noProof/>
            </w:rPr>
            <w:t>でリアルタイムイベントモニタリング機能追加</w:t>
          </w:r>
          <w:r>
            <w:rPr>
              <w:noProof/>
            </w:rPr>
            <w:tab/>
          </w:r>
          <w:r>
            <w:rPr>
              <w:noProof/>
            </w:rPr>
            <w:fldChar w:fldCharType="begin"/>
          </w:r>
          <w:r>
            <w:rPr>
              <w:noProof/>
            </w:rPr>
            <w:instrText xml:space="preserve"> PAGEREF _Toc238348480 \h </w:instrText>
          </w:r>
          <w:r>
            <w:rPr>
              <w:noProof/>
            </w:rPr>
          </w:r>
          <w:r>
            <w:rPr>
              <w:noProof/>
            </w:rPr>
            <w:fldChar w:fldCharType="separate"/>
          </w:r>
          <w:ins w:id="223" w:author="Maki Toshiaki" w:date="2013-08-24T10:02:00Z">
            <w:r w:rsidR="00242CD0">
              <w:rPr>
                <w:noProof/>
              </w:rPr>
              <w:t>174</w:t>
            </w:r>
          </w:ins>
          <w:ins w:id="224" w:author="寺田 佳央" w:date="2013-08-21T14:34:00Z">
            <w:del w:id="225" w:author="Maki Toshiaki" w:date="2013-08-24T10:02:00Z">
              <w:r w:rsidR="00D104B8" w:rsidDel="00242CD0">
                <w:rPr>
                  <w:noProof/>
                </w:rPr>
                <w:delText>170</w:delText>
              </w:r>
            </w:del>
          </w:ins>
          <w:del w:id="226" w:author="Maki Toshiaki" w:date="2013-08-24T10:02:00Z">
            <w:r w:rsidDel="00242CD0">
              <w:rPr>
                <w:noProof/>
              </w:rPr>
              <w:delText>169</w:delText>
            </w:r>
          </w:del>
          <w:r>
            <w:rPr>
              <w:noProof/>
            </w:rPr>
            <w:fldChar w:fldCharType="end"/>
          </w:r>
        </w:p>
        <w:p w14:paraId="7F2BEF9F"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[5-1]</w:t>
          </w:r>
          <w:r>
            <w:rPr>
              <w:rFonts w:eastAsiaTheme="minorEastAsia" w:cstheme="minorBidi"/>
              <w:b w:val="0"/>
              <w:noProof/>
              <w:kern w:val="2"/>
              <w:sz w:val="24"/>
              <w:szCs w:val="24"/>
            </w:rPr>
            <w:tab/>
          </w:r>
          <w:r>
            <w:rPr>
              <w:noProof/>
            </w:rPr>
            <w:t>WebSocket</w:t>
          </w:r>
          <w:r>
            <w:rPr>
              <w:rFonts w:hint="eastAsia"/>
              <w:noProof/>
            </w:rPr>
            <w:t>エンドポイントの作成</w:t>
          </w:r>
          <w:r>
            <w:rPr>
              <w:noProof/>
            </w:rPr>
            <w:tab/>
          </w:r>
          <w:r>
            <w:rPr>
              <w:noProof/>
            </w:rPr>
            <w:fldChar w:fldCharType="begin"/>
          </w:r>
          <w:r>
            <w:rPr>
              <w:noProof/>
            </w:rPr>
            <w:instrText xml:space="preserve"> PAGEREF _Toc238348481 \h </w:instrText>
          </w:r>
          <w:r>
            <w:rPr>
              <w:noProof/>
            </w:rPr>
          </w:r>
          <w:r>
            <w:rPr>
              <w:noProof/>
            </w:rPr>
            <w:fldChar w:fldCharType="separate"/>
          </w:r>
          <w:ins w:id="227" w:author="Maki Toshiaki" w:date="2013-08-24T10:02:00Z">
            <w:r w:rsidR="00242CD0">
              <w:rPr>
                <w:noProof/>
              </w:rPr>
              <w:t>174</w:t>
            </w:r>
          </w:ins>
          <w:ins w:id="228" w:author="寺田 佳央" w:date="2013-08-21T14:34:00Z">
            <w:del w:id="229" w:author="Maki Toshiaki" w:date="2013-08-24T10:02:00Z">
              <w:r w:rsidR="00D104B8" w:rsidDel="00242CD0">
                <w:rPr>
                  <w:noProof/>
                </w:rPr>
                <w:delText>170</w:delText>
              </w:r>
            </w:del>
          </w:ins>
          <w:del w:id="230" w:author="Maki Toshiaki" w:date="2013-08-24T10:02:00Z">
            <w:r w:rsidDel="00242CD0">
              <w:rPr>
                <w:noProof/>
              </w:rPr>
              <w:delText>169</w:delText>
            </w:r>
          </w:del>
          <w:r>
            <w:rPr>
              <w:noProof/>
            </w:rPr>
            <w:fldChar w:fldCharType="end"/>
          </w:r>
        </w:p>
        <w:p w14:paraId="5394A2C4"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エンドポイントクラスを作成</w:t>
          </w:r>
          <w:r>
            <w:rPr>
              <w:noProof/>
            </w:rPr>
            <w:tab/>
          </w:r>
          <w:r>
            <w:rPr>
              <w:noProof/>
            </w:rPr>
            <w:fldChar w:fldCharType="begin"/>
          </w:r>
          <w:r>
            <w:rPr>
              <w:noProof/>
            </w:rPr>
            <w:instrText xml:space="preserve"> PAGEREF _Toc238348482 \h </w:instrText>
          </w:r>
          <w:r>
            <w:rPr>
              <w:noProof/>
            </w:rPr>
          </w:r>
          <w:r>
            <w:rPr>
              <w:noProof/>
            </w:rPr>
            <w:fldChar w:fldCharType="separate"/>
          </w:r>
          <w:ins w:id="231" w:author="Maki Toshiaki" w:date="2013-08-24T10:02:00Z">
            <w:r w:rsidR="00242CD0">
              <w:rPr>
                <w:noProof/>
              </w:rPr>
              <w:t>174</w:t>
            </w:r>
          </w:ins>
          <w:ins w:id="232" w:author="寺田 佳央" w:date="2013-08-21T14:34:00Z">
            <w:del w:id="233" w:author="Maki Toshiaki" w:date="2013-08-24T10:02:00Z">
              <w:r w:rsidR="00D104B8" w:rsidDel="00242CD0">
                <w:rPr>
                  <w:noProof/>
                </w:rPr>
                <w:delText>170</w:delText>
              </w:r>
            </w:del>
          </w:ins>
          <w:del w:id="234" w:author="Maki Toshiaki" w:date="2013-08-24T10:02:00Z">
            <w:r w:rsidDel="00242CD0">
              <w:rPr>
                <w:noProof/>
              </w:rPr>
              <w:delText>169</w:delText>
            </w:r>
          </w:del>
          <w:r>
            <w:rPr>
              <w:noProof/>
            </w:rPr>
            <w:fldChar w:fldCharType="end"/>
          </w:r>
        </w:p>
        <w:p w14:paraId="08352AB9"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WebSocket</w:t>
          </w:r>
          <w:r>
            <w:rPr>
              <w:rFonts w:hint="eastAsia"/>
              <w:noProof/>
            </w:rPr>
            <w:t>の</w:t>
          </w:r>
          <w:r>
            <w:rPr>
              <w:noProof/>
            </w:rPr>
            <w:t>JavaScript API</w:t>
          </w:r>
          <w:r>
            <w:rPr>
              <w:rFonts w:hint="eastAsia"/>
              <w:noProof/>
            </w:rPr>
            <w:t>でモニタ画面作成</w:t>
          </w:r>
          <w:r>
            <w:rPr>
              <w:noProof/>
            </w:rPr>
            <w:tab/>
          </w:r>
          <w:r>
            <w:rPr>
              <w:noProof/>
            </w:rPr>
            <w:fldChar w:fldCharType="begin"/>
          </w:r>
          <w:r>
            <w:rPr>
              <w:noProof/>
            </w:rPr>
            <w:instrText xml:space="preserve"> PAGEREF _Toc238348483 \h </w:instrText>
          </w:r>
          <w:r>
            <w:rPr>
              <w:noProof/>
            </w:rPr>
          </w:r>
          <w:r>
            <w:rPr>
              <w:noProof/>
            </w:rPr>
            <w:fldChar w:fldCharType="separate"/>
          </w:r>
          <w:ins w:id="235" w:author="Maki Toshiaki" w:date="2013-08-24T10:02:00Z">
            <w:r w:rsidR="00242CD0">
              <w:rPr>
                <w:noProof/>
              </w:rPr>
              <w:t>178</w:t>
            </w:r>
          </w:ins>
          <w:ins w:id="236" w:author="寺田 佳央" w:date="2013-08-21T14:34:00Z">
            <w:del w:id="237" w:author="Maki Toshiaki" w:date="2013-08-24T10:02:00Z">
              <w:r w:rsidR="00D104B8" w:rsidDel="00242CD0">
                <w:rPr>
                  <w:noProof/>
                </w:rPr>
                <w:delText>174</w:delText>
              </w:r>
            </w:del>
          </w:ins>
          <w:del w:id="238" w:author="Maki Toshiaki" w:date="2013-08-24T10:02:00Z">
            <w:r w:rsidDel="00242CD0">
              <w:rPr>
                <w:noProof/>
              </w:rPr>
              <w:delText>173</w:delText>
            </w:r>
          </w:del>
          <w:r>
            <w:rPr>
              <w:noProof/>
            </w:rPr>
            <w:fldChar w:fldCharType="end"/>
          </w:r>
        </w:p>
        <w:p w14:paraId="7AB4B5CC"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[5-2]</w:t>
          </w:r>
          <w:r>
            <w:rPr>
              <w:rFonts w:eastAsiaTheme="minorEastAsia" w:cstheme="minorBidi"/>
              <w:b w:val="0"/>
              <w:noProof/>
              <w:kern w:val="2"/>
              <w:sz w:val="24"/>
              <w:szCs w:val="24"/>
            </w:rPr>
            <w:tab/>
          </w:r>
          <w:r>
            <w:rPr>
              <w:noProof/>
            </w:rPr>
            <w:t>CDI</w:t>
          </w:r>
          <w:r>
            <w:rPr>
              <w:rFonts w:hint="eastAsia"/>
              <w:noProof/>
            </w:rPr>
            <w:t>によるイベント操作</w:t>
          </w:r>
          <w:r>
            <w:rPr>
              <w:noProof/>
            </w:rPr>
            <w:tab/>
          </w:r>
          <w:r>
            <w:rPr>
              <w:noProof/>
            </w:rPr>
            <w:fldChar w:fldCharType="begin"/>
          </w:r>
          <w:r>
            <w:rPr>
              <w:noProof/>
            </w:rPr>
            <w:instrText xml:space="preserve"> PAGEREF _Toc238348484 \h </w:instrText>
          </w:r>
          <w:r>
            <w:rPr>
              <w:noProof/>
            </w:rPr>
          </w:r>
          <w:r>
            <w:rPr>
              <w:noProof/>
            </w:rPr>
            <w:fldChar w:fldCharType="separate"/>
          </w:r>
          <w:ins w:id="239" w:author="Maki Toshiaki" w:date="2013-08-24T10:02:00Z">
            <w:r w:rsidR="00242CD0">
              <w:rPr>
                <w:noProof/>
              </w:rPr>
              <w:t>185</w:t>
            </w:r>
          </w:ins>
          <w:ins w:id="240" w:author="寺田 佳央" w:date="2013-08-21T14:34:00Z">
            <w:del w:id="241" w:author="Maki Toshiaki" w:date="2013-08-24T10:02:00Z">
              <w:r w:rsidR="00D104B8" w:rsidDel="00242CD0">
                <w:rPr>
                  <w:noProof/>
                </w:rPr>
                <w:delText>181</w:delText>
              </w:r>
            </w:del>
          </w:ins>
          <w:del w:id="242" w:author="Maki Toshiaki" w:date="2013-08-24T10:02:00Z">
            <w:r w:rsidDel="00242CD0">
              <w:rPr>
                <w:noProof/>
              </w:rPr>
              <w:delText>180</w:delText>
            </w:r>
          </w:del>
          <w:r>
            <w:rPr>
              <w:noProof/>
            </w:rPr>
            <w:fldChar w:fldCharType="end"/>
          </w:r>
        </w:p>
        <w:p w14:paraId="01AF54F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TodoEvent</w:t>
          </w:r>
          <w:r>
            <w:rPr>
              <w:rFonts w:hint="eastAsia"/>
              <w:noProof/>
            </w:rPr>
            <w:t>用修飾子の作成</w:t>
          </w:r>
          <w:r>
            <w:rPr>
              <w:noProof/>
            </w:rPr>
            <w:tab/>
          </w:r>
          <w:r>
            <w:rPr>
              <w:noProof/>
            </w:rPr>
            <w:fldChar w:fldCharType="begin"/>
          </w:r>
          <w:r>
            <w:rPr>
              <w:noProof/>
            </w:rPr>
            <w:instrText xml:space="preserve"> PAGEREF _Toc238348485 \h </w:instrText>
          </w:r>
          <w:r>
            <w:rPr>
              <w:noProof/>
            </w:rPr>
          </w:r>
          <w:r>
            <w:rPr>
              <w:noProof/>
            </w:rPr>
            <w:fldChar w:fldCharType="separate"/>
          </w:r>
          <w:ins w:id="243" w:author="Maki Toshiaki" w:date="2013-08-24T10:02:00Z">
            <w:r w:rsidR="00242CD0">
              <w:rPr>
                <w:noProof/>
              </w:rPr>
              <w:t>185</w:t>
            </w:r>
          </w:ins>
          <w:ins w:id="244" w:author="寺田 佳央" w:date="2013-08-21T14:34:00Z">
            <w:del w:id="245" w:author="Maki Toshiaki" w:date="2013-08-24T10:02:00Z">
              <w:r w:rsidR="00D104B8" w:rsidDel="00242CD0">
                <w:rPr>
                  <w:noProof/>
                </w:rPr>
                <w:delText>181</w:delText>
              </w:r>
            </w:del>
          </w:ins>
          <w:del w:id="246" w:author="Maki Toshiaki" w:date="2013-08-24T10:02:00Z">
            <w:r w:rsidDel="00242CD0">
              <w:rPr>
                <w:noProof/>
              </w:rPr>
              <w:delText>180</w:delText>
            </w:r>
          </w:del>
          <w:r>
            <w:rPr>
              <w:noProof/>
            </w:rPr>
            <w:fldChar w:fldCharType="end"/>
          </w:r>
        </w:p>
        <w:p w14:paraId="3E5B32F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Event</w:t>
          </w:r>
          <w:r>
            <w:rPr>
              <w:rFonts w:hint="eastAsia"/>
              <w:noProof/>
            </w:rPr>
            <w:t>用モデルを作成</w:t>
          </w:r>
          <w:r>
            <w:rPr>
              <w:noProof/>
            </w:rPr>
            <w:tab/>
          </w:r>
          <w:r>
            <w:rPr>
              <w:noProof/>
            </w:rPr>
            <w:fldChar w:fldCharType="begin"/>
          </w:r>
          <w:r>
            <w:rPr>
              <w:noProof/>
            </w:rPr>
            <w:instrText xml:space="preserve"> PAGEREF _Toc238348486 \h </w:instrText>
          </w:r>
          <w:r>
            <w:rPr>
              <w:noProof/>
            </w:rPr>
          </w:r>
          <w:r>
            <w:rPr>
              <w:noProof/>
            </w:rPr>
            <w:fldChar w:fldCharType="separate"/>
          </w:r>
          <w:ins w:id="247" w:author="Maki Toshiaki" w:date="2013-08-24T10:02:00Z">
            <w:r w:rsidR="00242CD0">
              <w:rPr>
                <w:noProof/>
              </w:rPr>
              <w:t>188</w:t>
            </w:r>
          </w:ins>
          <w:ins w:id="248" w:author="寺田 佳央" w:date="2013-08-21T14:34:00Z">
            <w:del w:id="249" w:author="Maki Toshiaki" w:date="2013-08-24T10:02:00Z">
              <w:r w:rsidR="00D104B8" w:rsidDel="00242CD0">
                <w:rPr>
                  <w:noProof/>
                </w:rPr>
                <w:delText>184</w:delText>
              </w:r>
            </w:del>
          </w:ins>
          <w:del w:id="250" w:author="Maki Toshiaki" w:date="2013-08-24T10:02:00Z">
            <w:r w:rsidDel="00242CD0">
              <w:rPr>
                <w:noProof/>
              </w:rPr>
              <w:delText>183</w:delText>
            </w:r>
          </w:del>
          <w:r>
            <w:rPr>
              <w:noProof/>
            </w:rPr>
            <w:fldChar w:fldCharType="end"/>
          </w:r>
        </w:p>
        <w:p w14:paraId="4BBF002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イベントの発火</w:t>
          </w:r>
          <w:r>
            <w:rPr>
              <w:noProof/>
            </w:rPr>
            <w:tab/>
          </w:r>
          <w:r>
            <w:rPr>
              <w:noProof/>
            </w:rPr>
            <w:fldChar w:fldCharType="begin"/>
          </w:r>
          <w:r>
            <w:rPr>
              <w:noProof/>
            </w:rPr>
            <w:instrText xml:space="preserve"> PAGEREF _Toc238348487 \h </w:instrText>
          </w:r>
          <w:r>
            <w:rPr>
              <w:noProof/>
            </w:rPr>
          </w:r>
          <w:r>
            <w:rPr>
              <w:noProof/>
            </w:rPr>
            <w:fldChar w:fldCharType="separate"/>
          </w:r>
          <w:ins w:id="251" w:author="Maki Toshiaki" w:date="2013-08-24T10:02:00Z">
            <w:r w:rsidR="00242CD0">
              <w:rPr>
                <w:noProof/>
              </w:rPr>
              <w:t>190</w:t>
            </w:r>
          </w:ins>
          <w:ins w:id="252" w:author="寺田 佳央" w:date="2013-08-21T14:34:00Z">
            <w:del w:id="253" w:author="Maki Toshiaki" w:date="2013-08-24T10:02:00Z">
              <w:r w:rsidR="00D104B8" w:rsidDel="00242CD0">
                <w:rPr>
                  <w:noProof/>
                </w:rPr>
                <w:delText>186</w:delText>
              </w:r>
            </w:del>
          </w:ins>
          <w:del w:id="254" w:author="Maki Toshiaki" w:date="2013-08-24T10:02:00Z">
            <w:r w:rsidDel="00242CD0">
              <w:rPr>
                <w:noProof/>
              </w:rPr>
              <w:delText>185</w:delText>
            </w:r>
          </w:del>
          <w:r>
            <w:rPr>
              <w:noProof/>
            </w:rPr>
            <w:fldChar w:fldCharType="end"/>
          </w:r>
        </w:p>
        <w:p w14:paraId="7975C184"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イベントの購読</w:t>
          </w:r>
          <w:r>
            <w:rPr>
              <w:noProof/>
            </w:rPr>
            <w:tab/>
          </w:r>
          <w:r>
            <w:rPr>
              <w:noProof/>
            </w:rPr>
            <w:fldChar w:fldCharType="begin"/>
          </w:r>
          <w:r>
            <w:rPr>
              <w:noProof/>
            </w:rPr>
            <w:instrText xml:space="preserve"> PAGEREF _Toc238348488 \h </w:instrText>
          </w:r>
          <w:r>
            <w:rPr>
              <w:noProof/>
            </w:rPr>
          </w:r>
          <w:r>
            <w:rPr>
              <w:noProof/>
            </w:rPr>
            <w:fldChar w:fldCharType="separate"/>
          </w:r>
          <w:ins w:id="255" w:author="Maki Toshiaki" w:date="2013-08-24T10:02:00Z">
            <w:r w:rsidR="00242CD0">
              <w:rPr>
                <w:noProof/>
              </w:rPr>
              <w:t>193</w:t>
            </w:r>
          </w:ins>
          <w:ins w:id="256" w:author="寺田 佳央" w:date="2013-08-21T14:34:00Z">
            <w:del w:id="257" w:author="Maki Toshiaki" w:date="2013-08-24T10:02:00Z">
              <w:r w:rsidR="00D104B8" w:rsidDel="00242CD0">
                <w:rPr>
                  <w:noProof/>
                </w:rPr>
                <w:delText>189</w:delText>
              </w:r>
            </w:del>
          </w:ins>
          <w:del w:id="258" w:author="Maki Toshiaki" w:date="2013-08-24T10:02:00Z">
            <w:r w:rsidDel="00242CD0">
              <w:rPr>
                <w:noProof/>
              </w:rPr>
              <w:delText>188</w:delText>
            </w:r>
          </w:del>
          <w:r>
            <w:rPr>
              <w:noProof/>
            </w:rPr>
            <w:fldChar w:fldCharType="end"/>
          </w:r>
        </w:p>
        <w:p w14:paraId="358DCDA1" w14:textId="77777777"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6</w:t>
          </w:r>
          <w:r>
            <w:rPr>
              <w:rFonts w:hint="eastAsia"/>
              <w:noProof/>
            </w:rPr>
            <w:t>章</w:t>
          </w:r>
          <w:r>
            <w:rPr>
              <w:rFonts w:eastAsiaTheme="minorEastAsia" w:cstheme="minorBidi"/>
              <w:b w:val="0"/>
              <w:noProof/>
              <w:kern w:val="2"/>
            </w:rPr>
            <w:tab/>
          </w:r>
          <w:r>
            <w:rPr>
              <w:rFonts w:hint="eastAsia"/>
              <w:noProof/>
            </w:rPr>
            <w:t>おわりに</w:t>
          </w:r>
          <w:r>
            <w:rPr>
              <w:noProof/>
            </w:rPr>
            <w:tab/>
          </w:r>
          <w:r>
            <w:rPr>
              <w:noProof/>
            </w:rPr>
            <w:fldChar w:fldCharType="begin"/>
          </w:r>
          <w:r>
            <w:rPr>
              <w:noProof/>
            </w:rPr>
            <w:instrText xml:space="preserve"> PAGEREF _Toc238348489 \h </w:instrText>
          </w:r>
          <w:r>
            <w:rPr>
              <w:noProof/>
            </w:rPr>
          </w:r>
          <w:r>
            <w:rPr>
              <w:noProof/>
            </w:rPr>
            <w:fldChar w:fldCharType="separate"/>
          </w:r>
          <w:ins w:id="259" w:author="Maki Toshiaki" w:date="2013-08-24T10:02:00Z">
            <w:r w:rsidR="00242CD0">
              <w:rPr>
                <w:noProof/>
              </w:rPr>
              <w:t>196</w:t>
            </w:r>
          </w:ins>
          <w:ins w:id="260" w:author="寺田 佳央" w:date="2013-08-21T14:34:00Z">
            <w:del w:id="261" w:author="Maki Toshiaki" w:date="2013-08-24T10:02:00Z">
              <w:r w:rsidR="00D104B8" w:rsidDel="00242CD0">
                <w:rPr>
                  <w:noProof/>
                </w:rPr>
                <w:delText>192</w:delText>
              </w:r>
            </w:del>
          </w:ins>
          <w:del w:id="262" w:author="Maki Toshiaki" w:date="2013-08-24T10:02:00Z">
            <w:r w:rsidDel="00242CD0">
              <w:rPr>
                <w:noProof/>
              </w:rPr>
              <w:delText>191</w:delText>
            </w:r>
          </w:del>
          <w:r>
            <w:rPr>
              <w:noProof/>
            </w:rPr>
            <w:fldChar w:fldCharType="end"/>
          </w:r>
        </w:p>
        <w:p w14:paraId="6E25F7FC" w14:textId="3AA488A4" w:rsidR="00630CA4" w:rsidDel="00630CA4" w:rsidRDefault="00630CA4" w:rsidP="00143EA1">
          <w:pPr>
            <w:rPr>
              <w:del w:id="263" w:author="Maki Toshiaki" w:date="2013-08-17T08:45:00Z"/>
              <w:b/>
              <w:bCs/>
              <w:noProof/>
            </w:rPr>
          </w:pPr>
          <w:ins w:id="264" w:author="Maki Toshiaki" w:date="2013-08-17T08:45:00Z">
            <w:r>
              <w:rPr>
                <w:b/>
                <w:bCs/>
                <w:noProof/>
              </w:rPr>
              <w:fldChar w:fldCharType="end"/>
            </w:r>
            <w:r w:rsidR="00A33389">
              <w:rPr>
                <w:b/>
                <w:bCs/>
                <w:noProof/>
              </w:rPr>
              <w:br w:type="page"/>
            </w:r>
          </w:ins>
        </w:p>
        <w:customXmlInsRangeStart w:id="265" w:author="Maki Toshiaki" w:date="2013-08-17T08:45:00Z"/>
      </w:sdtContent>
    </w:sdt>
    <w:customXmlInsRangeEnd w:id="265"/>
    <w:p w14:paraId="60EB0BFA" w14:textId="6F997B8E" w:rsidR="00D365A9" w:rsidDel="00F34923" w:rsidRDefault="0088705E" w:rsidP="004E2638">
      <w:pPr>
        <w:rPr>
          <w:del w:id="266" w:author="Maki Toshiaki" w:date="2013-08-17T08:44:00Z"/>
        </w:rPr>
      </w:pPr>
      <w:del w:id="267" w:author="Maki Toshiaki" w:date="2013-08-17T08:44:00Z">
        <w:r w:rsidDel="00F34923">
          <w:delText>NetBeans</w:delText>
        </w:r>
        <w:r w:rsidDel="00F34923">
          <w:rPr>
            <w:rFonts w:hint="eastAsia"/>
          </w:rPr>
          <w:delText>で始める</w:delText>
        </w:r>
        <w:r w:rsidR="0037228E" w:rsidDel="00F34923">
          <w:delText>JavaEE7</w:delText>
        </w:r>
        <w:r w:rsidR="006A23F6" w:rsidDel="00F34923">
          <w:delText xml:space="preserve"> First</w:delText>
        </w:r>
        <w:r w:rsidR="00D365A9" w:rsidRPr="004B4016" w:rsidDel="00F34923">
          <w:delText xml:space="preserve"> Tutorial</w:delText>
        </w:r>
      </w:del>
    </w:p>
    <w:p w14:paraId="48C200E9" w14:textId="77777777" w:rsidR="00495D6E" w:rsidRDefault="00495D6E" w:rsidP="00143EA1"/>
    <w:p w14:paraId="15E70466" w14:textId="3738C843" w:rsidR="00143EA1" w:rsidRDefault="00CD3842" w:rsidP="00E66934">
      <w:pPr>
        <w:pStyle w:val="1"/>
      </w:pPr>
      <w:bookmarkStart w:id="268" w:name="_Toc238348432"/>
      <w:r>
        <w:rPr>
          <w:rFonts w:hint="eastAsia"/>
        </w:rPr>
        <w:t>はじめに</w:t>
      </w:r>
      <w:bookmarkEnd w:id="268"/>
    </w:p>
    <w:p w14:paraId="34375A13" w14:textId="77777777" w:rsidR="00D365A9" w:rsidRDefault="00D365A9" w:rsidP="00D365A9"/>
    <w:p w14:paraId="5F1631CC" w14:textId="2849BB6D" w:rsidR="00CD3842" w:rsidRDefault="00CD3842" w:rsidP="00CD3842">
      <w:pPr>
        <w:pStyle w:val="2"/>
      </w:pPr>
      <w:bookmarkStart w:id="269" w:name="_Toc238348433"/>
      <w:r>
        <w:rPr>
          <w:rFonts w:hint="eastAsia"/>
        </w:rPr>
        <w:t>このチュートリアルで学ぶこと</w:t>
      </w:r>
      <w:bookmarkEnd w:id="269"/>
    </w:p>
    <w:p w14:paraId="71813FC4" w14:textId="77777777" w:rsidR="00CD3842" w:rsidRDefault="00CD3842" w:rsidP="00D365A9"/>
    <w:p w14:paraId="18678BCF" w14:textId="02AFEC11" w:rsidR="00CD3842" w:rsidRDefault="008A589C" w:rsidP="008A589C">
      <w:pPr>
        <w:pStyle w:val="afe"/>
        <w:numPr>
          <w:ilvl w:val="0"/>
          <w:numId w:val="21"/>
        </w:numPr>
        <w:ind w:leftChars="0"/>
      </w:pPr>
      <w:r>
        <w:rPr>
          <w:rFonts w:hint="eastAsia"/>
        </w:rPr>
        <w:t>Java</w:t>
      </w:r>
      <w:r>
        <w:t xml:space="preserve"> </w:t>
      </w:r>
      <w:r>
        <w:rPr>
          <w:rFonts w:hint="eastAsia"/>
        </w:rPr>
        <w:t>EE7</w:t>
      </w:r>
      <w:r w:rsidR="002D5DFE">
        <w:rPr>
          <w:rFonts w:hint="eastAsia"/>
        </w:rPr>
        <w:t>による基本的なアプリケーションの開発方法</w:t>
      </w:r>
      <w:r w:rsidR="00C756D4">
        <w:rPr>
          <w:rFonts w:hint="eastAsia"/>
        </w:rPr>
        <w:t>および</w:t>
      </w:r>
      <w:r>
        <w:rPr>
          <w:rFonts w:hint="eastAsia"/>
        </w:rPr>
        <w:t>NetBeans</w:t>
      </w:r>
      <w:r w:rsidR="00C756D4">
        <w:rPr>
          <w:rFonts w:hint="eastAsia"/>
        </w:rPr>
        <w:t>プロジェクトの構築方法</w:t>
      </w:r>
    </w:p>
    <w:p w14:paraId="6C748DF7" w14:textId="44B4097F" w:rsidR="00DA585B" w:rsidRDefault="00DA585B" w:rsidP="008A589C">
      <w:pPr>
        <w:pStyle w:val="afe"/>
        <w:numPr>
          <w:ilvl w:val="0"/>
          <w:numId w:val="21"/>
        </w:numPr>
        <w:ind w:leftChars="0"/>
      </w:pPr>
      <w:r>
        <w:rPr>
          <w:rFonts w:hint="eastAsia"/>
        </w:rPr>
        <w:t>JPA, EJB, JSF, JAX-RS</w:t>
      </w:r>
      <w:ins w:id="270" w:author="Maki Toshiaki" w:date="2013-08-17T08:20:00Z">
        <w:r w:rsidR="00E901C0">
          <w:t>, WebSocket</w:t>
        </w:r>
      </w:ins>
      <w:r w:rsidR="008710EB">
        <w:rPr>
          <w:rFonts w:hint="eastAsia"/>
        </w:rPr>
        <w:t>による</w:t>
      </w:r>
      <w:r w:rsidR="00484F3F">
        <w:rPr>
          <w:rFonts w:hint="eastAsia"/>
        </w:rPr>
        <w:t>簡単なアプリケーション作成方法</w:t>
      </w:r>
    </w:p>
    <w:p w14:paraId="45042262" w14:textId="77777777" w:rsidR="006A23F6" w:rsidRDefault="006A23F6" w:rsidP="006A23F6"/>
    <w:p w14:paraId="1532B1F9" w14:textId="234E666D" w:rsidR="006A23F6" w:rsidRDefault="006A23F6" w:rsidP="006A23F6">
      <w:pPr>
        <w:pStyle w:val="2"/>
      </w:pPr>
      <w:bookmarkStart w:id="271" w:name="_Toc238348434"/>
      <w:r>
        <w:rPr>
          <w:rFonts w:hint="eastAsia"/>
        </w:rPr>
        <w:t>このチュートリアルの対象読者</w:t>
      </w:r>
      <w:bookmarkEnd w:id="271"/>
    </w:p>
    <w:p w14:paraId="7C851FC1" w14:textId="77777777" w:rsidR="00FD0AF3" w:rsidRDefault="00FD0AF3" w:rsidP="00FD0AF3"/>
    <w:p w14:paraId="6E6301B4" w14:textId="21040E04" w:rsidR="007A7C13" w:rsidRDefault="006A23F6" w:rsidP="007A7C13">
      <w:pPr>
        <w:pStyle w:val="afe"/>
        <w:numPr>
          <w:ilvl w:val="0"/>
          <w:numId w:val="21"/>
        </w:numPr>
        <w:ind w:leftChars="0"/>
      </w:pPr>
      <w:r>
        <w:t>Java</w:t>
      </w:r>
      <w:r>
        <w:rPr>
          <w:rFonts w:hint="eastAsia"/>
        </w:rPr>
        <w:t>で</w:t>
      </w:r>
      <w:r>
        <w:t>Web</w:t>
      </w:r>
      <w:r>
        <w:rPr>
          <w:rFonts w:hint="eastAsia"/>
        </w:rPr>
        <w:t>アプリケーション</w:t>
      </w:r>
      <w:r>
        <w:t xml:space="preserve">(Servlet/JSP </w:t>
      </w:r>
      <w:r>
        <w:rPr>
          <w:rFonts w:hint="eastAsia"/>
        </w:rPr>
        <w:t>または</w:t>
      </w:r>
      <w:r>
        <w:t xml:space="preserve"> Struts</w:t>
      </w:r>
      <w:r>
        <w:rPr>
          <w:rFonts w:hint="eastAsia"/>
        </w:rPr>
        <w:t>などの</w:t>
      </w:r>
      <w:r>
        <w:t>Web</w:t>
      </w:r>
      <w:r>
        <w:rPr>
          <w:rFonts w:hint="eastAsia"/>
        </w:rPr>
        <w:t>フレームワーク</w:t>
      </w:r>
      <w:r>
        <w:t>)</w:t>
      </w:r>
      <w:r w:rsidR="007A7C13">
        <w:rPr>
          <w:rFonts w:hint="eastAsia"/>
        </w:rPr>
        <w:t>開発経験がある</w:t>
      </w:r>
    </w:p>
    <w:p w14:paraId="4289C019" w14:textId="74E77A05" w:rsidR="006A23F6" w:rsidRDefault="007A7C13" w:rsidP="006A23F6">
      <w:pPr>
        <w:pStyle w:val="afe"/>
        <w:numPr>
          <w:ilvl w:val="0"/>
          <w:numId w:val="21"/>
        </w:numPr>
        <w:ind w:leftChars="0"/>
      </w:pPr>
      <w:r>
        <w:t>SQL</w:t>
      </w:r>
      <w:r>
        <w:rPr>
          <w:rFonts w:hint="eastAsia"/>
        </w:rPr>
        <w:t>が分かる</w:t>
      </w:r>
    </w:p>
    <w:p w14:paraId="555AC61E" w14:textId="002B7599" w:rsidR="001C0DDF" w:rsidRDefault="007A7C13" w:rsidP="001C0DDF">
      <w:pPr>
        <w:pStyle w:val="afe"/>
        <w:numPr>
          <w:ilvl w:val="0"/>
          <w:numId w:val="21"/>
        </w:numPr>
        <w:ind w:leftChars="0"/>
      </w:pPr>
      <w:r>
        <w:t>Java EE 6/7</w:t>
      </w:r>
      <w:r w:rsidR="00F04794">
        <w:rPr>
          <w:rFonts w:hint="eastAsia"/>
        </w:rPr>
        <w:t>の</w:t>
      </w:r>
      <w:r w:rsidR="00DB0B28">
        <w:rPr>
          <w:rFonts w:hint="eastAsia"/>
        </w:rPr>
        <w:t>名前を聞いたことがあるが使ったことが</w:t>
      </w:r>
      <w:r w:rsidR="00CD5537">
        <w:rPr>
          <w:rFonts w:hint="eastAsia"/>
        </w:rPr>
        <w:t>なく、</w:t>
      </w:r>
      <w:r w:rsidR="0013519B">
        <w:rPr>
          <w:rFonts w:hint="eastAsia"/>
        </w:rPr>
        <w:t>まずは</w:t>
      </w:r>
      <w:r w:rsidR="00CD5537">
        <w:rPr>
          <w:rFonts w:hint="eastAsia"/>
        </w:rPr>
        <w:t>試してみたい</w:t>
      </w:r>
    </w:p>
    <w:p w14:paraId="5E60FFA6" w14:textId="77777777" w:rsidR="00436366" w:rsidRDefault="00436366" w:rsidP="00436366"/>
    <w:p w14:paraId="3F046230" w14:textId="03C3EA3C" w:rsidR="00436366" w:rsidRDefault="00436366" w:rsidP="00436366">
      <w:r>
        <w:rPr>
          <w:rFonts w:hint="eastAsia"/>
        </w:rPr>
        <w:t>尚、本チュートリアル</w:t>
      </w:r>
      <w:del w:id="272" w:author="寺田 佳央" w:date="2013-08-21T14:36:00Z">
        <w:r w:rsidDel="009D2B5D">
          <w:rPr>
            <w:rFonts w:hint="eastAsia"/>
          </w:rPr>
          <w:delText>で</w:delText>
        </w:r>
      </w:del>
      <w:r>
        <w:rPr>
          <w:rFonts w:hint="eastAsia"/>
        </w:rPr>
        <w:t>は</w:t>
      </w:r>
      <w:r>
        <w:t>JavaEE</w:t>
      </w:r>
      <w:r>
        <w:rPr>
          <w:rFonts w:hint="eastAsia"/>
        </w:rPr>
        <w:t>の個別技術</w:t>
      </w:r>
      <w:r>
        <w:t>(JPA,EJB,JSF</w:t>
      </w:r>
      <w:r>
        <w:rPr>
          <w:rFonts w:hint="eastAsia"/>
        </w:rPr>
        <w:t>など</w:t>
      </w:r>
      <w:r>
        <w:t>)</w:t>
      </w:r>
      <w:del w:id="273" w:author="寺田 佳央" w:date="2013-08-21T14:36:00Z">
        <w:r w:rsidDel="00CF1685">
          <w:rPr>
            <w:rFonts w:hint="eastAsia"/>
          </w:rPr>
          <w:delText>について</w:delText>
        </w:r>
      </w:del>
      <w:r>
        <w:rPr>
          <w:rFonts w:hint="eastAsia"/>
        </w:rPr>
        <w:t>の詳細</w:t>
      </w:r>
      <w:del w:id="274" w:author="寺田 佳央" w:date="2013-08-21T14:37:00Z">
        <w:r w:rsidDel="00CF1685">
          <w:rPr>
            <w:rFonts w:hint="eastAsia"/>
          </w:rPr>
          <w:delText>な</w:delText>
        </w:r>
      </w:del>
      <w:r>
        <w:rPr>
          <w:rFonts w:hint="eastAsia"/>
        </w:rPr>
        <w:t>説明は行</w:t>
      </w:r>
      <w:del w:id="275" w:author="寺田 佳央" w:date="2013-08-21T14:37:00Z">
        <w:r w:rsidDel="00CF1685">
          <w:rPr>
            <w:rFonts w:hint="eastAsia"/>
          </w:rPr>
          <w:delText>ってい</w:delText>
        </w:r>
      </w:del>
      <w:ins w:id="276" w:author="寺田 佳央" w:date="2013-08-21T14:37:00Z">
        <w:r w:rsidR="00CF1685">
          <w:rPr>
            <w:rFonts w:hint="eastAsia"/>
          </w:rPr>
          <w:t>わ</w:t>
        </w:r>
      </w:ins>
      <w:r>
        <w:rPr>
          <w:rFonts w:hint="eastAsia"/>
        </w:rPr>
        <w:t>ないため、</w:t>
      </w:r>
      <w:ins w:id="277" w:author="寺田 佳央" w:date="2013-08-21T14:38:00Z">
        <w:r w:rsidR="00B30489">
          <w:rPr>
            <w:rFonts w:hint="eastAsia"/>
          </w:rPr>
          <w:t>本チュートリアル中</w:t>
        </w:r>
      </w:ins>
      <w:ins w:id="278" w:author="寺田 佳央" w:date="2013-08-21T14:40:00Z">
        <w:r w:rsidR="00FC2B5A">
          <w:rPr>
            <w:rFonts w:hint="eastAsia"/>
          </w:rPr>
          <w:t>に</w:t>
        </w:r>
      </w:ins>
      <w:ins w:id="279" w:author="寺田 佳央" w:date="2013-08-21T14:38:00Z">
        <w:r w:rsidR="00B30489">
          <w:rPr>
            <w:rFonts w:hint="eastAsia"/>
          </w:rPr>
          <w:t>不明</w:t>
        </w:r>
      </w:ins>
      <w:del w:id="280" w:author="寺田 佳央" w:date="2013-08-21T14:38:00Z">
        <w:r w:rsidDel="00B30489">
          <w:rPr>
            <w:rFonts w:hint="eastAsia"/>
          </w:rPr>
          <w:delText>わからない</w:delText>
        </w:r>
      </w:del>
      <w:ins w:id="281" w:author="寺田 佳央" w:date="2013-08-21T14:38:00Z">
        <w:r w:rsidR="00B30489">
          <w:rPr>
            <w:rFonts w:hint="eastAsia"/>
          </w:rPr>
          <w:t>な</w:t>
        </w:r>
      </w:ins>
      <w:r>
        <w:rPr>
          <w:rFonts w:hint="eastAsia"/>
        </w:rPr>
        <w:t>用語が</w:t>
      </w:r>
      <w:del w:id="282" w:author="寺田 佳央" w:date="2013-08-21T14:38:00Z">
        <w:r w:rsidDel="00B30489">
          <w:rPr>
            <w:rFonts w:hint="eastAsia"/>
          </w:rPr>
          <w:delText>あれば</w:delText>
        </w:r>
      </w:del>
      <w:ins w:id="283" w:author="寺田 佳央" w:date="2013-08-21T14:38:00Z">
        <w:r w:rsidR="00B30489">
          <w:rPr>
            <w:rFonts w:hint="eastAsia"/>
          </w:rPr>
          <w:t>ある場合、</w:t>
        </w:r>
      </w:ins>
      <w:r>
        <w:rPr>
          <w:rFonts w:hint="eastAsia"/>
        </w:rPr>
        <w:t>適宜</w:t>
      </w:r>
      <w:r w:rsidR="002B3FAF">
        <w:rPr>
          <w:rFonts w:hint="eastAsia"/>
        </w:rPr>
        <w:t>別のドキュメントを参照</w:t>
      </w:r>
      <w:del w:id="284" w:author="寺田 佳央" w:date="2013-08-21T14:38:00Z">
        <w:r w:rsidR="002B3FAF" w:rsidDel="00E7639C">
          <w:rPr>
            <w:rFonts w:hint="eastAsia"/>
          </w:rPr>
          <w:delText>する必要がある</w:delText>
        </w:r>
      </w:del>
      <w:ins w:id="285" w:author="寺田 佳央" w:date="2013-08-21T14:38:00Z">
        <w:r w:rsidR="00E7639C">
          <w:rPr>
            <w:rFonts w:hint="eastAsia"/>
          </w:rPr>
          <w:t>してください</w:t>
        </w:r>
      </w:ins>
      <w:r w:rsidR="002B3FAF">
        <w:rPr>
          <w:rFonts w:hint="eastAsia"/>
        </w:rPr>
        <w:t>。</w:t>
      </w:r>
      <w:r w:rsidR="008B317B">
        <w:rPr>
          <w:rFonts w:hint="eastAsia"/>
        </w:rPr>
        <w:t>ただし、</w:t>
      </w:r>
      <w:del w:id="286" w:author="寺田 佳央" w:date="2013-08-21T14:39:00Z">
        <w:r w:rsidR="008B317B" w:rsidDel="00DE13BA">
          <w:rPr>
            <w:rFonts w:hint="eastAsia"/>
          </w:rPr>
          <w:delText>わからなくても</w:delText>
        </w:r>
      </w:del>
      <w:ins w:id="287" w:author="寺田 佳央" w:date="2013-08-21T14:39:00Z">
        <w:r w:rsidR="00DE13BA">
          <w:rPr>
            <w:rFonts w:hint="eastAsia"/>
          </w:rPr>
          <w:t>基本的には</w:t>
        </w:r>
      </w:ins>
      <w:r w:rsidR="00607A26">
        <w:rPr>
          <w:rFonts w:hint="eastAsia"/>
        </w:rPr>
        <w:t>記述内容に</w:t>
      </w:r>
      <w:del w:id="288" w:author="寺田 佳央" w:date="2013-08-21T14:39:00Z">
        <w:r w:rsidR="00607A26" w:rsidDel="00E535B1">
          <w:rPr>
            <w:rFonts w:hint="eastAsia"/>
          </w:rPr>
          <w:delText>従って</w:delText>
        </w:r>
      </w:del>
      <w:ins w:id="289" w:author="寺田 佳央" w:date="2013-08-21T14:39:00Z">
        <w:r w:rsidR="00E535B1">
          <w:rPr>
            <w:rFonts w:hint="eastAsia"/>
          </w:rPr>
          <w:t>従い</w:t>
        </w:r>
      </w:ins>
      <w:del w:id="290" w:author="寺田 佳央" w:date="2013-08-21T14:39:00Z">
        <w:r w:rsidR="00607A26" w:rsidDel="00A41FE0">
          <w:delText>NetBeans</w:delText>
        </w:r>
        <w:r w:rsidR="00607A26" w:rsidDel="00A41FE0">
          <w:rPr>
            <w:rFonts w:hint="eastAsia"/>
          </w:rPr>
          <w:delText>を</w:delText>
        </w:r>
      </w:del>
      <w:r w:rsidR="00607A26">
        <w:rPr>
          <w:rFonts w:hint="eastAsia"/>
        </w:rPr>
        <w:t>操作</w:t>
      </w:r>
      <w:ins w:id="291" w:author="寺田 佳央" w:date="2013-08-21T14:40:00Z">
        <w:r w:rsidR="00857DFC">
          <w:rPr>
            <w:rFonts w:hint="eastAsia"/>
          </w:rPr>
          <w:t>を行</w:t>
        </w:r>
      </w:ins>
      <w:ins w:id="292" w:author="寺田 佳央" w:date="2013-08-21T14:41:00Z">
        <w:r w:rsidR="00FC2B5A">
          <w:rPr>
            <w:rFonts w:hint="eastAsia"/>
          </w:rPr>
          <w:t>うことで</w:t>
        </w:r>
      </w:ins>
      <w:del w:id="293" w:author="寺田 佳央" w:date="2013-08-21T14:39:00Z">
        <w:r w:rsidR="00607A26" w:rsidDel="00F81376">
          <w:rPr>
            <w:rFonts w:hint="eastAsia"/>
          </w:rPr>
          <w:delText>すれば</w:delText>
        </w:r>
      </w:del>
      <w:r w:rsidR="00607A26">
        <w:rPr>
          <w:rFonts w:hint="eastAsia"/>
        </w:rPr>
        <w:t>アプリケーションの作成は可能で</w:t>
      </w:r>
      <w:del w:id="294" w:author="寺田 佳央" w:date="2013-08-21T14:40:00Z">
        <w:r w:rsidR="00607A26" w:rsidDel="00857DFC">
          <w:rPr>
            <w:rFonts w:hint="eastAsia"/>
          </w:rPr>
          <w:delText>あるため</w:delText>
        </w:r>
      </w:del>
      <w:ins w:id="295" w:author="寺田 佳央" w:date="2013-08-21T14:40:00Z">
        <w:r w:rsidR="00857DFC">
          <w:rPr>
            <w:rFonts w:hint="eastAsia"/>
          </w:rPr>
          <w:t>す。</w:t>
        </w:r>
      </w:ins>
      <w:del w:id="296" w:author="寺田 佳央" w:date="2013-08-21T14:40:00Z">
        <w:r w:rsidR="00607A26" w:rsidDel="00857DFC">
          <w:rPr>
            <w:rFonts w:hint="eastAsia"/>
          </w:rPr>
          <w:delText>、</w:delText>
        </w:r>
      </w:del>
      <w:ins w:id="297" w:author="寺田 佳央" w:date="2013-08-21T14:40:00Z">
        <w:r w:rsidR="00857DFC">
          <w:rPr>
            <w:rFonts w:hint="eastAsia"/>
          </w:rPr>
          <w:t>本チュートリアルは、</w:t>
        </w:r>
      </w:ins>
      <w:r w:rsidR="00607A26">
        <w:rPr>
          <w:rFonts w:hint="eastAsia"/>
        </w:rPr>
        <w:t>まずは</w:t>
      </w:r>
      <w:del w:id="298" w:author="寺田 佳央" w:date="2013-08-21T14:40:00Z">
        <w:r w:rsidR="000968F2" w:rsidDel="00857DFC">
          <w:rPr>
            <w:rFonts w:hint="eastAsia"/>
          </w:rPr>
          <w:delText>テ</w:delText>
        </w:r>
      </w:del>
      <w:ins w:id="299" w:author="寺田 佳央" w:date="2013-08-21T14:40:00Z">
        <w:r w:rsidR="00857DFC">
          <w:rPr>
            <w:rFonts w:hint="eastAsia"/>
          </w:rPr>
          <w:t>手</w:t>
        </w:r>
      </w:ins>
      <w:r w:rsidR="000968F2">
        <w:rPr>
          <w:rFonts w:hint="eastAsia"/>
        </w:rPr>
        <w:t>を動かして</w:t>
      </w:r>
      <w:r w:rsidR="00607A26">
        <w:rPr>
          <w:rFonts w:hint="eastAsia"/>
        </w:rPr>
        <w:t>アプリケーションを作成して</w:t>
      </w:r>
      <w:ins w:id="300" w:author="寺田 佳央" w:date="2013-08-21T14:41:00Z">
        <w:r w:rsidR="00AE0AE8">
          <w:t>Java EE</w:t>
        </w:r>
        <w:r w:rsidR="00AE0AE8">
          <w:rPr>
            <w:rFonts w:hint="eastAsia"/>
          </w:rPr>
          <w:t>の開発に触れていただく事を目的としています。</w:t>
        </w:r>
      </w:ins>
      <w:del w:id="301" w:author="寺田 佳央" w:date="2013-08-21T14:41:00Z">
        <w:r w:rsidR="00607A26" w:rsidDel="00AE0AE8">
          <w:rPr>
            <w:rFonts w:hint="eastAsia"/>
          </w:rPr>
          <w:delText>から</w:delText>
        </w:r>
      </w:del>
      <w:r w:rsidR="00607A26">
        <w:rPr>
          <w:rFonts w:hint="eastAsia"/>
        </w:rPr>
        <w:t>必要に応じて</w:t>
      </w:r>
      <w:r w:rsidR="005D62B3">
        <w:rPr>
          <w:rFonts w:hint="eastAsia"/>
        </w:rPr>
        <w:t>個別に深掘り</w:t>
      </w:r>
      <w:r w:rsidR="00BE0584">
        <w:rPr>
          <w:rFonts w:hint="eastAsia"/>
        </w:rPr>
        <w:t>していくことを推奨</w:t>
      </w:r>
      <w:del w:id="302" w:author="寺田 佳央" w:date="2013-08-21T14:41:00Z">
        <w:r w:rsidR="00BE0584" w:rsidDel="00AE0AE8">
          <w:rPr>
            <w:rFonts w:hint="eastAsia"/>
          </w:rPr>
          <w:delText>する</w:delText>
        </w:r>
      </w:del>
      <w:ins w:id="303" w:author="寺田 佳央" w:date="2013-08-21T14:41:00Z">
        <w:r w:rsidR="00AE0AE8">
          <w:rPr>
            <w:rFonts w:hint="eastAsia"/>
          </w:rPr>
          <w:t>します</w:t>
        </w:r>
      </w:ins>
      <w:r w:rsidR="00BE0584">
        <w:rPr>
          <w:rFonts w:hint="eastAsia"/>
        </w:rPr>
        <w:t>。</w:t>
      </w:r>
    </w:p>
    <w:p w14:paraId="2025B4B9" w14:textId="77777777" w:rsidR="00F04794" w:rsidRDefault="00F04794" w:rsidP="00FD0AF3"/>
    <w:p w14:paraId="445357F8" w14:textId="7F0F8E0D" w:rsidR="00CD3842" w:rsidRDefault="00CD3842" w:rsidP="00CD3842">
      <w:pPr>
        <w:pStyle w:val="2"/>
      </w:pPr>
      <w:bookmarkStart w:id="304" w:name="_Toc238348435"/>
      <w:r>
        <w:rPr>
          <w:rFonts w:hint="eastAsia"/>
        </w:rPr>
        <w:lastRenderedPageBreak/>
        <w:t>検証環境</w:t>
      </w:r>
      <w:bookmarkEnd w:id="304"/>
    </w:p>
    <w:p w14:paraId="3D2380DD" w14:textId="4542DB54" w:rsidR="002D5DFE" w:rsidRDefault="00CD3842" w:rsidP="00D365A9">
      <w:r>
        <w:rPr>
          <w:rFonts w:hint="eastAsia"/>
        </w:rPr>
        <w:t>このチュートリアルは以下の環境で動作確認して</w:t>
      </w:r>
      <w:del w:id="305" w:author="寺田 佳央" w:date="2013-08-21T14:42:00Z">
        <w:r w:rsidDel="00F85299">
          <w:rPr>
            <w:rFonts w:hint="eastAsia"/>
          </w:rPr>
          <w:delText>いる</w:delText>
        </w:r>
      </w:del>
      <w:ins w:id="306" w:author="寺田 佳央" w:date="2013-08-21T14:42:00Z">
        <w:r w:rsidR="00F85299">
          <w:rPr>
            <w:rFonts w:hint="eastAsia"/>
          </w:rPr>
          <w:t>います</w:t>
        </w:r>
      </w:ins>
      <w:r>
        <w:rPr>
          <w:rFonts w:hint="eastAsia"/>
        </w:rPr>
        <w:t>。</w:t>
      </w:r>
    </w:p>
    <w:p w14:paraId="56208879" w14:textId="77777777" w:rsidR="00CD3842" w:rsidRDefault="00CD3842" w:rsidP="00D365A9"/>
    <w:tbl>
      <w:tblPr>
        <w:tblStyle w:val="41"/>
        <w:tblW w:w="0" w:type="auto"/>
        <w:tblLook w:val="04A0" w:firstRow="1" w:lastRow="0" w:firstColumn="1" w:lastColumn="0" w:noHBand="0" w:noVBand="1"/>
      </w:tblPr>
      <w:tblGrid>
        <w:gridCol w:w="980"/>
        <w:gridCol w:w="6039"/>
      </w:tblGrid>
      <w:tr w:rsidR="00E0409E" w14:paraId="5586B811" w14:textId="77777777" w:rsidTr="006D0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17D5DC0C" w14:textId="4BFA5C7B" w:rsidR="00E0409E" w:rsidRDefault="00E0409E" w:rsidP="00D365A9">
            <w:r>
              <w:rPr>
                <w:rFonts w:hint="eastAsia"/>
              </w:rPr>
              <w:t>種別</w:t>
            </w:r>
          </w:p>
        </w:tc>
        <w:tc>
          <w:tcPr>
            <w:tcW w:w="6039" w:type="dxa"/>
          </w:tcPr>
          <w:p w14:paraId="026771D5" w14:textId="5BD3141D" w:rsidR="00E0409E" w:rsidRDefault="00E0409E" w:rsidP="00D365A9">
            <w:pPr>
              <w:cnfStyle w:val="100000000000" w:firstRow="1" w:lastRow="0" w:firstColumn="0" w:lastColumn="0" w:oddVBand="0" w:evenVBand="0" w:oddHBand="0" w:evenHBand="0" w:firstRowFirstColumn="0" w:firstRowLastColumn="0" w:lastRowFirstColumn="0" w:lastRowLastColumn="0"/>
            </w:pPr>
            <w:r>
              <w:rPr>
                <w:rFonts w:hint="eastAsia"/>
              </w:rPr>
              <w:t>名前</w:t>
            </w:r>
          </w:p>
        </w:tc>
      </w:tr>
      <w:tr w:rsidR="00E0409E" w14:paraId="3E9C383A"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504D27" w14:textId="4BB772C7" w:rsidR="00E0409E" w:rsidRDefault="00E0409E" w:rsidP="00D365A9">
            <w:r>
              <w:rPr>
                <w:rFonts w:hint="eastAsia"/>
              </w:rPr>
              <w:t>OS</w:t>
            </w:r>
          </w:p>
        </w:tc>
        <w:tc>
          <w:tcPr>
            <w:tcW w:w="6039" w:type="dxa"/>
          </w:tcPr>
          <w:p w14:paraId="1FACAE02" w14:textId="44C82646" w:rsidR="00E0409E" w:rsidRDefault="00376A73" w:rsidP="00D365A9">
            <w:pPr>
              <w:cnfStyle w:val="000000100000" w:firstRow="0" w:lastRow="0" w:firstColumn="0" w:lastColumn="0" w:oddVBand="0" w:evenVBand="0" w:oddHBand="1" w:evenHBand="0" w:firstRowFirstColumn="0" w:firstRowLastColumn="0" w:lastRowFirstColumn="0" w:lastRowLastColumn="0"/>
            </w:pPr>
            <w:r>
              <w:t>OS X 10.8.4</w:t>
            </w:r>
          </w:p>
        </w:tc>
      </w:tr>
      <w:tr w:rsidR="00E0409E" w14:paraId="0F7B601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A25D713" w14:textId="57BB18C1" w:rsidR="00E0409E" w:rsidRDefault="00E0409E" w:rsidP="00D365A9">
            <w:r>
              <w:rPr>
                <w:rFonts w:hint="eastAsia"/>
              </w:rPr>
              <w:t>JVM</w:t>
            </w:r>
          </w:p>
        </w:tc>
        <w:tc>
          <w:tcPr>
            <w:tcW w:w="6039" w:type="dxa"/>
          </w:tcPr>
          <w:p w14:paraId="68B8AABF" w14:textId="5D5A5D01" w:rsidR="00E0409E" w:rsidRDefault="00E0409E" w:rsidP="00D365A9">
            <w:pPr>
              <w:cnfStyle w:val="000000010000" w:firstRow="0" w:lastRow="0" w:firstColumn="0" w:lastColumn="0" w:oddVBand="0" w:evenVBand="0" w:oddHBand="0" w:evenHBand="1" w:firstRowFirstColumn="0" w:firstRowLastColumn="0" w:lastRowFirstColumn="0" w:lastRowLastColumn="0"/>
            </w:pPr>
            <w:r>
              <w:rPr>
                <w:rFonts w:hint="eastAsia"/>
              </w:rPr>
              <w:t>Java 1.</w:t>
            </w:r>
            <w:r w:rsidR="00376A73">
              <w:rPr>
                <w:rFonts w:hint="eastAsia"/>
              </w:rPr>
              <w:t>7</w:t>
            </w:r>
          </w:p>
        </w:tc>
      </w:tr>
      <w:tr w:rsidR="00E0409E" w14:paraId="4952D77E"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B22321E" w14:textId="5C00637B" w:rsidR="00E0409E" w:rsidRDefault="00E0409E" w:rsidP="00D365A9">
            <w:r>
              <w:rPr>
                <w:rFonts w:hint="eastAsia"/>
              </w:rPr>
              <w:t>IDE</w:t>
            </w:r>
          </w:p>
        </w:tc>
        <w:tc>
          <w:tcPr>
            <w:tcW w:w="6039" w:type="dxa"/>
          </w:tcPr>
          <w:p w14:paraId="39E9619F" w14:textId="42C0E639" w:rsidR="00E0409E" w:rsidRPr="00E0409E" w:rsidRDefault="008946A8" w:rsidP="00D365A9">
            <w:pPr>
              <w:cnfStyle w:val="000000100000" w:firstRow="0" w:lastRow="0" w:firstColumn="0" w:lastColumn="0" w:oddVBand="0" w:evenVBand="0" w:oddHBand="1" w:evenHBand="0" w:firstRowFirstColumn="0" w:firstRowLastColumn="0" w:lastRowFirstColumn="0" w:lastRowLastColumn="0"/>
            </w:pPr>
            <w:r>
              <w:t>NetBeans 7.3.1</w:t>
            </w:r>
          </w:p>
        </w:tc>
      </w:tr>
      <w:tr w:rsidR="00E0409E" w14:paraId="6764A53F"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4337A75E" w14:textId="056E37E6" w:rsidR="00E0409E" w:rsidRDefault="00EC00B4" w:rsidP="00D365A9">
            <w:r>
              <w:rPr>
                <w:rFonts w:hint="eastAsia"/>
              </w:rPr>
              <w:t>AP</w:t>
            </w:r>
            <w:r>
              <w:rPr>
                <w:rFonts w:hint="eastAsia"/>
              </w:rPr>
              <w:t>サーバー</w:t>
            </w:r>
          </w:p>
        </w:tc>
        <w:tc>
          <w:tcPr>
            <w:tcW w:w="6039" w:type="dxa"/>
          </w:tcPr>
          <w:p w14:paraId="491C8D46" w14:textId="200F6ACF" w:rsidR="00E0409E" w:rsidRPr="00E0409E" w:rsidRDefault="004850FB" w:rsidP="00D365A9">
            <w:pPr>
              <w:cnfStyle w:val="000000010000" w:firstRow="0" w:lastRow="0" w:firstColumn="0" w:lastColumn="0" w:oddVBand="0" w:evenVBand="0" w:oddHBand="0" w:evenHBand="1" w:firstRowFirstColumn="0" w:firstRowLastColumn="0" w:lastRowFirstColumn="0" w:lastRowLastColumn="0"/>
            </w:pPr>
            <w:r w:rsidRPr="004850FB">
              <w:t>GlassFish Server Open Source Edition  4.0</w:t>
            </w:r>
          </w:p>
        </w:tc>
      </w:tr>
      <w:tr w:rsidR="00E0409E" w14:paraId="33275EB0"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30ADB9" w14:textId="3B996601" w:rsidR="00E0409E" w:rsidRDefault="00EC00B4" w:rsidP="00D365A9">
            <w:r>
              <w:rPr>
                <w:rFonts w:hint="eastAsia"/>
              </w:rPr>
              <w:t>Web</w:t>
            </w:r>
            <w:r>
              <w:rPr>
                <w:rFonts w:hint="eastAsia"/>
              </w:rPr>
              <w:t>ブラウザ</w:t>
            </w:r>
          </w:p>
        </w:tc>
        <w:tc>
          <w:tcPr>
            <w:tcW w:w="6039" w:type="dxa"/>
          </w:tcPr>
          <w:p w14:paraId="62856959" w14:textId="3B7C2668" w:rsidR="00E0409E" w:rsidRPr="00E0409E" w:rsidRDefault="00E0409E" w:rsidP="00D365A9">
            <w:pPr>
              <w:cnfStyle w:val="000000100000" w:firstRow="0" w:lastRow="0" w:firstColumn="0" w:lastColumn="0" w:oddVBand="0" w:evenVBand="0" w:oddHBand="1" w:evenHBand="0" w:firstRowFirstColumn="0" w:firstRowLastColumn="0" w:lastRowFirstColumn="0" w:lastRowLastColumn="0"/>
            </w:pPr>
            <w:r w:rsidRPr="00E0409E">
              <w:t>Google Chrome 27.0.1453.94 m</w:t>
            </w:r>
          </w:p>
        </w:tc>
      </w:tr>
      <w:tr w:rsidR="00FD77D8" w14:paraId="403BFB5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33DA95FC" w14:textId="53EDADF6" w:rsidR="00FD77D8" w:rsidRDefault="00FD77D8" w:rsidP="00D365A9">
            <w:r>
              <w:t>REST</w:t>
            </w:r>
            <w:r>
              <w:rPr>
                <w:rFonts w:hint="eastAsia"/>
              </w:rPr>
              <w:t>クライアント</w:t>
            </w:r>
          </w:p>
        </w:tc>
        <w:tc>
          <w:tcPr>
            <w:tcW w:w="6039" w:type="dxa"/>
          </w:tcPr>
          <w:p w14:paraId="63B8B671" w14:textId="0C54E0F7" w:rsidR="00FD77D8" w:rsidRPr="00E0409E" w:rsidRDefault="00FD77D8" w:rsidP="00D365A9">
            <w:pPr>
              <w:cnfStyle w:val="000000010000" w:firstRow="0" w:lastRow="0" w:firstColumn="0" w:lastColumn="0" w:oddVBand="0" w:evenVBand="0" w:oddHBand="0" w:evenHBand="1" w:firstRowFirstColumn="0" w:firstRowLastColumn="0" w:lastRowFirstColumn="0" w:lastRowLastColumn="0"/>
            </w:pPr>
            <w:r w:rsidRPr="00FD77D8">
              <w:t>Dev HTTP Client 0.6.9.7</w:t>
            </w:r>
          </w:p>
        </w:tc>
      </w:tr>
    </w:tbl>
    <w:p w14:paraId="47E0401F" w14:textId="77777777" w:rsidR="00E0409E" w:rsidRDefault="00E0409E" w:rsidP="00D365A9"/>
    <w:p w14:paraId="1C6F712B" w14:textId="084E8D7F" w:rsidR="00CD3842" w:rsidRDefault="001F6F21" w:rsidP="00D365A9">
      <w:r>
        <w:rPr>
          <w:rFonts w:hint="eastAsia"/>
        </w:rPr>
        <w:t>必ずしも</w:t>
      </w:r>
      <w:r w:rsidR="00DB4137">
        <w:rPr>
          <w:rFonts w:hint="eastAsia"/>
        </w:rPr>
        <w:t>上記環境に合わせる必要は</w:t>
      </w:r>
      <w:del w:id="307" w:author="寺田 佳央" w:date="2013-08-21T14:42:00Z">
        <w:r w:rsidR="00DB4137" w:rsidDel="0020650A">
          <w:rPr>
            <w:rFonts w:hint="eastAsia"/>
          </w:rPr>
          <w:delText>ない</w:delText>
        </w:r>
        <w:r w:rsidR="00EC00B4" w:rsidDel="0020650A">
          <w:rPr>
            <w:rFonts w:hint="eastAsia"/>
          </w:rPr>
          <w:delText>が</w:delText>
        </w:r>
      </w:del>
      <w:ins w:id="308" w:author="寺田 佳央" w:date="2013-08-21T14:42:00Z">
        <w:r w:rsidR="0020650A">
          <w:rPr>
            <w:rFonts w:hint="eastAsia"/>
          </w:rPr>
          <w:t>ありませんが</w:t>
        </w:r>
      </w:ins>
      <w:r w:rsidR="00EC00B4">
        <w:rPr>
          <w:rFonts w:hint="eastAsia"/>
        </w:rPr>
        <w:t>、</w:t>
      </w:r>
      <w:r>
        <w:t>Dev HTTP Client</w:t>
      </w:r>
      <w:r>
        <w:rPr>
          <w:rFonts w:hint="eastAsia"/>
        </w:rPr>
        <w:t>は</w:t>
      </w:r>
      <w:r>
        <w:t>Chrome</w:t>
      </w:r>
      <w:r>
        <w:rPr>
          <w:rFonts w:hint="eastAsia"/>
        </w:rPr>
        <w:t>の拡張機能</w:t>
      </w:r>
      <w:del w:id="309" w:author="寺田 佳央" w:date="2013-08-21T14:42:00Z">
        <w:r w:rsidDel="003346BE">
          <w:rPr>
            <w:rFonts w:hint="eastAsia"/>
          </w:rPr>
          <w:delText>なので</w:delText>
        </w:r>
      </w:del>
      <w:ins w:id="310" w:author="寺田 佳央" w:date="2013-08-21T14:42:00Z">
        <w:r w:rsidR="003346BE">
          <w:rPr>
            <w:rFonts w:hint="eastAsia"/>
          </w:rPr>
          <w:t>であるため</w:t>
        </w:r>
      </w:ins>
      <w:r>
        <w:rPr>
          <w:rFonts w:hint="eastAsia"/>
        </w:rPr>
        <w:t>、</w:t>
      </w:r>
      <w:del w:id="311" w:author="寺田 佳央" w:date="2013-08-21T14:43:00Z">
        <w:r w:rsidDel="00E33D37">
          <w:delText>Dev HTTP Client</w:delText>
        </w:r>
        <w:r w:rsidDel="00E33D37">
          <w:rPr>
            <w:rFonts w:hint="eastAsia"/>
          </w:rPr>
          <w:delText>を使うには</w:delText>
        </w:r>
      </w:del>
      <w:r>
        <w:rPr>
          <w:rFonts w:hint="eastAsia"/>
        </w:rPr>
        <w:t>ブラウザを</w:t>
      </w:r>
      <w:r>
        <w:t>Chrome</w:t>
      </w:r>
      <w:del w:id="312" w:author="寺田 佳央" w:date="2013-08-21T14:42:00Z">
        <w:r w:rsidDel="00C40BB3">
          <w:rPr>
            <w:rFonts w:hint="eastAsia"/>
          </w:rPr>
          <w:delText>二</w:delText>
        </w:r>
      </w:del>
      <w:ins w:id="313" w:author="寺田 佳央" w:date="2013-08-21T14:42:00Z">
        <w:r w:rsidR="00C40BB3">
          <w:rPr>
            <w:rFonts w:hint="eastAsia"/>
          </w:rPr>
          <w:t>に</w:t>
        </w:r>
      </w:ins>
      <w:r>
        <w:rPr>
          <w:rFonts w:hint="eastAsia"/>
        </w:rPr>
        <w:t>する必要が</w:t>
      </w:r>
      <w:del w:id="314" w:author="寺田 佳央" w:date="2013-08-21T14:43:00Z">
        <w:r w:rsidDel="00012F82">
          <w:rPr>
            <w:rFonts w:hint="eastAsia"/>
          </w:rPr>
          <w:delText>ある</w:delText>
        </w:r>
      </w:del>
      <w:ins w:id="315" w:author="寺田 佳央" w:date="2013-08-21T14:43:00Z">
        <w:r w:rsidR="00012F82">
          <w:rPr>
            <w:rFonts w:hint="eastAsia"/>
          </w:rPr>
          <w:t>あります</w:t>
        </w:r>
      </w:ins>
      <w:r w:rsidR="00DB4137">
        <w:rPr>
          <w:rFonts w:hint="eastAsia"/>
        </w:rPr>
        <w:t>。</w:t>
      </w:r>
    </w:p>
    <w:p w14:paraId="19D0DD79" w14:textId="77777777" w:rsidR="0003546E" w:rsidRDefault="0003546E" w:rsidP="0003546E"/>
    <w:p w14:paraId="7CCD35BB" w14:textId="77777777" w:rsidR="0003546E" w:rsidRDefault="0003546E" w:rsidP="0003546E">
      <w:pPr>
        <w:pStyle w:val="2"/>
      </w:pPr>
      <w:bookmarkStart w:id="316" w:name="_Toc238348436"/>
      <w:r>
        <w:rPr>
          <w:rFonts w:hint="eastAsia"/>
        </w:rPr>
        <w:t>アーキテクチャ概要</w:t>
      </w:r>
      <w:bookmarkEnd w:id="316"/>
    </w:p>
    <w:p w14:paraId="59E6D9E5" w14:textId="77777777" w:rsidR="0003546E" w:rsidRDefault="0003546E" w:rsidP="0003546E"/>
    <w:p w14:paraId="679351C6" w14:textId="456FF40F" w:rsidR="0003546E" w:rsidRDefault="005C3144" w:rsidP="0003546E">
      <w:ins w:id="317" w:author="寺田 佳央" w:date="2013-08-21T14:43:00Z">
        <w:r>
          <w:rPr>
            <w:rFonts w:hint="eastAsia"/>
          </w:rPr>
          <w:t>本チュートリアルは</w:t>
        </w:r>
      </w:ins>
      <w:del w:id="318" w:author="寺田 佳央" w:date="2013-08-21T14:43:00Z">
        <w:r w:rsidR="0003546E" w:rsidDel="005C3144">
          <w:rPr>
            <w:rFonts w:hint="eastAsia"/>
          </w:rPr>
          <w:delText>以下のような</w:delText>
        </w:r>
      </w:del>
      <w:ins w:id="319" w:author="寺田 佳央" w:date="2013-08-21T14:43:00Z">
        <w:r>
          <w:rPr>
            <w:rFonts w:hint="eastAsia"/>
          </w:rPr>
          <w:t>、下記の</w:t>
        </w:r>
      </w:ins>
      <w:r w:rsidR="0003546E">
        <w:rPr>
          <w:rFonts w:hint="eastAsia"/>
        </w:rPr>
        <w:t>アーキテクチャでアプリケーションを開発</w:t>
      </w:r>
      <w:del w:id="320" w:author="寺田 佳央" w:date="2013-08-21T14:44:00Z">
        <w:r w:rsidR="0003546E" w:rsidDel="00663639">
          <w:rPr>
            <w:rFonts w:hint="eastAsia"/>
          </w:rPr>
          <w:delText>する</w:delText>
        </w:r>
      </w:del>
      <w:ins w:id="321" w:author="寺田 佳央" w:date="2013-08-21T14:44:00Z">
        <w:r w:rsidR="00663639">
          <w:rPr>
            <w:rFonts w:hint="eastAsia"/>
          </w:rPr>
          <w:t>します</w:t>
        </w:r>
      </w:ins>
      <w:r w:rsidR="0003546E">
        <w:rPr>
          <w:rFonts w:hint="eastAsia"/>
        </w:rPr>
        <w:t>。</w:t>
      </w:r>
    </w:p>
    <w:p w14:paraId="387F3D06" w14:textId="77777777" w:rsidR="004F3E2E" w:rsidRDefault="004F3E2E" w:rsidP="0003546E"/>
    <w:p w14:paraId="0454D970" w14:textId="04676313" w:rsidR="004F3E2E" w:rsidRDefault="004F3E2E" w:rsidP="0003546E">
      <w:r>
        <w:t>EJB</w:t>
      </w:r>
      <w:r>
        <w:rPr>
          <w:rFonts w:hint="eastAsia"/>
        </w:rPr>
        <w:t>が業務処理を担い、</w:t>
      </w:r>
      <w:r>
        <w:t>JPA</w:t>
      </w:r>
      <w:r>
        <w:rPr>
          <w:rFonts w:hint="eastAsia"/>
        </w:rPr>
        <w:t>が永続化処理を</w:t>
      </w:r>
      <w:del w:id="322" w:author="寺田 佳央" w:date="2013-08-21T14:44:00Z">
        <w:r w:rsidDel="00A42650">
          <w:rPr>
            <w:rFonts w:hint="eastAsia"/>
          </w:rPr>
          <w:delText>行う</w:delText>
        </w:r>
      </w:del>
      <w:ins w:id="323" w:author="寺田 佳央" w:date="2013-08-21T14:44:00Z">
        <w:r w:rsidR="00A42650">
          <w:rPr>
            <w:rFonts w:hint="eastAsia"/>
          </w:rPr>
          <w:t>行います</w:t>
        </w:r>
      </w:ins>
      <w:r>
        <w:rPr>
          <w:rFonts w:hint="eastAsia"/>
        </w:rPr>
        <w:t>。この</w:t>
      </w:r>
      <w:r>
        <w:t>EJB</w:t>
      </w:r>
      <w:r>
        <w:rPr>
          <w:rFonts w:hint="eastAsia"/>
        </w:rPr>
        <w:t>に、</w:t>
      </w:r>
      <w:r>
        <w:t>JSF(</w:t>
      </w:r>
      <w:r>
        <w:rPr>
          <w:rFonts w:hint="eastAsia"/>
        </w:rPr>
        <w:t>画面</w:t>
      </w:r>
      <w:r>
        <w:t>)</w:t>
      </w:r>
      <w:r>
        <w:rPr>
          <w:rFonts w:hint="eastAsia"/>
        </w:rPr>
        <w:t>と</w:t>
      </w:r>
      <w:r>
        <w:t>JAX-RS(REST-API)</w:t>
      </w:r>
      <w:r>
        <w:rPr>
          <w:rFonts w:hint="eastAsia"/>
        </w:rPr>
        <w:t>でアクセス</w:t>
      </w:r>
      <w:del w:id="324" w:author="寺田 佳央" w:date="2013-08-21T14:44:00Z">
        <w:r w:rsidDel="00C87622">
          <w:rPr>
            <w:rFonts w:hint="eastAsia"/>
          </w:rPr>
          <w:delText>する</w:delText>
        </w:r>
      </w:del>
      <w:ins w:id="325" w:author="寺田 佳央" w:date="2013-08-21T14:44:00Z">
        <w:r w:rsidR="00C87622">
          <w:rPr>
            <w:rFonts w:hint="eastAsia"/>
          </w:rPr>
          <w:t>します</w:t>
        </w:r>
      </w:ins>
      <w:r>
        <w:rPr>
          <w:rFonts w:hint="eastAsia"/>
        </w:rPr>
        <w:t>。これらは疎結合に実装され、</w:t>
      </w:r>
      <w:r>
        <w:t>CDI</w:t>
      </w:r>
      <w:del w:id="326" w:author="寺田 佳央" w:date="2013-08-21T14:44:00Z">
        <w:r w:rsidDel="00146E24">
          <w:rPr>
            <w:rFonts w:hint="eastAsia"/>
          </w:rPr>
          <w:delText>によって</w:delText>
        </w:r>
      </w:del>
      <w:ins w:id="327" w:author="寺田 佳央" w:date="2013-08-21T14:44:00Z">
        <w:r w:rsidR="00146E24">
          <w:rPr>
            <w:rFonts w:hint="eastAsia"/>
          </w:rPr>
          <w:t>で</w:t>
        </w:r>
      </w:ins>
      <w:del w:id="328" w:author="寺田 佳央" w:date="2013-08-21T14:44:00Z">
        <w:r w:rsidDel="004B7E0E">
          <w:rPr>
            <w:rFonts w:hint="eastAsia"/>
          </w:rPr>
          <w:delText>繋がれる</w:delText>
        </w:r>
      </w:del>
      <w:ins w:id="329" w:author="寺田 佳央" w:date="2013-08-21T14:44:00Z">
        <w:r w:rsidR="004B7E0E">
          <w:rPr>
            <w:rFonts w:hint="eastAsia"/>
          </w:rPr>
          <w:t>繋ぎ</w:t>
        </w:r>
        <w:r w:rsidR="00146E24">
          <w:rPr>
            <w:rFonts w:hint="eastAsia"/>
          </w:rPr>
          <w:t>あわせ</w:t>
        </w:r>
        <w:r w:rsidR="004B7E0E">
          <w:rPr>
            <w:rFonts w:hint="eastAsia"/>
          </w:rPr>
          <w:t>ます</w:t>
        </w:r>
      </w:ins>
      <w:r>
        <w:rPr>
          <w:rFonts w:hint="eastAsia"/>
        </w:rPr>
        <w:t>。</w:t>
      </w:r>
    </w:p>
    <w:p w14:paraId="19885391" w14:textId="77777777" w:rsidR="0003546E" w:rsidRDefault="0003546E" w:rsidP="0003546E"/>
    <w:p w14:paraId="1DFAA869" w14:textId="472D8DA4" w:rsidR="0003546E" w:rsidRDefault="00843444" w:rsidP="0003546E">
      <w:r>
        <w:rPr>
          <w:noProof/>
        </w:rPr>
        <w:lastRenderedPageBreak/>
        <w:drawing>
          <wp:inline distT="0" distB="0" distL="0" distR="0" wp14:anchorId="399FB507" wp14:editId="61A12B3A">
            <wp:extent cx="4319905" cy="1266825"/>
            <wp:effectExtent l="0" t="0" r="0" b="317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4319905" cy="1266825"/>
                    </a:xfrm>
                    <a:prstGeom prst="rect">
                      <a:avLst/>
                    </a:prstGeom>
                  </pic:spPr>
                </pic:pic>
              </a:graphicData>
            </a:graphic>
          </wp:inline>
        </w:drawing>
      </w:r>
    </w:p>
    <w:p w14:paraId="1D09BE29" w14:textId="77777777" w:rsidR="0003546E" w:rsidRDefault="0003546E" w:rsidP="00D365A9"/>
    <w:p w14:paraId="45909C9B" w14:textId="14CFD5BF" w:rsidR="005323FC" w:rsidRDefault="005D5704" w:rsidP="00D365A9">
      <w:r>
        <w:fldChar w:fldCharType="begin"/>
      </w:r>
      <w:r>
        <w:instrText xml:space="preserve"> REF </w:instrText>
      </w:r>
      <w:r>
        <w:rPr>
          <w:rFonts w:hint="eastAsia"/>
        </w:rPr>
        <w:instrText>_Ref234142290 \r \h</w:instrText>
      </w:r>
      <w:r>
        <w:instrText xml:space="preserve"> </w:instrText>
      </w:r>
      <w:r>
        <w:fldChar w:fldCharType="separate"/>
      </w:r>
      <w:ins w:id="330" w:author="Maki Toshiaki" w:date="2013-08-24T10:02:00Z">
        <w:r w:rsidR="00242CD0">
          <w:rPr>
            <w:rFonts w:hint="eastAsia"/>
          </w:rPr>
          <w:t>第</w:t>
        </w:r>
        <w:r w:rsidR="00242CD0">
          <w:rPr>
            <w:rFonts w:hint="eastAsia"/>
          </w:rPr>
          <w:t>5</w:t>
        </w:r>
        <w:r w:rsidR="00242CD0">
          <w:rPr>
            <w:rFonts w:hint="eastAsia"/>
          </w:rPr>
          <w:t>章</w:t>
        </w:r>
      </w:ins>
      <w:ins w:id="331" w:author="寺田 佳央" w:date="2013-08-21T14:34:00Z">
        <w:del w:id="332" w:author="Maki Toshiaki" w:date="2013-08-24T10:02:00Z">
          <w:r w:rsidR="00D104B8" w:rsidDel="00242CD0">
            <w:rPr>
              <w:rFonts w:hint="eastAsia"/>
            </w:rPr>
            <w:delText>第</w:delText>
          </w:r>
          <w:r w:rsidR="00D104B8" w:rsidDel="00242CD0">
            <w:rPr>
              <w:rFonts w:hint="eastAsia"/>
            </w:rPr>
            <w:delText>5</w:delText>
          </w:r>
          <w:r w:rsidR="00D104B8" w:rsidDel="00242CD0">
            <w:rPr>
              <w:rFonts w:hint="eastAsia"/>
            </w:rPr>
            <w:delText>章</w:delText>
          </w:r>
        </w:del>
      </w:ins>
      <w:del w:id="333" w:author="Maki Toshiaki" w:date="2013-08-24T10:02:00Z">
        <w:r w:rsidR="008112BA" w:rsidDel="00242CD0">
          <w:rPr>
            <w:rFonts w:hint="eastAsia"/>
          </w:rPr>
          <w:delText>第</w:delText>
        </w:r>
        <w:r w:rsidR="008112BA" w:rsidDel="00242CD0">
          <w:rPr>
            <w:rFonts w:hint="eastAsia"/>
          </w:rPr>
          <w:delText>5</w:delText>
        </w:r>
        <w:r w:rsidR="008112BA" w:rsidDel="00242CD0">
          <w:rPr>
            <w:rFonts w:hint="eastAsia"/>
          </w:rPr>
          <w:delText>章</w:delText>
        </w:r>
      </w:del>
      <w:r>
        <w:fldChar w:fldCharType="end"/>
      </w:r>
      <w:r>
        <w:rPr>
          <w:rFonts w:hint="eastAsia"/>
        </w:rPr>
        <w:t>では</w:t>
      </w:r>
      <w:r>
        <w:t>WebSocket</w:t>
      </w:r>
      <w:r w:rsidR="00D358F7">
        <w:rPr>
          <w:rFonts w:hint="eastAsia"/>
        </w:rPr>
        <w:t>による</w:t>
      </w:r>
      <w:r>
        <w:rPr>
          <w:rFonts w:hint="eastAsia"/>
        </w:rPr>
        <w:t>機能追加も</w:t>
      </w:r>
      <w:del w:id="334" w:author="寺田 佳央" w:date="2013-08-21T14:44:00Z">
        <w:r w:rsidDel="006C184E">
          <w:rPr>
            <w:rFonts w:hint="eastAsia"/>
          </w:rPr>
          <w:delText>行う</w:delText>
        </w:r>
      </w:del>
      <w:ins w:id="335" w:author="寺田 佳央" w:date="2013-08-21T14:44:00Z">
        <w:r w:rsidR="006C184E">
          <w:rPr>
            <w:rFonts w:hint="eastAsia"/>
          </w:rPr>
          <w:t>行います</w:t>
        </w:r>
      </w:ins>
      <w:r>
        <w:rPr>
          <w:rFonts w:hint="eastAsia"/>
        </w:rPr>
        <w:t>。</w:t>
      </w:r>
    </w:p>
    <w:p w14:paraId="57D4AF83" w14:textId="77777777" w:rsidR="005323FC" w:rsidRPr="00143EA1" w:rsidRDefault="005323FC" w:rsidP="00D365A9"/>
    <w:p w14:paraId="226481D7" w14:textId="77777777" w:rsidR="00E82F03" w:rsidRDefault="00E82F03" w:rsidP="00E66934">
      <w:pPr>
        <w:pStyle w:val="1"/>
      </w:pPr>
      <w:bookmarkStart w:id="336" w:name="_Toc238348437"/>
      <w:r>
        <w:rPr>
          <w:rFonts w:hint="eastAsia"/>
        </w:rPr>
        <w:t>作成するアプリケーションの説明</w:t>
      </w:r>
      <w:bookmarkEnd w:id="336"/>
    </w:p>
    <w:p w14:paraId="04D5E103" w14:textId="4B638A5F" w:rsidR="00E82F03" w:rsidRPr="00D365A9" w:rsidRDefault="00E82F03" w:rsidP="00E82F03"/>
    <w:p w14:paraId="1C25E3A5" w14:textId="77777777" w:rsidR="00E82F03" w:rsidRDefault="00E82F03" w:rsidP="00E82F03">
      <w:pPr>
        <w:pStyle w:val="2"/>
      </w:pPr>
      <w:bookmarkStart w:id="337" w:name="_Toc238348438"/>
      <w:r>
        <w:rPr>
          <w:rFonts w:hint="eastAsia"/>
        </w:rPr>
        <w:t>アプリケーションの概要</w:t>
      </w:r>
      <w:bookmarkEnd w:id="337"/>
    </w:p>
    <w:p w14:paraId="749AE337" w14:textId="23DAF17F" w:rsidR="00E82F03" w:rsidRDefault="00E82F03" w:rsidP="00E82F03">
      <w:r>
        <w:rPr>
          <w:rFonts w:hint="eastAsia"/>
        </w:rPr>
        <w:t>TODO</w:t>
      </w:r>
      <w:r>
        <w:rPr>
          <w:rFonts w:hint="eastAsia"/>
        </w:rPr>
        <w:t>を管理するアプリケーションを作成</w:t>
      </w:r>
      <w:del w:id="338" w:author="寺田 佳央" w:date="2013-08-21T14:44:00Z">
        <w:r w:rsidDel="0048621C">
          <w:rPr>
            <w:rFonts w:hint="eastAsia"/>
          </w:rPr>
          <w:delText>する</w:delText>
        </w:r>
      </w:del>
      <w:ins w:id="339" w:author="寺田 佳央" w:date="2013-08-21T14:44:00Z">
        <w:r w:rsidR="0048621C">
          <w:rPr>
            <w:rFonts w:hint="eastAsia"/>
          </w:rPr>
          <w:t>します</w:t>
        </w:r>
      </w:ins>
      <w:r>
        <w:rPr>
          <w:rFonts w:hint="eastAsia"/>
        </w:rPr>
        <w:t>。</w:t>
      </w:r>
      <w:ins w:id="340" w:author="寺田 佳央" w:date="2013-08-21T14:46:00Z">
        <w:r w:rsidR="005555C7">
          <w:rPr>
            <w:rFonts w:hint="eastAsia"/>
          </w:rPr>
          <w:t>本</w:t>
        </w:r>
      </w:ins>
      <w:ins w:id="341" w:author="寺田 佳央" w:date="2013-08-21T14:45:00Z">
        <w:r w:rsidR="004E7695">
          <w:rPr>
            <w:rFonts w:hint="eastAsia"/>
          </w:rPr>
          <w:t>アプリケーションは</w:t>
        </w:r>
      </w:ins>
      <w:r>
        <w:rPr>
          <w:rFonts w:hint="eastAsia"/>
        </w:rPr>
        <w:t>TODO</w:t>
      </w:r>
      <w:r>
        <w:rPr>
          <w:rFonts w:hint="eastAsia"/>
        </w:rPr>
        <w:t>の一覧表示、</w:t>
      </w:r>
      <w:del w:id="342" w:author="寺田 佳央" w:date="2013-08-21T14:45:00Z">
        <w:r w:rsidDel="004E7695">
          <w:rPr>
            <w:rFonts w:hint="eastAsia"/>
          </w:rPr>
          <w:delText>TODO</w:delText>
        </w:r>
        <w:r w:rsidDel="004E7695">
          <w:rPr>
            <w:rFonts w:hint="eastAsia"/>
          </w:rPr>
          <w:delText>の</w:delText>
        </w:r>
      </w:del>
      <w:r>
        <w:rPr>
          <w:rFonts w:hint="eastAsia"/>
        </w:rPr>
        <w:t>登録、</w:t>
      </w:r>
      <w:del w:id="343" w:author="寺田 佳央" w:date="2013-08-21T14:45:00Z">
        <w:r w:rsidDel="004E7695">
          <w:rPr>
            <w:rFonts w:hint="eastAsia"/>
          </w:rPr>
          <w:delText>TODO</w:delText>
        </w:r>
        <w:r w:rsidDel="004E7695">
          <w:rPr>
            <w:rFonts w:hint="eastAsia"/>
          </w:rPr>
          <w:delText>の</w:delText>
        </w:r>
      </w:del>
      <w:r>
        <w:rPr>
          <w:rFonts w:hint="eastAsia"/>
        </w:rPr>
        <w:t>完了、</w:t>
      </w:r>
      <w:del w:id="344" w:author="寺田 佳央" w:date="2013-08-21T14:45:00Z">
        <w:r w:rsidDel="004E7695">
          <w:rPr>
            <w:rFonts w:hint="eastAsia"/>
          </w:rPr>
          <w:delText>TODO</w:delText>
        </w:r>
        <w:r w:rsidDel="004E7695">
          <w:rPr>
            <w:rFonts w:hint="eastAsia"/>
          </w:rPr>
          <w:delText>の</w:delText>
        </w:r>
      </w:del>
      <w:r>
        <w:rPr>
          <w:rFonts w:hint="eastAsia"/>
        </w:rPr>
        <w:t>削除</w:t>
      </w:r>
      <w:ins w:id="345" w:author="寺田 佳央" w:date="2013-08-21T14:46:00Z">
        <w:r w:rsidR="00A85E88">
          <w:rPr>
            <w:rFonts w:hint="eastAsia"/>
          </w:rPr>
          <w:t>機能を持っています。</w:t>
        </w:r>
      </w:ins>
      <w:del w:id="346" w:author="寺田 佳央" w:date="2013-08-21T14:46:00Z">
        <w:r w:rsidDel="00A85E88">
          <w:rPr>
            <w:rFonts w:hint="eastAsia"/>
          </w:rPr>
          <w:delText>を行える。</w:delText>
        </w:r>
      </w:del>
    </w:p>
    <w:p w14:paraId="750BB09C" w14:textId="305E503D" w:rsidR="00E82F03" w:rsidRDefault="00901F72" w:rsidP="00E82F03">
      <w:r>
        <w:rPr>
          <w:rFonts w:hint="eastAsia"/>
        </w:rPr>
        <w:t>以下に画面</w:t>
      </w:r>
      <w:r w:rsidR="007F2F41">
        <w:rPr>
          <w:rFonts w:hint="eastAsia"/>
        </w:rPr>
        <w:t>の</w:t>
      </w:r>
      <w:r>
        <w:rPr>
          <w:rFonts w:hint="eastAsia"/>
        </w:rPr>
        <w:t>イメージを</w:t>
      </w:r>
      <w:del w:id="347" w:author="寺田 佳央" w:date="2013-08-21T14:46:00Z">
        <w:r w:rsidDel="00485F17">
          <w:rPr>
            <w:rFonts w:hint="eastAsia"/>
          </w:rPr>
          <w:delText>示す</w:delText>
        </w:r>
      </w:del>
      <w:ins w:id="348" w:author="寺田 佳央" w:date="2013-08-21T14:46:00Z">
        <w:r w:rsidR="00485F17">
          <w:rPr>
            <w:rFonts w:hint="eastAsia"/>
          </w:rPr>
          <w:t>示します</w:t>
        </w:r>
      </w:ins>
      <w:r>
        <w:rPr>
          <w:rFonts w:hint="eastAsia"/>
        </w:rPr>
        <w:t>。</w:t>
      </w:r>
    </w:p>
    <w:p w14:paraId="5C8345A2" w14:textId="6BE028B5" w:rsidR="00E82F03" w:rsidRDefault="00662D36" w:rsidP="00E82F03">
      <w:pPr>
        <w:jc w:val="center"/>
      </w:pPr>
      <w:r>
        <w:rPr>
          <w:noProof/>
        </w:rPr>
        <w:lastRenderedPageBreak/>
        <w:drawing>
          <wp:inline distT="0" distB="0" distL="0" distR="0" wp14:anchorId="1A7FDEE3" wp14:editId="44EBB69B">
            <wp:extent cx="4319905" cy="2426469"/>
            <wp:effectExtent l="0" t="0" r="0" b="12065"/>
            <wp:docPr id="179"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9905" cy="2426469"/>
                    </a:xfrm>
                    <a:prstGeom prst="rect">
                      <a:avLst/>
                    </a:prstGeom>
                    <a:noFill/>
                    <a:ln>
                      <a:noFill/>
                    </a:ln>
                  </pic:spPr>
                </pic:pic>
              </a:graphicData>
            </a:graphic>
          </wp:inline>
        </w:drawing>
      </w:r>
    </w:p>
    <w:p w14:paraId="05854106" w14:textId="77777777" w:rsidR="00E82F03" w:rsidRDefault="00E82F03" w:rsidP="00E82F03"/>
    <w:p w14:paraId="641C3B73" w14:textId="77777777" w:rsidR="00E82F03" w:rsidRDefault="00E82F03" w:rsidP="00E82F03">
      <w:pPr>
        <w:pStyle w:val="2"/>
      </w:pPr>
      <w:bookmarkStart w:id="349" w:name="_Ref358308762"/>
      <w:bookmarkStart w:id="350" w:name="_Toc238348439"/>
      <w:r>
        <w:rPr>
          <w:rFonts w:hint="eastAsia"/>
        </w:rPr>
        <w:t>アプリケーションの業務要件</w:t>
      </w:r>
      <w:bookmarkEnd w:id="349"/>
      <w:bookmarkEnd w:id="350"/>
    </w:p>
    <w:p w14:paraId="2A21946E" w14:textId="77777777" w:rsidR="00E82F03" w:rsidRPr="00D365A9" w:rsidRDefault="00E82F03" w:rsidP="00E82F03"/>
    <w:p w14:paraId="6547F7C8" w14:textId="393BEC29" w:rsidR="00E82F03" w:rsidRDefault="00222C67" w:rsidP="00E82F03">
      <w:pPr>
        <w:pStyle w:val="afe"/>
        <w:widowControl/>
        <w:numPr>
          <w:ilvl w:val="0"/>
          <w:numId w:val="19"/>
        </w:numPr>
        <w:ind w:leftChars="0"/>
        <w:contextualSpacing/>
        <w:jc w:val="left"/>
      </w:pPr>
      <w:r>
        <w:rPr>
          <w:rFonts w:hint="eastAsia"/>
        </w:rPr>
        <w:t xml:space="preserve">B01 </w:t>
      </w:r>
      <w:r w:rsidR="00E82F03">
        <w:rPr>
          <w:rFonts w:hint="eastAsia"/>
        </w:rPr>
        <w:t>未完の</w:t>
      </w:r>
      <w:r w:rsidR="00E82F03">
        <w:rPr>
          <w:rFonts w:hint="eastAsia"/>
        </w:rPr>
        <w:t>TODO</w:t>
      </w:r>
      <w:r w:rsidR="00E82F03">
        <w:rPr>
          <w:rFonts w:hint="eastAsia"/>
        </w:rPr>
        <w:t>は</w:t>
      </w:r>
      <w:r w:rsidR="00E82F03">
        <w:rPr>
          <w:rFonts w:hint="eastAsia"/>
        </w:rPr>
        <w:t>5</w:t>
      </w:r>
      <w:r w:rsidR="00E82F03">
        <w:rPr>
          <w:rFonts w:hint="eastAsia"/>
        </w:rPr>
        <w:t>件までしか登録できない</w:t>
      </w:r>
    </w:p>
    <w:p w14:paraId="14F999DD" w14:textId="517914D3" w:rsidR="00E82F03" w:rsidRDefault="00222C67" w:rsidP="00E82F03">
      <w:pPr>
        <w:pStyle w:val="afe"/>
        <w:widowControl/>
        <w:numPr>
          <w:ilvl w:val="0"/>
          <w:numId w:val="19"/>
        </w:numPr>
        <w:ind w:leftChars="0"/>
        <w:contextualSpacing/>
        <w:jc w:val="left"/>
      </w:pPr>
      <w:r>
        <w:rPr>
          <w:rFonts w:hint="eastAsia"/>
        </w:rPr>
        <w:t xml:space="preserve">B02 </w:t>
      </w:r>
      <w:r w:rsidR="00E82F03">
        <w:rPr>
          <w:rFonts w:hint="eastAsia"/>
        </w:rPr>
        <w:t>完了済みの</w:t>
      </w:r>
      <w:r w:rsidR="00E82F03">
        <w:rPr>
          <w:rFonts w:hint="eastAsia"/>
        </w:rPr>
        <w:t>TODO</w:t>
      </w:r>
      <w:r w:rsidR="00E82F03">
        <w:rPr>
          <w:rFonts w:hint="eastAsia"/>
        </w:rPr>
        <w:t>は完了できない</w:t>
      </w:r>
    </w:p>
    <w:p w14:paraId="46905D78" w14:textId="77777777" w:rsidR="00E82F03" w:rsidRPr="008E1689" w:rsidRDefault="00E82F03" w:rsidP="00E82F03">
      <w:pPr>
        <w:widowControl/>
        <w:contextualSpacing/>
        <w:jc w:val="left"/>
      </w:pPr>
    </w:p>
    <w:p w14:paraId="2B5EA88D" w14:textId="77777777" w:rsidR="00E82F03" w:rsidRDefault="00E82F03" w:rsidP="00E82F03">
      <w:pPr>
        <w:pStyle w:val="2"/>
      </w:pPr>
      <w:bookmarkStart w:id="351" w:name="_Toc238348440"/>
      <w:r>
        <w:rPr>
          <w:rFonts w:hint="eastAsia"/>
        </w:rPr>
        <w:t>アプリケーションの画面遷移</w:t>
      </w:r>
      <w:bookmarkEnd w:id="351"/>
    </w:p>
    <w:p w14:paraId="6974E889" w14:textId="77777777" w:rsidR="00E82F03" w:rsidRDefault="00E82F03" w:rsidP="00E82F03"/>
    <w:p w14:paraId="4509BC44" w14:textId="07522B9F" w:rsidR="00E82F03" w:rsidRDefault="00E82F03" w:rsidP="00E82F03"/>
    <w:p w14:paraId="21885725" w14:textId="77777777" w:rsidR="00E82F03" w:rsidRDefault="00E82F03" w:rsidP="00E82F03"/>
    <w:p w14:paraId="71AF0E58" w14:textId="189573A1" w:rsidR="008828C2" w:rsidRDefault="008828C2" w:rsidP="00E82F03">
      <w:r>
        <w:rPr>
          <w:rFonts w:hint="eastAsia"/>
          <w:noProof/>
        </w:rPr>
        <w:lastRenderedPageBreak/>
        <w:drawing>
          <wp:inline distT="0" distB="0" distL="0" distR="0" wp14:anchorId="3881A288" wp14:editId="4C76DEE7">
            <wp:extent cx="4319905" cy="1899285"/>
            <wp:effectExtent l="0" t="0" r="4445"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do.emf"/>
                    <pic:cNvPicPr/>
                  </pic:nvPicPr>
                  <pic:blipFill>
                    <a:blip r:embed="rId11">
                      <a:extLst>
                        <a:ext uri="{28A0092B-C50C-407E-A947-70E740481C1C}">
                          <a14:useLocalDpi xmlns:a14="http://schemas.microsoft.com/office/drawing/2010/main" val="0"/>
                        </a:ext>
                      </a:extLst>
                    </a:blip>
                    <a:stretch>
                      <a:fillRect/>
                    </a:stretch>
                  </pic:blipFill>
                  <pic:spPr>
                    <a:xfrm>
                      <a:off x="0" y="0"/>
                      <a:ext cx="4319905" cy="1899285"/>
                    </a:xfrm>
                    <a:prstGeom prst="rect">
                      <a:avLst/>
                    </a:prstGeom>
                  </pic:spPr>
                </pic:pic>
              </a:graphicData>
            </a:graphic>
          </wp:inline>
        </w:drawing>
      </w:r>
    </w:p>
    <w:p w14:paraId="63C62B7F" w14:textId="77777777" w:rsidR="008828C2" w:rsidRDefault="008828C2" w:rsidP="00E82F03"/>
    <w:tbl>
      <w:tblPr>
        <w:tblStyle w:val="41"/>
        <w:tblW w:w="0" w:type="auto"/>
        <w:tblLook w:val="04A0" w:firstRow="1" w:lastRow="0" w:firstColumn="1" w:lastColumn="0" w:noHBand="0" w:noVBand="1"/>
      </w:tblPr>
      <w:tblGrid>
        <w:gridCol w:w="815"/>
        <w:gridCol w:w="1753"/>
        <w:gridCol w:w="2151"/>
      </w:tblGrid>
      <w:tr w:rsidR="00E62AE1" w14:paraId="68CE3F03" w14:textId="77777777" w:rsidTr="00811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1616C952" w14:textId="2948770D" w:rsidR="00E62AE1" w:rsidRDefault="008828C2" w:rsidP="00BF043D">
            <w:r>
              <w:rPr>
                <w:rFonts w:hint="eastAsia"/>
              </w:rPr>
              <w:t>項番</w:t>
            </w:r>
          </w:p>
        </w:tc>
        <w:tc>
          <w:tcPr>
            <w:tcW w:w="1753" w:type="dxa"/>
          </w:tcPr>
          <w:p w14:paraId="0683E323" w14:textId="18092D76"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処理名</w:t>
            </w:r>
          </w:p>
        </w:tc>
        <w:tc>
          <w:tcPr>
            <w:tcW w:w="2151" w:type="dxa"/>
          </w:tcPr>
          <w:p w14:paraId="2F5B9E22" w14:textId="2BEBB9F8"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補足</w:t>
            </w:r>
          </w:p>
        </w:tc>
      </w:tr>
      <w:tr w:rsidR="00E62AE1" w14:paraId="493DC5CE"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E3D6B9E" w14:textId="6841CDF6" w:rsidR="00E62AE1" w:rsidRDefault="00E62AE1" w:rsidP="00BF043D">
            <w:r>
              <w:rPr>
                <w:rFonts w:hint="eastAsia"/>
              </w:rPr>
              <w:t>1</w:t>
            </w:r>
          </w:p>
        </w:tc>
        <w:tc>
          <w:tcPr>
            <w:tcW w:w="1753" w:type="dxa"/>
          </w:tcPr>
          <w:p w14:paraId="4B544CED" w14:textId="696D5055"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全件表示</w:t>
            </w:r>
          </w:p>
        </w:tc>
        <w:tc>
          <w:tcPr>
            <w:tcW w:w="2151" w:type="dxa"/>
          </w:tcPr>
          <w:p w14:paraId="39CB59B8" w14:textId="77777777" w:rsidR="00E62AE1" w:rsidRDefault="00E62AE1" w:rsidP="00BF043D">
            <w:pPr>
              <w:cnfStyle w:val="000000100000" w:firstRow="0" w:lastRow="0" w:firstColumn="0" w:lastColumn="0" w:oddVBand="0" w:evenVBand="0" w:oddHBand="1" w:evenHBand="0" w:firstRowFirstColumn="0" w:firstRowLastColumn="0" w:lastRowFirstColumn="0" w:lastRowLastColumn="0"/>
            </w:pPr>
          </w:p>
        </w:tc>
      </w:tr>
      <w:tr w:rsidR="00E62AE1" w14:paraId="27AF27DF"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016E9A61" w14:textId="3F873EBE" w:rsidR="00E62AE1" w:rsidRDefault="00E62AE1" w:rsidP="00BF043D">
            <w:r>
              <w:rPr>
                <w:rFonts w:hint="eastAsia"/>
              </w:rPr>
              <w:t>2</w:t>
            </w:r>
          </w:p>
        </w:tc>
        <w:tc>
          <w:tcPr>
            <w:tcW w:w="1753" w:type="dxa"/>
          </w:tcPr>
          <w:p w14:paraId="61DA4122" w14:textId="4445363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Todo</w:t>
            </w:r>
            <w:r>
              <w:rPr>
                <w:rFonts w:hint="eastAsia"/>
              </w:rPr>
              <w:t>新規作成</w:t>
            </w:r>
          </w:p>
        </w:tc>
        <w:tc>
          <w:tcPr>
            <w:tcW w:w="2151" w:type="dxa"/>
          </w:tcPr>
          <w:p w14:paraId="269B1CDE" w14:textId="087FF51B"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作成</w:t>
            </w:r>
            <w:r w:rsidR="00E62AE1">
              <w:rPr>
                <w:rFonts w:hint="eastAsia"/>
              </w:rPr>
              <w:t>後</w:t>
            </w:r>
            <w:r w:rsidR="00E62AE1">
              <w:rPr>
                <w:rFonts w:hint="eastAsia"/>
              </w:rPr>
              <w:t>1</w:t>
            </w:r>
            <w:r w:rsidR="00E62AE1">
              <w:rPr>
                <w:rFonts w:hint="eastAsia"/>
              </w:rPr>
              <w:t>へリダイレクト</w:t>
            </w:r>
          </w:p>
        </w:tc>
      </w:tr>
      <w:tr w:rsidR="00E62AE1" w14:paraId="0AC0F7F5"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2B47821F" w14:textId="427ED9D6" w:rsidR="00E62AE1" w:rsidRDefault="00E62AE1" w:rsidP="00BF043D">
            <w:r>
              <w:rPr>
                <w:rFonts w:hint="eastAsia"/>
              </w:rPr>
              <w:t>3</w:t>
            </w:r>
          </w:p>
        </w:tc>
        <w:tc>
          <w:tcPr>
            <w:tcW w:w="1753" w:type="dxa"/>
          </w:tcPr>
          <w:p w14:paraId="05996AD6" w14:textId="2C0E81EA"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完了</w:t>
            </w:r>
          </w:p>
        </w:tc>
        <w:tc>
          <w:tcPr>
            <w:tcW w:w="2151" w:type="dxa"/>
          </w:tcPr>
          <w:p w14:paraId="5D43BD45" w14:textId="18B50DEC" w:rsidR="00E62AE1" w:rsidRDefault="00E62AE1" w:rsidP="00BF043D">
            <w:pPr>
              <w:cnfStyle w:val="000000100000" w:firstRow="0" w:lastRow="0" w:firstColumn="0" w:lastColumn="0" w:oddVBand="0" w:evenVBand="0" w:oddHBand="1" w:evenHBand="0" w:firstRowFirstColumn="0" w:firstRowLastColumn="0" w:lastRowFirstColumn="0" w:lastRowLastColumn="0"/>
            </w:pPr>
            <w:r>
              <w:rPr>
                <w:rFonts w:hint="eastAsia"/>
              </w:rPr>
              <w:t>完了後</w:t>
            </w:r>
            <w:r>
              <w:rPr>
                <w:rFonts w:hint="eastAsia"/>
              </w:rPr>
              <w:t>1</w:t>
            </w:r>
            <w:r>
              <w:rPr>
                <w:rFonts w:hint="eastAsia"/>
              </w:rPr>
              <w:t>へリダイレクト</w:t>
            </w:r>
          </w:p>
        </w:tc>
      </w:tr>
      <w:tr w:rsidR="00E62AE1" w14:paraId="5DCAE9BB"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CC2836C" w14:textId="1777C647" w:rsidR="00E62AE1" w:rsidRDefault="00E62AE1" w:rsidP="00BF043D">
            <w:r>
              <w:rPr>
                <w:rFonts w:hint="eastAsia"/>
              </w:rPr>
              <w:t>4</w:t>
            </w:r>
          </w:p>
        </w:tc>
        <w:tc>
          <w:tcPr>
            <w:tcW w:w="1753" w:type="dxa"/>
          </w:tcPr>
          <w:p w14:paraId="27F51718" w14:textId="201E74CE" w:rsidR="00E62AE1" w:rsidRDefault="00E62AE1" w:rsidP="00BF043D">
            <w:pPr>
              <w:cnfStyle w:val="000000010000" w:firstRow="0" w:lastRow="0" w:firstColumn="0" w:lastColumn="0" w:oddVBand="0" w:evenVBand="0" w:oddHBand="0" w:evenHBand="1" w:firstRowFirstColumn="0" w:firstRowLastColumn="0" w:lastRowFirstColumn="0" w:lastRowLastColumn="0"/>
            </w:pPr>
            <w:r>
              <w:rPr>
                <w:rFonts w:hint="eastAsia"/>
              </w:rPr>
              <w:t>T</w:t>
            </w:r>
            <w:r w:rsidR="008828C2">
              <w:rPr>
                <w:rFonts w:hint="eastAsia"/>
              </w:rPr>
              <w:t>odo</w:t>
            </w:r>
            <w:r w:rsidR="008828C2">
              <w:rPr>
                <w:rFonts w:hint="eastAsia"/>
              </w:rPr>
              <w:t>削除</w:t>
            </w:r>
          </w:p>
        </w:tc>
        <w:tc>
          <w:tcPr>
            <w:tcW w:w="2151" w:type="dxa"/>
          </w:tcPr>
          <w:p w14:paraId="5263E812" w14:textId="67CD5EF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削除</w:t>
            </w:r>
            <w:r w:rsidR="00E62AE1">
              <w:rPr>
                <w:rFonts w:hint="eastAsia"/>
              </w:rPr>
              <w:t>後</w:t>
            </w:r>
            <w:r w:rsidR="00E62AE1">
              <w:rPr>
                <w:rFonts w:hint="eastAsia"/>
              </w:rPr>
              <w:t>1</w:t>
            </w:r>
            <w:r w:rsidR="00E62AE1">
              <w:rPr>
                <w:rFonts w:hint="eastAsia"/>
              </w:rPr>
              <w:t>へリダイレクト</w:t>
            </w:r>
          </w:p>
        </w:tc>
      </w:tr>
    </w:tbl>
    <w:p w14:paraId="4C759A0D" w14:textId="77777777" w:rsidR="00E82F03" w:rsidRDefault="00E82F03" w:rsidP="00E82F03"/>
    <w:p w14:paraId="06BA2F12" w14:textId="1E91870F" w:rsidR="00A35CA9" w:rsidRDefault="008F32CE" w:rsidP="008F32CE">
      <w:pPr>
        <w:pStyle w:val="2"/>
      </w:pPr>
      <w:bookmarkStart w:id="352" w:name="_Toc238348441"/>
      <w:r>
        <w:rPr>
          <w:rFonts w:hint="eastAsia"/>
        </w:rPr>
        <w:t>アプリケーションの画面要件</w:t>
      </w:r>
      <w:bookmarkEnd w:id="352"/>
    </w:p>
    <w:p w14:paraId="2FAC89A6" w14:textId="77777777" w:rsidR="00A35CA9" w:rsidRDefault="00A35CA9" w:rsidP="00E82F03"/>
    <w:p w14:paraId="68FE5BF8" w14:textId="59CD8670" w:rsidR="006809E4" w:rsidRDefault="00A77696" w:rsidP="006809E4">
      <w:pPr>
        <w:pStyle w:val="3"/>
      </w:pPr>
      <w:bookmarkStart w:id="353" w:name="_Toc238348442"/>
      <w:r>
        <w:rPr>
          <w:rFonts w:hint="eastAsia"/>
        </w:rPr>
        <w:t>Todo全件表示</w:t>
      </w:r>
      <w:bookmarkEnd w:id="353"/>
    </w:p>
    <w:p w14:paraId="011B328F" w14:textId="77777777" w:rsidR="006809E4" w:rsidRDefault="006809E4" w:rsidP="00E82F03"/>
    <w:p w14:paraId="2B14EE45" w14:textId="208FACA0" w:rsidR="001307FF" w:rsidRDefault="0084040D" w:rsidP="001307FF">
      <w:pPr>
        <w:pStyle w:val="afe"/>
        <w:numPr>
          <w:ilvl w:val="0"/>
          <w:numId w:val="22"/>
        </w:numPr>
        <w:ind w:leftChars="0"/>
      </w:pPr>
      <w:r>
        <w:rPr>
          <w:rFonts w:hint="eastAsia"/>
        </w:rPr>
        <w:t>TODO</w:t>
      </w:r>
      <w:r>
        <w:rPr>
          <w:rFonts w:hint="eastAsia"/>
        </w:rPr>
        <w:t>を全件表示</w:t>
      </w:r>
      <w:r w:rsidR="00222C67">
        <w:rPr>
          <w:rFonts w:hint="eastAsia"/>
        </w:rPr>
        <w:t>する</w:t>
      </w:r>
    </w:p>
    <w:p w14:paraId="0FBB3B22" w14:textId="7A0007B7" w:rsidR="0084040D" w:rsidRDefault="0075362D" w:rsidP="001307FF">
      <w:pPr>
        <w:pStyle w:val="afe"/>
        <w:numPr>
          <w:ilvl w:val="0"/>
          <w:numId w:val="22"/>
        </w:numPr>
        <w:ind w:leftChars="0"/>
      </w:pPr>
      <w:r>
        <w:rPr>
          <w:rFonts w:hint="eastAsia"/>
        </w:rPr>
        <w:t>未完了の</w:t>
      </w:r>
      <w:r>
        <w:rPr>
          <w:rFonts w:hint="eastAsia"/>
        </w:rPr>
        <w:t>TODO</w:t>
      </w:r>
      <w:r>
        <w:rPr>
          <w:rFonts w:hint="eastAsia"/>
        </w:rPr>
        <w:t>に対しては</w:t>
      </w:r>
      <w:r>
        <w:t>”</w:t>
      </w:r>
      <w:r w:rsidR="00FF5EC9">
        <w:rPr>
          <w:rFonts w:hint="eastAsia"/>
        </w:rPr>
        <w:t>Done</w:t>
      </w:r>
      <w:r>
        <w:t>”</w:t>
      </w:r>
      <w:r>
        <w:rPr>
          <w:rFonts w:hint="eastAsia"/>
        </w:rPr>
        <w:t>と</w:t>
      </w:r>
      <w:r>
        <w:t>”</w:t>
      </w:r>
      <w:r>
        <w:rPr>
          <w:rFonts w:hint="eastAsia"/>
        </w:rPr>
        <w:t>Delete</w:t>
      </w:r>
      <w:r>
        <w:t>”</w:t>
      </w:r>
      <w:r w:rsidR="001307FF">
        <w:rPr>
          <w:rFonts w:hint="eastAsia"/>
        </w:rPr>
        <w:t>用の</w:t>
      </w:r>
      <w:r>
        <w:rPr>
          <w:rFonts w:hint="eastAsia"/>
        </w:rPr>
        <w:t>ボタン</w:t>
      </w:r>
      <w:r w:rsidR="001307FF">
        <w:rPr>
          <w:rFonts w:hint="eastAsia"/>
        </w:rPr>
        <w:t>が付</w:t>
      </w:r>
      <w:r w:rsidR="00222C67">
        <w:rPr>
          <w:rFonts w:hint="eastAsia"/>
        </w:rPr>
        <w:t>く</w:t>
      </w:r>
    </w:p>
    <w:p w14:paraId="288E130A" w14:textId="7C765BCE" w:rsidR="00222C67" w:rsidRDefault="00222C67" w:rsidP="001307FF">
      <w:pPr>
        <w:pStyle w:val="afe"/>
        <w:numPr>
          <w:ilvl w:val="0"/>
          <w:numId w:val="22"/>
        </w:numPr>
        <w:ind w:leftChars="0"/>
      </w:pPr>
      <w:r>
        <w:rPr>
          <w:rFonts w:hint="eastAsia"/>
        </w:rPr>
        <w:t>完了の</w:t>
      </w:r>
      <w:r>
        <w:rPr>
          <w:rFonts w:hint="eastAsia"/>
        </w:rPr>
        <w:t>TODO</w:t>
      </w:r>
      <w:r>
        <w:rPr>
          <w:rFonts w:hint="eastAsia"/>
        </w:rPr>
        <w:t>は打ち消し線で装飾する</w:t>
      </w:r>
    </w:p>
    <w:p w14:paraId="35CE9D63" w14:textId="61F32C72" w:rsidR="00380022" w:rsidRDefault="001307FF" w:rsidP="00E82F03">
      <w:pPr>
        <w:pStyle w:val="afe"/>
        <w:numPr>
          <w:ilvl w:val="0"/>
          <w:numId w:val="22"/>
        </w:numPr>
        <w:ind w:leftChars="0"/>
      </w:pPr>
      <w:r>
        <w:rPr>
          <w:rFonts w:hint="eastAsia"/>
        </w:rPr>
        <w:t>TODO</w:t>
      </w:r>
      <w:r w:rsidR="004D4287">
        <w:rPr>
          <w:rFonts w:hint="eastAsia"/>
        </w:rPr>
        <w:t>の件名のみ</w:t>
      </w:r>
    </w:p>
    <w:p w14:paraId="5278B090" w14:textId="77777777" w:rsidR="00380022" w:rsidRPr="00380022" w:rsidRDefault="00380022" w:rsidP="00E82F03"/>
    <w:p w14:paraId="669F1ED6" w14:textId="3B5197A2" w:rsidR="006809E4" w:rsidRDefault="00A77696" w:rsidP="006809E4">
      <w:pPr>
        <w:pStyle w:val="3"/>
      </w:pPr>
      <w:bookmarkStart w:id="354" w:name="_Toc238348443"/>
      <w:r>
        <w:rPr>
          <w:rFonts w:hint="eastAsia"/>
        </w:rPr>
        <w:lastRenderedPageBreak/>
        <w:t>Todo新規作成</w:t>
      </w:r>
      <w:bookmarkEnd w:id="354"/>
    </w:p>
    <w:p w14:paraId="11F8DC10" w14:textId="77777777" w:rsidR="00E82F03" w:rsidRDefault="00E82F03" w:rsidP="00E82F03"/>
    <w:p w14:paraId="2C953CDD" w14:textId="7322A7E9" w:rsidR="0084040D" w:rsidRDefault="007A0040" w:rsidP="00222C67">
      <w:pPr>
        <w:pStyle w:val="afe"/>
        <w:numPr>
          <w:ilvl w:val="0"/>
          <w:numId w:val="22"/>
        </w:numPr>
        <w:ind w:leftChars="0"/>
      </w:pPr>
      <w:r>
        <w:rPr>
          <w:rFonts w:hint="eastAsia"/>
        </w:rPr>
        <w:t>フォームから送信された</w:t>
      </w:r>
      <w:r>
        <w:rPr>
          <w:rFonts w:hint="eastAsia"/>
        </w:rPr>
        <w:t>TODO</w:t>
      </w:r>
      <w:r>
        <w:rPr>
          <w:rFonts w:hint="eastAsia"/>
        </w:rPr>
        <w:t>を保存する</w:t>
      </w:r>
    </w:p>
    <w:p w14:paraId="10CDAE48" w14:textId="1D5FA1BF" w:rsidR="007A0040" w:rsidRDefault="007A0040" w:rsidP="00222C67">
      <w:pPr>
        <w:pStyle w:val="afe"/>
        <w:numPr>
          <w:ilvl w:val="0"/>
          <w:numId w:val="22"/>
        </w:numPr>
        <w:ind w:leftChars="0"/>
      </w:pPr>
      <w:r>
        <w:rPr>
          <w:rFonts w:hint="eastAsia"/>
        </w:rPr>
        <w:t>TODO</w:t>
      </w:r>
      <w:r>
        <w:rPr>
          <w:rFonts w:hint="eastAsia"/>
        </w:rPr>
        <w:t>の件名は</w:t>
      </w:r>
      <w:r>
        <w:rPr>
          <w:rFonts w:hint="eastAsia"/>
        </w:rPr>
        <w:t>1</w:t>
      </w:r>
      <w:r>
        <w:rPr>
          <w:rFonts w:hint="eastAsia"/>
        </w:rPr>
        <w:t>文字以上</w:t>
      </w:r>
      <w:r>
        <w:rPr>
          <w:rFonts w:hint="eastAsia"/>
        </w:rPr>
        <w:t>30</w:t>
      </w:r>
      <w:r>
        <w:rPr>
          <w:rFonts w:hint="eastAsia"/>
        </w:rPr>
        <w:t>文字以下であること</w:t>
      </w:r>
    </w:p>
    <w:p w14:paraId="394C880B" w14:textId="2B783582" w:rsidR="00783C64" w:rsidRPr="00C614A8" w:rsidRDefault="007A0040" w:rsidP="00783C64">
      <w:pPr>
        <w:pStyle w:val="afe"/>
        <w:numPr>
          <w:ilvl w:val="0"/>
          <w:numId w:val="22"/>
        </w:numPr>
        <w:ind w:leftChars="0"/>
      </w:pPr>
      <w:r>
        <w:fldChar w:fldCharType="begin"/>
      </w:r>
      <w:r>
        <w:instrText xml:space="preserve"> REF _Ref358308762 \r \h </w:instrText>
      </w:r>
      <w:r>
        <w:fldChar w:fldCharType="separate"/>
      </w:r>
      <w:r w:rsidR="00242CD0">
        <w:t>[2-2]</w:t>
      </w:r>
      <w:r>
        <w:fldChar w:fldCharType="end"/>
      </w:r>
      <w:r>
        <w:rPr>
          <w:rFonts w:hint="eastAsia"/>
        </w:rPr>
        <w:t>の</w:t>
      </w:r>
      <w:r>
        <w:rPr>
          <w:rFonts w:hint="eastAsia"/>
        </w:rPr>
        <w:t>B01</w:t>
      </w:r>
      <w:r>
        <w:rPr>
          <w:rFonts w:hint="eastAsia"/>
        </w:rPr>
        <w:t>を満た</w:t>
      </w:r>
      <w:r w:rsidR="00C614A8">
        <w:rPr>
          <w:rFonts w:hint="eastAsia"/>
        </w:rPr>
        <w:t>さない場合はエラ</w:t>
      </w:r>
      <w:r w:rsidR="00783C64">
        <w:rPr>
          <w:rFonts w:hint="eastAsia"/>
        </w:rPr>
        <w:t>ーコード</w:t>
      </w:r>
      <w:r w:rsidR="00783C64">
        <w:rPr>
          <w:rFonts w:hint="eastAsia"/>
        </w:rPr>
        <w:t>E</w:t>
      </w:r>
      <w:r w:rsidR="008079F5">
        <w:rPr>
          <w:rFonts w:hint="eastAsia"/>
        </w:rPr>
        <w:t>0</w:t>
      </w:r>
      <w:r w:rsidR="00783C64">
        <w:rPr>
          <w:rFonts w:hint="eastAsia"/>
        </w:rPr>
        <w:t>01</w:t>
      </w:r>
      <w:r w:rsidR="00783C64">
        <w:rPr>
          <w:rFonts w:hint="eastAsia"/>
        </w:rPr>
        <w:t>でビジネス例外をスローする</w:t>
      </w:r>
    </w:p>
    <w:p w14:paraId="74A31EEB" w14:textId="77777777" w:rsidR="00C614A8" w:rsidRDefault="00C614A8" w:rsidP="00E82F03"/>
    <w:p w14:paraId="13E6AD3E" w14:textId="5696197A" w:rsidR="006809E4" w:rsidRDefault="00A77696" w:rsidP="006809E4">
      <w:pPr>
        <w:pStyle w:val="3"/>
      </w:pPr>
      <w:bookmarkStart w:id="355" w:name="_Toc238348444"/>
      <w:r>
        <w:rPr>
          <w:rFonts w:hint="eastAsia"/>
        </w:rPr>
        <w:t>Todo完了</w:t>
      </w:r>
      <w:bookmarkEnd w:id="355"/>
    </w:p>
    <w:p w14:paraId="2389232E" w14:textId="77777777" w:rsidR="006809E4" w:rsidRDefault="006809E4" w:rsidP="006809E4"/>
    <w:p w14:paraId="38CE6947" w14:textId="36D8C563" w:rsidR="00B7056F" w:rsidRDefault="00052F34" w:rsidP="00B7056F">
      <w:pPr>
        <w:pStyle w:val="afe"/>
        <w:numPr>
          <w:ilvl w:val="0"/>
          <w:numId w:val="23"/>
        </w:numPr>
        <w:ind w:leftChars="0"/>
      </w:pPr>
      <w:r>
        <w:rPr>
          <w:rFonts w:hint="eastAsia"/>
        </w:rPr>
        <w:t>指定の</w:t>
      </w:r>
      <w:r w:rsidR="007F704F">
        <w:rPr>
          <w:rFonts w:hint="eastAsia"/>
        </w:rPr>
        <w:t>todoId</w:t>
      </w:r>
      <w:r w:rsidR="007F704F">
        <w:rPr>
          <w:rFonts w:hint="eastAsia"/>
        </w:rPr>
        <w:t>に対応する</w:t>
      </w:r>
      <w:r w:rsidR="007F704F">
        <w:rPr>
          <w:rFonts w:hint="eastAsia"/>
        </w:rPr>
        <w:t>TODO</w:t>
      </w:r>
      <w:r w:rsidR="007F704F">
        <w:rPr>
          <w:rFonts w:hint="eastAsia"/>
        </w:rPr>
        <w:t>を完了済みにする</w:t>
      </w:r>
    </w:p>
    <w:p w14:paraId="4AD21AC0" w14:textId="3DA981B0" w:rsidR="00783C64" w:rsidRDefault="00B7056F" w:rsidP="00783C64">
      <w:pPr>
        <w:pStyle w:val="afe"/>
        <w:numPr>
          <w:ilvl w:val="0"/>
          <w:numId w:val="23"/>
        </w:numPr>
        <w:ind w:leftChars="0"/>
      </w:pPr>
      <w:r>
        <w:fldChar w:fldCharType="begin"/>
      </w:r>
      <w:r>
        <w:instrText xml:space="preserve"> REF _Ref358308762 \r \h </w:instrText>
      </w:r>
      <w:r>
        <w:fldChar w:fldCharType="separate"/>
      </w:r>
      <w:r w:rsidR="00242CD0">
        <w:t>[2-2]</w:t>
      </w:r>
      <w:r>
        <w:fldChar w:fldCharType="end"/>
      </w:r>
      <w:r>
        <w:rPr>
          <w:rFonts w:hint="eastAsia"/>
        </w:rPr>
        <w:t>の</w:t>
      </w:r>
      <w:r>
        <w:rPr>
          <w:rFonts w:hint="eastAsia"/>
        </w:rPr>
        <w:t>B02</w:t>
      </w:r>
      <w:r>
        <w:rPr>
          <w:rFonts w:hint="eastAsia"/>
        </w:rPr>
        <w:t>を満た</w:t>
      </w:r>
      <w:r w:rsidR="00783C64">
        <w:rPr>
          <w:rFonts w:hint="eastAsia"/>
        </w:rPr>
        <w:t>さない場合はエラーコード</w:t>
      </w:r>
      <w:r w:rsidR="00783C64">
        <w:rPr>
          <w:rFonts w:hint="eastAsia"/>
        </w:rPr>
        <w:t>E</w:t>
      </w:r>
      <w:r w:rsidR="008079F5">
        <w:rPr>
          <w:rFonts w:hint="eastAsia"/>
        </w:rPr>
        <w:t>0</w:t>
      </w:r>
      <w:r w:rsidR="00783C64">
        <w:rPr>
          <w:rFonts w:hint="eastAsia"/>
        </w:rPr>
        <w:t>02</w:t>
      </w:r>
      <w:r w:rsidR="00783C64">
        <w:rPr>
          <w:rFonts w:hint="eastAsia"/>
        </w:rPr>
        <w:t>で</w:t>
      </w:r>
      <w:r w:rsidR="0006669B">
        <w:rPr>
          <w:rFonts w:hint="eastAsia"/>
        </w:rPr>
        <w:t>ビジネス例外をスローする</w:t>
      </w:r>
    </w:p>
    <w:p w14:paraId="42C46588" w14:textId="10840CB9" w:rsidR="008079F5" w:rsidRDefault="008079F5" w:rsidP="008079F5">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63EA599A" w14:textId="77777777" w:rsidR="007A5121" w:rsidRDefault="007A5121" w:rsidP="006809E4"/>
    <w:p w14:paraId="5F175D92" w14:textId="1B8E8534" w:rsidR="006809E4" w:rsidRPr="006809E4" w:rsidRDefault="00A77696" w:rsidP="006809E4">
      <w:pPr>
        <w:pStyle w:val="3"/>
      </w:pPr>
      <w:bookmarkStart w:id="356" w:name="_Toc238348445"/>
      <w:r>
        <w:rPr>
          <w:rFonts w:hint="eastAsia"/>
        </w:rPr>
        <w:t>Todo削除</w:t>
      </w:r>
      <w:bookmarkEnd w:id="356"/>
    </w:p>
    <w:p w14:paraId="72A09534" w14:textId="77777777" w:rsidR="00B7056F" w:rsidRDefault="00B7056F" w:rsidP="00B7056F"/>
    <w:p w14:paraId="661B5502" w14:textId="659A3A1E" w:rsidR="008079F5" w:rsidRDefault="00052F34" w:rsidP="008079F5">
      <w:pPr>
        <w:pStyle w:val="afe"/>
        <w:numPr>
          <w:ilvl w:val="0"/>
          <w:numId w:val="23"/>
        </w:numPr>
        <w:ind w:leftChars="0"/>
      </w:pPr>
      <w:r>
        <w:rPr>
          <w:rFonts w:hint="eastAsia"/>
        </w:rPr>
        <w:t>指定の</w:t>
      </w:r>
      <w:r w:rsidR="00B7056F">
        <w:rPr>
          <w:rFonts w:hint="eastAsia"/>
        </w:rPr>
        <w:t>todoId</w:t>
      </w:r>
      <w:r w:rsidR="00B7056F">
        <w:rPr>
          <w:rFonts w:hint="eastAsia"/>
        </w:rPr>
        <w:t>に対応する</w:t>
      </w:r>
      <w:r w:rsidR="00B7056F">
        <w:rPr>
          <w:rFonts w:hint="eastAsia"/>
        </w:rPr>
        <w:t>TODO</w:t>
      </w:r>
      <w:r w:rsidR="00B7056F">
        <w:rPr>
          <w:rFonts w:hint="eastAsia"/>
        </w:rPr>
        <w:t>を</w:t>
      </w:r>
      <w:r w:rsidR="008079F5">
        <w:rPr>
          <w:rFonts w:hint="eastAsia"/>
        </w:rPr>
        <w:t>削除</w:t>
      </w:r>
      <w:r w:rsidR="00B7056F">
        <w:rPr>
          <w:rFonts w:hint="eastAsia"/>
        </w:rPr>
        <w:t>する</w:t>
      </w:r>
    </w:p>
    <w:p w14:paraId="3FDEF196" w14:textId="51BB2D8D" w:rsidR="00B7056F" w:rsidRDefault="008079F5" w:rsidP="00B02582">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3A40084B" w14:textId="77777777" w:rsidR="00B7056F" w:rsidRDefault="00B7056F" w:rsidP="00E82F03"/>
    <w:p w14:paraId="4AA2D385" w14:textId="644F30B3" w:rsidR="007A5121" w:rsidRDefault="007A5121" w:rsidP="007A5121">
      <w:pPr>
        <w:pStyle w:val="2"/>
      </w:pPr>
      <w:bookmarkStart w:id="357" w:name="_Toc238348446"/>
      <w:r>
        <w:rPr>
          <w:rFonts w:hint="eastAsia"/>
        </w:rPr>
        <w:t>エラーメッセージ一覧</w:t>
      </w:r>
      <w:bookmarkEnd w:id="357"/>
    </w:p>
    <w:p w14:paraId="5FCD3460" w14:textId="77777777" w:rsidR="007A5121" w:rsidRPr="008079F5" w:rsidRDefault="007A5121" w:rsidP="00142891"/>
    <w:tbl>
      <w:tblPr>
        <w:tblStyle w:val="41"/>
        <w:tblW w:w="0" w:type="auto"/>
        <w:tblLook w:val="04A0" w:firstRow="1" w:lastRow="0" w:firstColumn="1" w:lastColumn="0" w:noHBand="0" w:noVBand="1"/>
      </w:tblPr>
      <w:tblGrid>
        <w:gridCol w:w="1668"/>
        <w:gridCol w:w="2999"/>
        <w:gridCol w:w="2334"/>
      </w:tblGrid>
      <w:tr w:rsidR="007A5121" w14:paraId="2D1D6844" w14:textId="77777777" w:rsidTr="00B44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E5F38C4" w14:textId="77777777" w:rsidR="007A5121" w:rsidRDefault="007A5121" w:rsidP="00F75ED9">
            <w:r>
              <w:rPr>
                <w:rFonts w:hint="eastAsia"/>
              </w:rPr>
              <w:t>エラーコード</w:t>
            </w:r>
          </w:p>
        </w:tc>
        <w:tc>
          <w:tcPr>
            <w:tcW w:w="2999" w:type="dxa"/>
          </w:tcPr>
          <w:p w14:paraId="061194A4"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メッセージ</w:t>
            </w:r>
          </w:p>
        </w:tc>
        <w:tc>
          <w:tcPr>
            <w:tcW w:w="2334" w:type="dxa"/>
          </w:tcPr>
          <w:p w14:paraId="6B801E75"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置換パラメータ</w:t>
            </w:r>
          </w:p>
        </w:tc>
      </w:tr>
      <w:tr w:rsidR="007A5121" w14:paraId="3F4A79F0"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C35B29F" w14:textId="5ED176E1" w:rsidR="007A5121" w:rsidRDefault="007A5121" w:rsidP="00F75ED9">
            <w:r>
              <w:rPr>
                <w:rFonts w:hint="eastAsia"/>
              </w:rPr>
              <w:t>E001</w:t>
            </w:r>
          </w:p>
        </w:tc>
        <w:tc>
          <w:tcPr>
            <w:tcW w:w="2999" w:type="dxa"/>
          </w:tcPr>
          <w:p w14:paraId="13126744" w14:textId="101767A0" w:rsidR="007A5121" w:rsidRPr="00804E3F" w:rsidRDefault="00804E3F" w:rsidP="00F75ED9">
            <w:pPr>
              <w:cnfStyle w:val="000000100000" w:firstRow="0" w:lastRow="0" w:firstColumn="0" w:lastColumn="0" w:oddVBand="0" w:evenVBand="0" w:oddHBand="1" w:evenHBand="0" w:firstRowFirstColumn="0" w:firstRowLastColumn="0" w:lastRowFirstColumn="0" w:lastRowLastColumn="0"/>
            </w:pPr>
            <w:r w:rsidRPr="00804E3F">
              <w:t>The count of un-finished Todo must not be over</w:t>
            </w:r>
            <w:r>
              <w:rPr>
                <w:rFonts w:hint="eastAsia"/>
              </w:rPr>
              <w:t xml:space="preserve"> {0}.</w:t>
            </w:r>
          </w:p>
        </w:tc>
        <w:tc>
          <w:tcPr>
            <w:tcW w:w="2334" w:type="dxa"/>
          </w:tcPr>
          <w:p w14:paraId="44104597" w14:textId="00C1117D"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t>{0}</w:t>
            </w:r>
            <w:r>
              <w:t>…</w:t>
            </w:r>
            <w:r>
              <w:rPr>
                <w:rFonts w:hint="eastAsia"/>
              </w:rPr>
              <w:t xml:space="preserve"> max unfinished count</w:t>
            </w:r>
          </w:p>
        </w:tc>
      </w:tr>
      <w:tr w:rsidR="007A5121" w14:paraId="69A67A3B" w14:textId="77777777" w:rsidTr="00B449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BD9691" w14:textId="2896C917" w:rsidR="007A5121" w:rsidRDefault="007A5121" w:rsidP="00F75ED9">
            <w:r>
              <w:rPr>
                <w:rFonts w:hint="eastAsia"/>
              </w:rPr>
              <w:t>E002</w:t>
            </w:r>
          </w:p>
        </w:tc>
        <w:tc>
          <w:tcPr>
            <w:tcW w:w="2999" w:type="dxa"/>
          </w:tcPr>
          <w:p w14:paraId="52460FF7" w14:textId="7102CF08" w:rsidR="007A5121" w:rsidRDefault="00804E3F" w:rsidP="00F75ED9">
            <w:pPr>
              <w:cnfStyle w:val="000000010000" w:firstRow="0" w:lastRow="0" w:firstColumn="0" w:lastColumn="0" w:oddVBand="0" w:evenVBand="0" w:oddHBand="0" w:evenHBand="1" w:firstRowFirstColumn="0" w:firstRowLastColumn="0" w:lastRowFirstColumn="0" w:lastRowLastColumn="0"/>
            </w:pPr>
            <w:r w:rsidRPr="00804E3F">
              <w:t>The requested Todo is already finished. (id=</w:t>
            </w:r>
            <w:r>
              <w:rPr>
                <w:rFonts w:hint="eastAsia"/>
              </w:rPr>
              <w:t>{0})</w:t>
            </w:r>
          </w:p>
        </w:tc>
        <w:tc>
          <w:tcPr>
            <w:tcW w:w="2334" w:type="dxa"/>
          </w:tcPr>
          <w:p w14:paraId="64DF6805" w14:textId="0341C84A" w:rsidR="007A5121" w:rsidRDefault="00804E3F" w:rsidP="00F75ED9">
            <w:pPr>
              <w:cnfStyle w:val="000000010000" w:firstRow="0" w:lastRow="0" w:firstColumn="0" w:lastColumn="0" w:oddVBand="0" w:evenVBand="0" w:oddHBand="0" w:evenHBand="1" w:firstRowFirstColumn="0" w:firstRowLastColumn="0" w:lastRowFirstColumn="0" w:lastRowLastColumn="0"/>
            </w:pPr>
            <w:r>
              <w:rPr>
                <w:rFonts w:hint="eastAsia"/>
              </w:rPr>
              <w:t>{0}</w:t>
            </w:r>
            <w:r>
              <w:t>…</w:t>
            </w:r>
            <w:r>
              <w:rPr>
                <w:rFonts w:hint="eastAsia"/>
              </w:rPr>
              <w:t xml:space="preserve"> todoId</w:t>
            </w:r>
          </w:p>
        </w:tc>
      </w:tr>
      <w:tr w:rsidR="007A5121" w14:paraId="331500DB"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8891E3" w14:textId="3BAD4A60" w:rsidR="007A5121" w:rsidRDefault="007A5121" w:rsidP="00F75ED9">
            <w:r>
              <w:rPr>
                <w:rFonts w:hint="eastAsia"/>
              </w:rPr>
              <w:t>E404</w:t>
            </w:r>
          </w:p>
        </w:tc>
        <w:tc>
          <w:tcPr>
            <w:tcW w:w="2999" w:type="dxa"/>
          </w:tcPr>
          <w:p w14:paraId="275176ED" w14:textId="5BFF9610" w:rsidR="007A5121" w:rsidRDefault="00804E3F" w:rsidP="00F75ED9">
            <w:pPr>
              <w:cnfStyle w:val="000000100000" w:firstRow="0" w:lastRow="0" w:firstColumn="0" w:lastColumn="0" w:oddVBand="0" w:evenVBand="0" w:oddHBand="1" w:evenHBand="0" w:firstRowFirstColumn="0" w:firstRowLastColumn="0" w:lastRowFirstColumn="0" w:lastRowLastColumn="0"/>
            </w:pPr>
            <w:r w:rsidRPr="00804E3F">
              <w:t xml:space="preserve">The requested Todo is not </w:t>
            </w:r>
            <w:r w:rsidRPr="00804E3F">
              <w:lastRenderedPageBreak/>
              <w:t>found. (id=</w:t>
            </w:r>
            <w:r>
              <w:rPr>
                <w:rFonts w:hint="eastAsia"/>
              </w:rPr>
              <w:t>{0})</w:t>
            </w:r>
          </w:p>
        </w:tc>
        <w:tc>
          <w:tcPr>
            <w:tcW w:w="2334" w:type="dxa"/>
          </w:tcPr>
          <w:p w14:paraId="7B4C242E" w14:textId="7170564E"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lastRenderedPageBreak/>
              <w:t>{0}</w:t>
            </w:r>
            <w:r>
              <w:t>…</w:t>
            </w:r>
            <w:r>
              <w:rPr>
                <w:rFonts w:hint="eastAsia"/>
              </w:rPr>
              <w:t xml:space="preserve"> todoId</w:t>
            </w:r>
          </w:p>
        </w:tc>
      </w:tr>
    </w:tbl>
    <w:p w14:paraId="0F8F4B9D" w14:textId="77777777" w:rsidR="007A5121" w:rsidRDefault="007A5121" w:rsidP="00E82F03"/>
    <w:p w14:paraId="60852594" w14:textId="04606313" w:rsidR="00E84DE4" w:rsidRDefault="00D365A9" w:rsidP="00E66934">
      <w:pPr>
        <w:pStyle w:val="1"/>
      </w:pPr>
      <w:bookmarkStart w:id="358" w:name="_Toc238348447"/>
      <w:r>
        <w:rPr>
          <w:rFonts w:hint="eastAsia"/>
        </w:rPr>
        <w:t>環境構築</w:t>
      </w:r>
      <w:bookmarkEnd w:id="358"/>
    </w:p>
    <w:p w14:paraId="6EFF7681" w14:textId="77777777" w:rsidR="00E84DE4" w:rsidRDefault="00E84DE4" w:rsidP="00D365A9"/>
    <w:p w14:paraId="40611882" w14:textId="05A4AFE1" w:rsidR="00FC190F" w:rsidRDefault="003A7076" w:rsidP="003A7076">
      <w:pPr>
        <w:pStyle w:val="2"/>
      </w:pPr>
      <w:bookmarkStart w:id="359" w:name="_Toc238348448"/>
      <w:r>
        <w:rPr>
          <w:rFonts w:hint="eastAsia"/>
        </w:rPr>
        <w:t>NetBeansのインストール</w:t>
      </w:r>
      <w:bookmarkEnd w:id="359"/>
    </w:p>
    <w:p w14:paraId="00337B84" w14:textId="77777777" w:rsidR="003A7076" w:rsidRDefault="003A7076" w:rsidP="00D365A9"/>
    <w:p w14:paraId="732D5974" w14:textId="5A0A534E" w:rsidR="003A7076" w:rsidRPr="00114217" w:rsidRDefault="00BA4E9D" w:rsidP="00D365A9">
      <w:pPr>
        <w:rPr>
          <w:color w:val="0000FF"/>
          <w:u w:val="single"/>
        </w:rPr>
      </w:pPr>
      <w:hyperlink r:id="rId12" w:history="1">
        <w:r w:rsidR="003A7076">
          <w:rPr>
            <w:rStyle w:val="a6"/>
          </w:rPr>
          <w:t>https://netbeans.org/downloads/</w:t>
        </w:r>
      </w:hyperlink>
    </w:p>
    <w:p w14:paraId="371F40AE" w14:textId="2E07C7AE" w:rsidR="00114217" w:rsidRDefault="00114217" w:rsidP="00D365A9">
      <w:r>
        <w:rPr>
          <w:rFonts w:hint="eastAsia"/>
        </w:rPr>
        <w:t>から</w:t>
      </w:r>
      <w:r>
        <w:t>Java EE</w:t>
      </w:r>
      <w:r>
        <w:rPr>
          <w:rFonts w:hint="eastAsia"/>
        </w:rPr>
        <w:t>版をダウンロード</w:t>
      </w:r>
      <w:ins w:id="360" w:author="寺田 佳央" w:date="2013-08-21T14:46:00Z">
        <w:r w:rsidR="007B3420">
          <w:rPr>
            <w:rFonts w:hint="eastAsia"/>
          </w:rPr>
          <w:t>してください。</w:t>
        </w:r>
      </w:ins>
    </w:p>
    <w:p w14:paraId="2DCD9B8C" w14:textId="332B7DF0" w:rsidR="003A7076" w:rsidRDefault="00114217" w:rsidP="00D365A9">
      <w:r>
        <w:rPr>
          <w:noProof/>
        </w:rPr>
        <w:drawing>
          <wp:inline distT="0" distB="0" distL="0" distR="0" wp14:anchorId="19A02736" wp14:editId="70D62C6D">
            <wp:extent cx="4319905" cy="1945962"/>
            <wp:effectExtent l="0" t="0" r="0" b="10160"/>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9905" cy="1945962"/>
                    </a:xfrm>
                    <a:prstGeom prst="rect">
                      <a:avLst/>
                    </a:prstGeom>
                    <a:noFill/>
                    <a:ln>
                      <a:noFill/>
                    </a:ln>
                  </pic:spPr>
                </pic:pic>
              </a:graphicData>
            </a:graphic>
          </wp:inline>
        </w:drawing>
      </w:r>
    </w:p>
    <w:p w14:paraId="1F17F854" w14:textId="49BCE020" w:rsidR="001F5C6C" w:rsidRDefault="00442A23" w:rsidP="00D365A9">
      <w:ins w:id="361" w:author="寺田 佳央" w:date="2013-08-21T14:53:00Z">
        <w:r>
          <w:br w:type="page"/>
        </w:r>
      </w:ins>
    </w:p>
    <w:p w14:paraId="759E6762" w14:textId="28379F29" w:rsidR="001F5C6C" w:rsidRDefault="001F5C6C" w:rsidP="001F5C6C">
      <w:pPr>
        <w:pStyle w:val="3"/>
      </w:pPr>
      <w:bookmarkStart w:id="362" w:name="_Toc238348449"/>
      <w:r>
        <w:rPr>
          <w:rFonts w:hint="eastAsia"/>
        </w:rPr>
        <w:t>Mac版</w:t>
      </w:r>
      <w:bookmarkEnd w:id="362"/>
    </w:p>
    <w:p w14:paraId="58F115A2" w14:textId="77777777" w:rsidR="001F5C6C" w:rsidRDefault="001F5C6C" w:rsidP="001F5C6C"/>
    <w:p w14:paraId="33D7CB6F" w14:textId="4E4E2ADE" w:rsidR="001F5C6C" w:rsidRDefault="00A804B8" w:rsidP="001F5C6C">
      <w:ins w:id="363" w:author="寺田 佳央" w:date="2013-08-21T14:49:00Z">
        <w:r>
          <w:rPr>
            <w:rFonts w:hint="eastAsia"/>
          </w:rPr>
          <w:t>ダウンロードした</w:t>
        </w:r>
      </w:ins>
      <w:ins w:id="364" w:author="寺田 佳央" w:date="2013-08-21T14:50:00Z">
        <w:r w:rsidR="00316FBC">
          <w:rPr>
            <w:rFonts w:hint="eastAsia"/>
          </w:rPr>
          <w:t>「</w:t>
        </w:r>
        <w:r w:rsidR="00316FBC">
          <w:t>NetBeans 7.3.1.mpkg</w:t>
        </w:r>
        <w:r w:rsidR="00316FBC">
          <w:rPr>
            <w:rFonts w:hint="eastAsia"/>
          </w:rPr>
          <w:t>」</w:t>
        </w:r>
      </w:ins>
      <w:del w:id="365" w:author="寺田 佳央" w:date="2013-08-21T14:49:00Z">
        <w:r w:rsidR="00B15ABF" w:rsidDel="00EB295C">
          <w:delText>dmsg</w:delText>
        </w:r>
      </w:del>
      <w:r w:rsidR="00B15ABF">
        <w:rPr>
          <w:rFonts w:hint="eastAsia"/>
        </w:rPr>
        <w:t>ファイルをダブルクリック</w:t>
      </w:r>
      <w:ins w:id="366" w:author="寺田 佳央" w:date="2013-08-21T14:46:00Z">
        <w:r w:rsidR="00C42F47">
          <w:rPr>
            <w:rFonts w:hint="eastAsia"/>
          </w:rPr>
          <w:t>しインストールします</w:t>
        </w:r>
      </w:ins>
      <w:r w:rsidR="00C82E33">
        <w:rPr>
          <w:rFonts w:hint="eastAsia"/>
        </w:rPr>
        <w:t>。</w:t>
      </w:r>
    </w:p>
    <w:p w14:paraId="78A42428" w14:textId="57B60E21" w:rsidR="001F5C6C" w:rsidRDefault="000F73C9" w:rsidP="001F5C6C">
      <w:r>
        <w:rPr>
          <w:noProof/>
        </w:rPr>
        <w:drawing>
          <wp:inline distT="0" distB="0" distL="0" distR="0" wp14:anchorId="0055D6AF" wp14:editId="7F2208BC">
            <wp:extent cx="2643505" cy="1330960"/>
            <wp:effectExtent l="0" t="0" r="0" b="0"/>
            <wp:docPr id="35"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3505" cy="1330960"/>
                    </a:xfrm>
                    <a:prstGeom prst="rect">
                      <a:avLst/>
                    </a:prstGeom>
                    <a:noFill/>
                    <a:ln>
                      <a:noFill/>
                    </a:ln>
                  </pic:spPr>
                </pic:pic>
              </a:graphicData>
            </a:graphic>
          </wp:inline>
        </w:drawing>
      </w:r>
    </w:p>
    <w:p w14:paraId="2698D3FF" w14:textId="78190989" w:rsidR="00096616" w:rsidRDefault="00096616" w:rsidP="001F5C6C">
      <w:r>
        <w:rPr>
          <w:rFonts w:hint="eastAsia"/>
        </w:rPr>
        <w:t>「続ける」</w:t>
      </w:r>
      <w:del w:id="367" w:author="寺田 佳央" w:date="2013-08-21T14:47:00Z">
        <w:r w:rsidDel="00021286">
          <w:rPr>
            <w:rFonts w:hint="eastAsia"/>
          </w:rPr>
          <w:delText>をクリック</w:delText>
        </w:r>
      </w:del>
      <w:ins w:id="368" w:author="寺田 佳央" w:date="2013-08-21T14:47:00Z">
        <w:r w:rsidR="00021286">
          <w:rPr>
            <w:rFonts w:hint="eastAsia"/>
          </w:rPr>
          <w:t>ボタンを押下してください。</w:t>
        </w:r>
      </w:ins>
    </w:p>
    <w:p w14:paraId="7E48EF50" w14:textId="2FC4E7AC" w:rsidR="000F73C9" w:rsidRDefault="000F73C9" w:rsidP="001F5C6C">
      <w:r>
        <w:rPr>
          <w:noProof/>
        </w:rPr>
        <w:drawing>
          <wp:inline distT="0" distB="0" distL="0" distR="0" wp14:anchorId="16D53B21" wp14:editId="7F66F940">
            <wp:extent cx="4319905" cy="3392087"/>
            <wp:effectExtent l="0" t="0" r="0" b="0"/>
            <wp:docPr id="3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79504942" w14:textId="6792B305" w:rsidR="00096616" w:rsidRDefault="00096616" w:rsidP="001F5C6C">
      <w:r>
        <w:rPr>
          <w:rFonts w:hint="eastAsia"/>
        </w:rPr>
        <w:lastRenderedPageBreak/>
        <w:t>「続ける」</w:t>
      </w:r>
      <w:ins w:id="369" w:author="寺田 佳央" w:date="2013-08-21T14:47:00Z">
        <w:r w:rsidR="000415B0">
          <w:rPr>
            <w:rFonts w:hint="eastAsia"/>
          </w:rPr>
          <w:t>ボタンを押下してください。</w:t>
        </w:r>
      </w:ins>
      <w:del w:id="370" w:author="寺田 佳央" w:date="2013-08-21T14:47:00Z">
        <w:r w:rsidDel="000415B0">
          <w:rPr>
            <w:rFonts w:hint="eastAsia"/>
          </w:rPr>
          <w:delText>をクリック</w:delText>
        </w:r>
        <w:r w:rsidR="00C82E33" w:rsidDel="000415B0">
          <w:rPr>
            <w:rFonts w:hint="eastAsia"/>
          </w:rPr>
          <w:delText>。</w:delText>
        </w:r>
      </w:del>
    </w:p>
    <w:p w14:paraId="204C1CD2" w14:textId="58248A46" w:rsidR="000F73C9" w:rsidRDefault="000F73C9" w:rsidP="001F5C6C">
      <w:r>
        <w:rPr>
          <w:noProof/>
        </w:rPr>
        <w:drawing>
          <wp:inline distT="0" distB="0" distL="0" distR="0" wp14:anchorId="18DE54B5" wp14:editId="0328E5D9">
            <wp:extent cx="4319905" cy="3392087"/>
            <wp:effectExtent l="0" t="0" r="0" b="0"/>
            <wp:docPr id="3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6DEEF9EC" w14:textId="03F6CBD3" w:rsidR="00442A23" w:rsidRDefault="00442A23" w:rsidP="001F5C6C">
      <w:pPr>
        <w:rPr>
          <w:ins w:id="371" w:author="寺田 佳央" w:date="2013-08-21T14:54:00Z"/>
        </w:rPr>
      </w:pPr>
      <w:ins w:id="372" w:author="寺田 佳央" w:date="2013-08-21T14:54:00Z">
        <w:r>
          <w:br w:type="page"/>
        </w:r>
      </w:ins>
    </w:p>
    <w:p w14:paraId="053703D8" w14:textId="42863C5A" w:rsidR="00CA4179" w:rsidRDefault="00CA4179" w:rsidP="001F5C6C">
      <w:r>
        <w:rPr>
          <w:rFonts w:hint="eastAsia"/>
        </w:rPr>
        <w:t>「続ける」</w:t>
      </w:r>
      <w:ins w:id="373" w:author="寺田 佳央" w:date="2013-08-21T14:47:00Z">
        <w:r w:rsidR="000C5C5C">
          <w:rPr>
            <w:rFonts w:hint="eastAsia"/>
          </w:rPr>
          <w:t>ボタンを押下してください。</w:t>
        </w:r>
      </w:ins>
      <w:del w:id="374" w:author="寺田 佳央" w:date="2013-08-21T14:47:00Z">
        <w:r w:rsidDel="000C5C5C">
          <w:rPr>
            <w:rFonts w:hint="eastAsia"/>
          </w:rPr>
          <w:delText>をクリック</w:delText>
        </w:r>
        <w:r w:rsidR="00C82E33" w:rsidDel="000C5C5C">
          <w:rPr>
            <w:rFonts w:hint="eastAsia"/>
          </w:rPr>
          <w:delText>。</w:delText>
        </w:r>
      </w:del>
    </w:p>
    <w:p w14:paraId="3719F7DA" w14:textId="0EDAA6E5" w:rsidR="000F73C9" w:rsidRDefault="000F73C9" w:rsidP="001F5C6C">
      <w:r>
        <w:rPr>
          <w:noProof/>
        </w:rPr>
        <w:drawing>
          <wp:inline distT="0" distB="0" distL="0" distR="0" wp14:anchorId="5BDBE8E3" wp14:editId="6FAE0EE9">
            <wp:extent cx="4319905" cy="3392087"/>
            <wp:effectExtent l="0" t="0" r="0" b="0"/>
            <wp:docPr id="3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5CA45EB" w14:textId="2DF5FF26" w:rsidR="00C969C7" w:rsidRDefault="00442A23" w:rsidP="001F5C6C">
      <w:ins w:id="375" w:author="寺田 佳央" w:date="2013-08-21T14:54:00Z">
        <w:r>
          <w:br w:type="page"/>
        </w:r>
      </w:ins>
      <w:r w:rsidR="00C969C7">
        <w:rPr>
          <w:rFonts w:hint="eastAsia"/>
        </w:rPr>
        <w:lastRenderedPageBreak/>
        <w:t>「同意する」</w:t>
      </w:r>
      <w:ins w:id="376" w:author="寺田 佳央" w:date="2013-08-21T14:48:00Z">
        <w:r w:rsidR="0019340A">
          <w:rPr>
            <w:rFonts w:hint="eastAsia"/>
          </w:rPr>
          <w:t>ボタンを押下してください。</w:t>
        </w:r>
      </w:ins>
      <w:del w:id="377" w:author="寺田 佳央" w:date="2013-08-21T14:48:00Z">
        <w:r w:rsidR="00C969C7" w:rsidDel="0019340A">
          <w:rPr>
            <w:rFonts w:hint="eastAsia"/>
          </w:rPr>
          <w:delText>をクリック。</w:delText>
        </w:r>
      </w:del>
    </w:p>
    <w:p w14:paraId="3AD77093" w14:textId="37009237" w:rsidR="000F73C9" w:rsidRDefault="000F73C9" w:rsidP="001F5C6C">
      <w:r>
        <w:rPr>
          <w:noProof/>
        </w:rPr>
        <w:drawing>
          <wp:inline distT="0" distB="0" distL="0" distR="0" wp14:anchorId="321B79AF" wp14:editId="4CE989F7">
            <wp:extent cx="4319905" cy="3392087"/>
            <wp:effectExtent l="0" t="0" r="0" b="0"/>
            <wp:docPr id="4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942D944" w14:textId="514A0FB3" w:rsidR="00E049C8" w:rsidRDefault="00442A23" w:rsidP="001F5C6C">
      <w:ins w:id="378" w:author="寺田 佳央" w:date="2013-08-21T14:54:00Z">
        <w:r>
          <w:br w:type="page"/>
        </w:r>
      </w:ins>
      <w:ins w:id="379" w:author="寺田 佳央" w:date="2013-08-21T14:48:00Z">
        <w:r w:rsidR="00FD14D0">
          <w:rPr>
            <w:rFonts w:hint="eastAsia"/>
          </w:rPr>
          <w:lastRenderedPageBreak/>
          <w:t>最後に、</w:t>
        </w:r>
      </w:ins>
      <w:r w:rsidR="00E049C8">
        <w:rPr>
          <w:rFonts w:hint="eastAsia"/>
        </w:rPr>
        <w:t>「インストール」</w:t>
      </w:r>
      <w:ins w:id="380" w:author="寺田 佳央" w:date="2013-08-21T14:48:00Z">
        <w:r w:rsidR="00FD14D0">
          <w:rPr>
            <w:rFonts w:hint="eastAsia"/>
          </w:rPr>
          <w:t>ボタンを押下してください。</w:t>
        </w:r>
      </w:ins>
      <w:del w:id="381" w:author="寺田 佳央" w:date="2013-08-21T14:48:00Z">
        <w:r w:rsidR="00E049C8" w:rsidDel="00FD14D0">
          <w:rPr>
            <w:rFonts w:hint="eastAsia"/>
          </w:rPr>
          <w:delText>をクリック。</w:delText>
        </w:r>
      </w:del>
    </w:p>
    <w:p w14:paraId="66A3D750" w14:textId="54020C37" w:rsidR="000F73C9" w:rsidRDefault="000F73C9" w:rsidP="001F5C6C">
      <w:r>
        <w:rPr>
          <w:noProof/>
        </w:rPr>
        <w:drawing>
          <wp:inline distT="0" distB="0" distL="0" distR="0" wp14:anchorId="42BAC9A3" wp14:editId="36B41842">
            <wp:extent cx="4319905" cy="3392087"/>
            <wp:effectExtent l="0" t="0" r="0" b="0"/>
            <wp:docPr id="4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547B5BB8" w14:textId="752144FE" w:rsidR="00046B3D" w:rsidRDefault="00046B3D" w:rsidP="001F5C6C">
      <w:pPr>
        <w:rPr>
          <w:ins w:id="382" w:author="寺田 佳央" w:date="2013-08-21T14:48:00Z"/>
        </w:rPr>
      </w:pPr>
      <w:r>
        <w:rPr>
          <w:rFonts w:hint="eastAsia"/>
        </w:rPr>
        <w:t>以下略・・</w:t>
      </w:r>
    </w:p>
    <w:p w14:paraId="07704569" w14:textId="47DE0647" w:rsidR="00EA35AA" w:rsidRPr="001F5C6C" w:rsidRDefault="00442A23" w:rsidP="001F5C6C">
      <w:ins w:id="383" w:author="寺田 佳央" w:date="2013-08-21T14:50:00Z">
        <w:r>
          <w:br w:type="page"/>
        </w:r>
      </w:ins>
    </w:p>
    <w:p w14:paraId="52161AB1" w14:textId="539891A3" w:rsidR="003A7076" w:rsidRDefault="001F5C6C" w:rsidP="001F5C6C">
      <w:pPr>
        <w:pStyle w:val="3"/>
      </w:pPr>
      <w:bookmarkStart w:id="384" w:name="_Toc238348450"/>
      <w:r>
        <w:rPr>
          <w:rFonts w:hint="eastAsia"/>
        </w:rPr>
        <w:t>Windows</w:t>
      </w:r>
      <w:r w:rsidR="00B7410C">
        <w:rPr>
          <w:rFonts w:hint="eastAsia"/>
        </w:rPr>
        <w:t>版</w:t>
      </w:r>
      <w:bookmarkEnd w:id="384"/>
    </w:p>
    <w:p w14:paraId="3CF2A915" w14:textId="77777777" w:rsidR="00442A23" w:rsidRDefault="00442A23" w:rsidP="00442A23">
      <w:pPr>
        <w:rPr>
          <w:ins w:id="385" w:author="寺田 佳央" w:date="2013-08-21T14:54:00Z"/>
        </w:rPr>
      </w:pPr>
    </w:p>
    <w:p w14:paraId="0C052896" w14:textId="77777777" w:rsidR="00442A23" w:rsidRPr="00442A23" w:rsidRDefault="00442A23" w:rsidP="00442A23">
      <w:pPr>
        <w:rPr>
          <w:ins w:id="386" w:author="寺田 佳央" w:date="2013-08-21T14:54:00Z"/>
        </w:rPr>
      </w:pPr>
      <w:ins w:id="387" w:author="寺田 佳央" w:date="2013-08-21T14:54:00Z">
        <w:r w:rsidRPr="00442A23">
          <w:rPr>
            <w:rFonts w:hint="eastAsia"/>
          </w:rPr>
          <w:t>ダウンロードした「</w:t>
        </w:r>
        <w:r w:rsidRPr="00442A23">
          <w:rPr>
            <w:rFonts w:hint="eastAsia"/>
          </w:rPr>
          <w:t>netbeans-7.3.1-javaee-windows.exe</w:t>
        </w:r>
        <w:r w:rsidRPr="00442A23">
          <w:rPr>
            <w:rFonts w:hint="eastAsia"/>
          </w:rPr>
          <w:t>」ファイルをダブルクリックしインストールします。</w:t>
        </w:r>
      </w:ins>
    </w:p>
    <w:p w14:paraId="1D7FADC0" w14:textId="77777777" w:rsidR="00384271" w:rsidRDefault="00384271" w:rsidP="00BC41A5">
      <w:pPr>
        <w:rPr>
          <w:ins w:id="388" w:author="寺田 佳央" w:date="2013-08-21T14:50:00Z"/>
        </w:rPr>
      </w:pPr>
    </w:p>
    <w:p w14:paraId="237118A6" w14:textId="6A1C8746" w:rsidR="00BC41A5" w:rsidRPr="00BC41A5" w:rsidRDefault="00BC41A5" w:rsidP="00BC41A5">
      <w:r>
        <w:rPr>
          <w:rFonts w:hint="eastAsia"/>
        </w:rPr>
        <w:t>「次</w:t>
      </w:r>
      <w:ins w:id="389" w:author="寺田 佳央" w:date="2013-08-21T14:49:00Z">
        <w:r w:rsidR="00A804B8">
          <w:t>(N)&gt;</w:t>
        </w:r>
      </w:ins>
      <w:del w:id="390" w:author="寺田 佳央" w:date="2013-08-21T14:49:00Z">
        <w:r w:rsidDel="00A804B8">
          <w:rPr>
            <w:rFonts w:hint="eastAsia"/>
          </w:rPr>
          <w:delText>へ</w:delText>
        </w:r>
      </w:del>
      <w:r>
        <w:rPr>
          <w:rFonts w:hint="eastAsia"/>
        </w:rPr>
        <w:t>」</w:t>
      </w:r>
      <w:ins w:id="391" w:author="寺田 佳央" w:date="2013-08-21T14:48:00Z">
        <w:r w:rsidR="00EA35AA">
          <w:rPr>
            <w:rFonts w:hint="eastAsia"/>
          </w:rPr>
          <w:t>ボタンを押下してください。</w:t>
        </w:r>
      </w:ins>
      <w:del w:id="392" w:author="寺田 佳央" w:date="2013-08-21T14:48:00Z">
        <w:r w:rsidDel="00EA35AA">
          <w:rPr>
            <w:rFonts w:hint="eastAsia"/>
          </w:rPr>
          <w:delText>をクリック。</w:delText>
        </w:r>
      </w:del>
    </w:p>
    <w:p w14:paraId="19FC09E8" w14:textId="15BDD235" w:rsidR="003A7076" w:rsidRDefault="00B7410C" w:rsidP="00D365A9">
      <w:r>
        <w:rPr>
          <w:noProof/>
        </w:rPr>
        <w:drawing>
          <wp:inline distT="0" distB="0" distL="0" distR="0" wp14:anchorId="2E35E5E4" wp14:editId="1F92752B">
            <wp:extent cx="4319905" cy="3600410"/>
            <wp:effectExtent l="0" t="0" r="4445" b="63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19905" cy="3600410"/>
                    </a:xfrm>
                    <a:prstGeom prst="rect">
                      <a:avLst/>
                    </a:prstGeom>
                  </pic:spPr>
                </pic:pic>
              </a:graphicData>
            </a:graphic>
          </wp:inline>
        </w:drawing>
      </w:r>
    </w:p>
    <w:p w14:paraId="1D2A1871" w14:textId="10A0F2B4" w:rsidR="00BC41A5" w:rsidRDefault="00442A23" w:rsidP="00BC41A5">
      <w:ins w:id="393" w:author="寺田 佳央" w:date="2013-08-21T14:55:00Z">
        <w:r>
          <w:br w:type="page"/>
        </w:r>
      </w:ins>
    </w:p>
    <w:p w14:paraId="538B1624" w14:textId="77777777" w:rsidR="00442A23" w:rsidRPr="00BC41A5" w:rsidRDefault="00BC41A5" w:rsidP="00442A23">
      <w:pPr>
        <w:rPr>
          <w:ins w:id="394" w:author="寺田 佳央" w:date="2013-08-21T14:55:00Z"/>
        </w:rPr>
      </w:pPr>
      <w:r>
        <w:rPr>
          <w:rFonts w:hint="eastAsia"/>
        </w:rPr>
        <w:t>「ライセンス契約条件に同意する」をチェックして、</w:t>
      </w:r>
      <w:ins w:id="395" w:author="寺田 佳央" w:date="2013-08-21T14:55:00Z">
        <w:r w:rsidR="00442A23">
          <w:rPr>
            <w:rFonts w:hint="eastAsia"/>
          </w:rPr>
          <w:t>「次</w:t>
        </w:r>
        <w:r w:rsidR="00442A23">
          <w:t>(N)&gt;</w:t>
        </w:r>
        <w:r w:rsidR="00442A23">
          <w:rPr>
            <w:rFonts w:hint="eastAsia"/>
          </w:rPr>
          <w:t>」ボタンを押下してください。</w:t>
        </w:r>
      </w:ins>
    </w:p>
    <w:p w14:paraId="4461DD6D" w14:textId="63E4973E" w:rsidR="00BC41A5" w:rsidDel="00442A23" w:rsidRDefault="00BC41A5" w:rsidP="00D365A9">
      <w:pPr>
        <w:rPr>
          <w:del w:id="396" w:author="寺田 佳央" w:date="2013-08-21T14:55:00Z"/>
        </w:rPr>
      </w:pPr>
      <w:del w:id="397" w:author="寺田 佳央" w:date="2013-08-21T14:55:00Z">
        <w:r w:rsidDel="00442A23">
          <w:rPr>
            <w:rFonts w:hint="eastAsia"/>
          </w:rPr>
          <w:delText>「次へ」</w:delText>
        </w:r>
      </w:del>
      <w:del w:id="398" w:author="寺田 佳央" w:date="2013-08-21T14:48:00Z">
        <w:r w:rsidDel="00231D06">
          <w:rPr>
            <w:rFonts w:hint="eastAsia"/>
          </w:rPr>
          <w:delText>をクリック。</w:delText>
        </w:r>
      </w:del>
    </w:p>
    <w:p w14:paraId="7514C179" w14:textId="71BE92C7" w:rsidR="003A7076" w:rsidRDefault="00B7410C" w:rsidP="00D365A9">
      <w:r>
        <w:rPr>
          <w:noProof/>
        </w:rPr>
        <w:drawing>
          <wp:inline distT="0" distB="0" distL="0" distR="0" wp14:anchorId="3711D454" wp14:editId="4099DDC7">
            <wp:extent cx="4319905" cy="3600410"/>
            <wp:effectExtent l="0" t="0" r="4445"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19905" cy="3600410"/>
                    </a:xfrm>
                    <a:prstGeom prst="rect">
                      <a:avLst/>
                    </a:prstGeom>
                  </pic:spPr>
                </pic:pic>
              </a:graphicData>
            </a:graphic>
          </wp:inline>
        </w:drawing>
      </w:r>
    </w:p>
    <w:p w14:paraId="69DDEFCF" w14:textId="48CAFFCA" w:rsidR="00B7410C" w:rsidRDefault="003733D6" w:rsidP="00D365A9">
      <w:ins w:id="399" w:author="寺田 佳央" w:date="2013-08-21T14:56:00Z">
        <w:r>
          <w:br w:type="page"/>
        </w:r>
      </w:ins>
    </w:p>
    <w:p w14:paraId="40E291D5" w14:textId="2B9E72AE" w:rsidR="00BC41A5" w:rsidRPr="00BC41A5" w:rsidRDefault="006B39F0" w:rsidP="00BC41A5">
      <w:r>
        <w:rPr>
          <w:rFonts w:hint="eastAsia"/>
        </w:rPr>
        <w:t>「ライセンス契約条件に同意する</w:t>
      </w:r>
      <w:ins w:id="400" w:author="寺田 佳央" w:date="2013-08-21T14:56:00Z">
        <w:r w:rsidR="006A4CF5">
          <w:rPr>
            <w:rFonts w:hint="eastAsia"/>
          </w:rPr>
          <w:t>。</w:t>
        </w:r>
      </w:ins>
      <w:ins w:id="401" w:author="寺田 佳央" w:date="2013-08-21T14:57:00Z">
        <w:r w:rsidR="006A4CF5">
          <w:t>(A)JUnit</w:t>
        </w:r>
        <w:r w:rsidR="006A4CF5">
          <w:rPr>
            <w:rFonts w:hint="eastAsia"/>
          </w:rPr>
          <w:t>をインストール</w:t>
        </w:r>
      </w:ins>
      <w:r>
        <w:rPr>
          <w:rFonts w:hint="eastAsia"/>
        </w:rPr>
        <w:t>」を</w:t>
      </w:r>
      <w:del w:id="402" w:author="寺田 佳央" w:date="2013-08-21T14:57:00Z">
        <w:r w:rsidDel="006A4CF5">
          <w:rPr>
            <w:rFonts w:hint="eastAsia"/>
          </w:rPr>
          <w:delText>クリック</w:delText>
        </w:r>
      </w:del>
      <w:ins w:id="403" w:author="寺田 佳央" w:date="2013-08-21T14:57:00Z">
        <w:r w:rsidR="006A4CF5">
          <w:rPr>
            <w:rFonts w:hint="eastAsia"/>
          </w:rPr>
          <w:t>チェック</w:t>
        </w:r>
      </w:ins>
      <w:r>
        <w:rPr>
          <w:rFonts w:hint="eastAsia"/>
        </w:rPr>
        <w:t>して、</w:t>
      </w:r>
      <w:ins w:id="404" w:author="寺田 佳央" w:date="2013-08-21T14:57:00Z">
        <w:r w:rsidR="006A4CF5">
          <w:rPr>
            <w:rFonts w:hint="eastAsia"/>
          </w:rPr>
          <w:t>「次</w:t>
        </w:r>
        <w:r w:rsidR="006A4CF5">
          <w:t>(N)&gt;</w:t>
        </w:r>
        <w:r w:rsidR="006A4CF5">
          <w:rPr>
            <w:rFonts w:hint="eastAsia"/>
          </w:rPr>
          <w:t>」ボタンを押下してください。</w:t>
        </w:r>
      </w:ins>
      <w:del w:id="405" w:author="寺田 佳央" w:date="2013-08-21T14:57:00Z">
        <w:r w:rsidR="00BC41A5" w:rsidDel="006A4CF5">
          <w:rPr>
            <w:rFonts w:hint="eastAsia"/>
          </w:rPr>
          <w:delText>「次へ」をクリック。</w:delText>
        </w:r>
      </w:del>
    </w:p>
    <w:p w14:paraId="3CEF3C21" w14:textId="77777777" w:rsidR="00BC41A5" w:rsidRDefault="00BC41A5" w:rsidP="00D365A9"/>
    <w:p w14:paraId="0245D436" w14:textId="7DADBCCC" w:rsidR="00B7410C" w:rsidRDefault="00B7410C" w:rsidP="00D365A9">
      <w:r>
        <w:rPr>
          <w:noProof/>
        </w:rPr>
        <w:drawing>
          <wp:inline distT="0" distB="0" distL="0" distR="0" wp14:anchorId="0D30DBC4" wp14:editId="4A48799E">
            <wp:extent cx="4319905" cy="3600410"/>
            <wp:effectExtent l="0" t="0" r="4445"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19905" cy="3600410"/>
                    </a:xfrm>
                    <a:prstGeom prst="rect">
                      <a:avLst/>
                    </a:prstGeom>
                  </pic:spPr>
                </pic:pic>
              </a:graphicData>
            </a:graphic>
          </wp:inline>
        </w:drawing>
      </w:r>
    </w:p>
    <w:p w14:paraId="596E7BB6" w14:textId="77777777" w:rsidR="00B7410C" w:rsidRDefault="00B7410C" w:rsidP="00D365A9"/>
    <w:p w14:paraId="4F9E2358" w14:textId="77777777" w:rsidR="00A023F5" w:rsidRPr="00BC41A5" w:rsidRDefault="00A023F5" w:rsidP="00A023F5">
      <w:pPr>
        <w:rPr>
          <w:ins w:id="406" w:author="寺田 佳央" w:date="2013-08-21T14:57:00Z"/>
        </w:rPr>
      </w:pPr>
      <w:ins w:id="407" w:author="寺田 佳央" w:date="2013-08-21T14:57:00Z">
        <w:r>
          <w:br w:type="page"/>
        </w:r>
      </w:ins>
      <w:del w:id="408" w:author="寺田 佳央" w:date="2013-08-21T14:57:00Z">
        <w:r w:rsidR="00CA71C3" w:rsidDel="00A023F5">
          <w:rPr>
            <w:rFonts w:hint="eastAsia"/>
          </w:rPr>
          <w:lastRenderedPageBreak/>
          <w:delText>「次</w:delText>
        </w:r>
      </w:del>
      <w:ins w:id="409" w:author="寺田 佳央" w:date="2013-08-21T14:57:00Z">
        <w:r>
          <w:rPr>
            <w:rFonts w:hint="eastAsia"/>
          </w:rPr>
          <w:t>「次</w:t>
        </w:r>
        <w:r>
          <w:t>(N)&gt;</w:t>
        </w:r>
        <w:r>
          <w:rPr>
            <w:rFonts w:hint="eastAsia"/>
          </w:rPr>
          <w:t>」ボタンを押下してください。</w:t>
        </w:r>
      </w:ins>
    </w:p>
    <w:p w14:paraId="49333824" w14:textId="39B0D312" w:rsidR="00685B2D" w:rsidRDefault="00CA71C3" w:rsidP="00D365A9">
      <w:del w:id="410" w:author="寺田 佳央" w:date="2013-08-21T14:57:00Z">
        <w:r w:rsidDel="00A023F5">
          <w:rPr>
            <w:rFonts w:hint="eastAsia"/>
          </w:rPr>
          <w:delText>へ」をクリック。</w:delText>
        </w:r>
      </w:del>
    </w:p>
    <w:p w14:paraId="412286FE" w14:textId="77777777" w:rsidR="00CA71C3" w:rsidRDefault="00CA71C3" w:rsidP="00D365A9"/>
    <w:p w14:paraId="7E8CE2BC" w14:textId="64A18CDF" w:rsidR="00B7410C" w:rsidRDefault="00B7410C" w:rsidP="00D365A9">
      <w:r>
        <w:rPr>
          <w:noProof/>
        </w:rPr>
        <w:drawing>
          <wp:inline distT="0" distB="0" distL="0" distR="0" wp14:anchorId="32C777F8" wp14:editId="0604666A">
            <wp:extent cx="4319905" cy="3600410"/>
            <wp:effectExtent l="0" t="0" r="444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19905" cy="3600410"/>
                    </a:xfrm>
                    <a:prstGeom prst="rect">
                      <a:avLst/>
                    </a:prstGeom>
                  </pic:spPr>
                </pic:pic>
              </a:graphicData>
            </a:graphic>
          </wp:inline>
        </w:drawing>
      </w:r>
    </w:p>
    <w:p w14:paraId="5CDC3FB5" w14:textId="1338ACB4" w:rsidR="001F5C6C" w:rsidRDefault="00B73549" w:rsidP="00D365A9">
      <w:ins w:id="411" w:author="寺田 佳央" w:date="2013-08-21T14:58:00Z">
        <w:r>
          <w:br w:type="page"/>
        </w:r>
      </w:ins>
    </w:p>
    <w:p w14:paraId="1763590C" w14:textId="05045B8C" w:rsidR="00CA71C3" w:rsidRDefault="00B73549" w:rsidP="00CA71C3">
      <w:ins w:id="412" w:author="寺田 佳央" w:date="2013-08-21T14:58:00Z">
        <w:r>
          <w:rPr>
            <w:rFonts w:hint="eastAsia"/>
          </w:rPr>
          <w:t>「次</w:t>
        </w:r>
        <w:r>
          <w:t>(N)&gt;</w:t>
        </w:r>
        <w:r>
          <w:rPr>
            <w:rFonts w:hint="eastAsia"/>
          </w:rPr>
          <w:t>」ボタンを押下してください。</w:t>
        </w:r>
      </w:ins>
      <w:del w:id="413" w:author="寺田 佳央" w:date="2013-08-21T14:58:00Z">
        <w:r w:rsidR="00CA71C3" w:rsidDel="00B73549">
          <w:rPr>
            <w:rFonts w:hint="eastAsia"/>
          </w:rPr>
          <w:delText>「次へ」をクリック。</w:delText>
        </w:r>
      </w:del>
    </w:p>
    <w:p w14:paraId="24A6359C" w14:textId="77777777" w:rsidR="00CA71C3" w:rsidRDefault="00CA71C3" w:rsidP="00D365A9"/>
    <w:p w14:paraId="0884FACB" w14:textId="56CF809E" w:rsidR="001F5C6C" w:rsidRDefault="001F5C6C" w:rsidP="00D365A9">
      <w:r>
        <w:rPr>
          <w:noProof/>
        </w:rPr>
        <w:drawing>
          <wp:inline distT="0" distB="0" distL="0" distR="0" wp14:anchorId="71860E5A" wp14:editId="2D7698CB">
            <wp:extent cx="4319905" cy="3600410"/>
            <wp:effectExtent l="0" t="0" r="4445"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19905" cy="3600410"/>
                    </a:xfrm>
                    <a:prstGeom prst="rect">
                      <a:avLst/>
                    </a:prstGeom>
                  </pic:spPr>
                </pic:pic>
              </a:graphicData>
            </a:graphic>
          </wp:inline>
        </w:drawing>
      </w:r>
    </w:p>
    <w:p w14:paraId="39D0733F" w14:textId="77777777" w:rsidR="001F5C6C" w:rsidRDefault="001F5C6C" w:rsidP="00D365A9">
      <w:pPr>
        <w:rPr>
          <w:ins w:id="414" w:author="寺田 佳央" w:date="2013-08-21T14:58:00Z"/>
        </w:rPr>
      </w:pPr>
    </w:p>
    <w:p w14:paraId="00463AA1" w14:textId="205D6043" w:rsidR="00B73549" w:rsidRDefault="00B73549" w:rsidP="00D365A9">
      <w:pPr>
        <w:rPr>
          <w:ins w:id="415" w:author="寺田 佳央" w:date="2013-08-21T14:59:00Z"/>
        </w:rPr>
      </w:pPr>
      <w:ins w:id="416" w:author="寺田 佳央" w:date="2013-08-21T14:58:00Z">
        <w:r>
          <w:br w:type="page"/>
        </w:r>
        <w:r>
          <w:rPr>
            <w:rFonts w:hint="eastAsia"/>
          </w:rPr>
          <w:lastRenderedPageBreak/>
          <w:t>「インストール</w:t>
        </w:r>
        <w:r>
          <w:t>(I)</w:t>
        </w:r>
        <w:r>
          <w:rPr>
            <w:rFonts w:hint="eastAsia"/>
          </w:rPr>
          <w:t>」ボタンを押</w:t>
        </w:r>
      </w:ins>
      <w:ins w:id="417" w:author="寺田 佳央" w:date="2013-08-21T14:59:00Z">
        <w:r>
          <w:rPr>
            <w:rFonts w:hint="eastAsia"/>
          </w:rPr>
          <w:t>下してインストールしてください。</w:t>
        </w:r>
      </w:ins>
    </w:p>
    <w:p w14:paraId="55E0A1AD" w14:textId="77777777" w:rsidR="00B73549" w:rsidRDefault="00B73549" w:rsidP="00D365A9"/>
    <w:p w14:paraId="0CE20704" w14:textId="5AF27D4F" w:rsidR="001F5C6C" w:rsidRDefault="001F5C6C" w:rsidP="00D365A9">
      <w:r>
        <w:rPr>
          <w:noProof/>
        </w:rPr>
        <w:drawing>
          <wp:inline distT="0" distB="0" distL="0" distR="0" wp14:anchorId="23BE3484" wp14:editId="44B50815">
            <wp:extent cx="4319905" cy="3600410"/>
            <wp:effectExtent l="0" t="0" r="4445"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9905" cy="3600410"/>
                    </a:xfrm>
                    <a:prstGeom prst="rect">
                      <a:avLst/>
                    </a:prstGeom>
                  </pic:spPr>
                </pic:pic>
              </a:graphicData>
            </a:graphic>
          </wp:inline>
        </w:drawing>
      </w:r>
    </w:p>
    <w:p w14:paraId="42144A4A" w14:textId="3942AFF3" w:rsidR="009F65C4" w:rsidRDefault="00B73549" w:rsidP="00D365A9">
      <w:ins w:id="418" w:author="寺田 佳央" w:date="2013-08-21T14:59:00Z">
        <w:r>
          <w:br w:type="page"/>
        </w:r>
      </w:ins>
    </w:p>
    <w:p w14:paraId="3456F806" w14:textId="56632B8B" w:rsidR="00CA71C3" w:rsidRDefault="00B73549" w:rsidP="00CA71C3">
      <w:ins w:id="419" w:author="寺田 佳央" w:date="2013-08-21T14:59:00Z">
        <w:r>
          <w:rPr>
            <w:rFonts w:hint="eastAsia"/>
          </w:rPr>
          <w:t>最後に</w:t>
        </w:r>
      </w:ins>
      <w:r w:rsidR="00CA71C3">
        <w:rPr>
          <w:rFonts w:hint="eastAsia"/>
        </w:rPr>
        <w:t>「終了</w:t>
      </w:r>
      <w:ins w:id="420" w:author="寺田 佳央" w:date="2013-08-21T14:59:00Z">
        <w:r>
          <w:t>(F)</w:t>
        </w:r>
      </w:ins>
      <w:r w:rsidR="00CA71C3">
        <w:rPr>
          <w:rFonts w:hint="eastAsia"/>
        </w:rPr>
        <w:t>」</w:t>
      </w:r>
      <w:ins w:id="421" w:author="寺田 佳央" w:date="2013-08-21T14:59:00Z">
        <w:r>
          <w:rPr>
            <w:rFonts w:hint="eastAsia"/>
          </w:rPr>
          <w:t>ボタンを押下しインストールを完了します。</w:t>
        </w:r>
      </w:ins>
      <w:del w:id="422" w:author="寺田 佳央" w:date="2013-08-21T14:59:00Z">
        <w:r w:rsidR="00CA71C3" w:rsidDel="00B73549">
          <w:rPr>
            <w:rFonts w:hint="eastAsia"/>
          </w:rPr>
          <w:delText>をクリック。</w:delText>
        </w:r>
      </w:del>
    </w:p>
    <w:p w14:paraId="595BDDC0" w14:textId="77777777" w:rsidR="00CA71C3" w:rsidRDefault="00CA71C3" w:rsidP="00D365A9"/>
    <w:p w14:paraId="7C2574E2" w14:textId="5883265F" w:rsidR="009F65C4" w:rsidRDefault="009F65C4" w:rsidP="00D365A9">
      <w:r>
        <w:rPr>
          <w:noProof/>
        </w:rPr>
        <w:drawing>
          <wp:inline distT="0" distB="0" distL="0" distR="0" wp14:anchorId="25208989" wp14:editId="048A20AD">
            <wp:extent cx="4319905" cy="3600410"/>
            <wp:effectExtent l="0" t="0" r="4445"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19905" cy="3600410"/>
                    </a:xfrm>
                    <a:prstGeom prst="rect">
                      <a:avLst/>
                    </a:prstGeom>
                  </pic:spPr>
                </pic:pic>
              </a:graphicData>
            </a:graphic>
          </wp:inline>
        </w:drawing>
      </w:r>
    </w:p>
    <w:p w14:paraId="3A63E387" w14:textId="77777777" w:rsidR="00A3028A" w:rsidRDefault="00A3028A" w:rsidP="00D365A9"/>
    <w:p w14:paraId="6D325DBD" w14:textId="4F5BD641" w:rsidR="006F57F4" w:rsidRDefault="00DB7328" w:rsidP="00D365A9">
      <w:pPr>
        <w:rPr>
          <w:ins w:id="423" w:author="寺田 佳央" w:date="2013-08-21T15:00:00Z"/>
        </w:rPr>
      </w:pPr>
      <w:ins w:id="424" w:author="寺田 佳央" w:date="2013-08-21T15:00:00Z">
        <w:r>
          <w:br w:type="page"/>
        </w:r>
        <w:r>
          <w:rPr>
            <w:rFonts w:hint="eastAsia"/>
          </w:rPr>
          <w:lastRenderedPageBreak/>
          <w:t>インストールした</w:t>
        </w:r>
      </w:ins>
      <w:r w:rsidR="006F57F4">
        <w:t>NetBeans</w:t>
      </w:r>
      <w:ins w:id="425" w:author="寺田 佳央" w:date="2013-08-21T15:00:00Z">
        <w:r>
          <w:rPr>
            <w:rFonts w:hint="eastAsia"/>
          </w:rPr>
          <w:t>のアイコンをダブルクリックし起動してください。</w:t>
        </w:r>
      </w:ins>
      <w:del w:id="426" w:author="寺田 佳央" w:date="2013-08-21T15:00:00Z">
        <w:r w:rsidR="006F57F4" w:rsidDel="00DB7328">
          <w:rPr>
            <w:rFonts w:hint="eastAsia"/>
          </w:rPr>
          <w:delText>を立ち上げる。</w:delText>
        </w:r>
      </w:del>
    </w:p>
    <w:p w14:paraId="049415B3" w14:textId="77777777" w:rsidR="00DB7328" w:rsidRDefault="00DB7328" w:rsidP="00D365A9"/>
    <w:p w14:paraId="251C83CB" w14:textId="3DAA95EB" w:rsidR="00A3028A" w:rsidRDefault="00A3028A" w:rsidP="00D365A9">
      <w:r>
        <w:rPr>
          <w:noProof/>
        </w:rPr>
        <w:drawing>
          <wp:inline distT="0" distB="0" distL="0" distR="0" wp14:anchorId="544635BB" wp14:editId="10B2619A">
            <wp:extent cx="4319905" cy="3095492"/>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19905" cy="3095492"/>
                    </a:xfrm>
                    <a:prstGeom prst="rect">
                      <a:avLst/>
                    </a:prstGeom>
                  </pic:spPr>
                </pic:pic>
              </a:graphicData>
            </a:graphic>
          </wp:inline>
        </w:drawing>
      </w:r>
    </w:p>
    <w:p w14:paraId="113759BA" w14:textId="77777777" w:rsidR="00DB7328" w:rsidRDefault="00DB7328" w:rsidP="00D365A9">
      <w:pPr>
        <w:rPr>
          <w:ins w:id="427" w:author="寺田 佳央" w:date="2013-08-21T15:00:00Z"/>
        </w:rPr>
      </w:pPr>
    </w:p>
    <w:p w14:paraId="681EC5B9" w14:textId="56B63CFD" w:rsidR="00BE3BA2" w:rsidDel="00BF52E9" w:rsidRDefault="00DB7328" w:rsidP="00D365A9">
      <w:pPr>
        <w:rPr>
          <w:del w:id="428" w:author="寺田 佳央" w:date="2013-08-21T15:02:00Z"/>
        </w:rPr>
      </w:pPr>
      <w:ins w:id="429" w:author="寺田 佳央" w:date="2013-08-21T15:00:00Z">
        <w:r>
          <w:br w:type="page"/>
        </w:r>
      </w:ins>
      <w:ins w:id="430" w:author="寺田 佳央" w:date="2013-08-21T15:01:00Z">
        <w:r>
          <w:rPr>
            <w:rFonts w:hint="eastAsia"/>
          </w:rPr>
          <w:lastRenderedPageBreak/>
          <w:t>「</w:t>
        </w:r>
      </w:ins>
      <w:r w:rsidR="00BE3BA2">
        <w:rPr>
          <w:rFonts w:hint="eastAsia"/>
        </w:rPr>
        <w:t>開始ページ</w:t>
      </w:r>
      <w:ins w:id="431" w:author="寺田 佳央" w:date="2013-08-21T15:01:00Z">
        <w:r>
          <w:rPr>
            <w:rFonts w:hint="eastAsia"/>
          </w:rPr>
          <w:t>」タブの</w:t>
        </w:r>
        <w:r>
          <w:t>(</w:t>
        </w:r>
        <w:r>
          <w:rPr>
            <w:rFonts w:hint="eastAsia"/>
          </w:rPr>
          <w:t>×</w:t>
        </w:r>
        <w:r>
          <w:t>)</w:t>
        </w:r>
        <w:r>
          <w:rPr>
            <w:rFonts w:hint="eastAsia"/>
          </w:rPr>
          <w:t>を押下し</w:t>
        </w:r>
      </w:ins>
      <w:ins w:id="432" w:author="寺田 佳央" w:date="2013-08-21T15:02:00Z">
        <w:r w:rsidR="00BF52E9">
          <w:rPr>
            <w:rFonts w:hint="eastAsia"/>
          </w:rPr>
          <w:t>、開始</w:t>
        </w:r>
      </w:ins>
      <w:ins w:id="433" w:author="寺田 佳央" w:date="2013-08-21T15:01:00Z">
        <w:r>
          <w:rPr>
            <w:rFonts w:hint="eastAsia"/>
          </w:rPr>
          <w:t>ページ</w:t>
        </w:r>
      </w:ins>
      <w:r w:rsidR="00BE3BA2">
        <w:rPr>
          <w:rFonts w:hint="eastAsia"/>
        </w:rPr>
        <w:t>を閉じ</w:t>
      </w:r>
      <w:ins w:id="434" w:author="寺田 佳央" w:date="2013-08-21T15:01:00Z">
        <w:r>
          <w:rPr>
            <w:rFonts w:hint="eastAsia"/>
          </w:rPr>
          <w:t>てください</w:t>
        </w:r>
      </w:ins>
      <w:ins w:id="435" w:author="寺田 佳央" w:date="2013-08-21T15:02:00Z">
        <w:r w:rsidR="00BF52E9">
          <w:rPr>
            <w:rFonts w:hint="eastAsia"/>
          </w:rPr>
          <w:t>、すると</w:t>
        </w:r>
      </w:ins>
      <w:del w:id="436" w:author="寺田 佳央" w:date="2013-08-21T15:01:00Z">
        <w:r w:rsidR="00BE3BA2" w:rsidDel="00DB7328">
          <w:rPr>
            <w:rFonts w:hint="eastAsia"/>
          </w:rPr>
          <w:delText>る</w:delText>
        </w:r>
      </w:del>
    </w:p>
    <w:p w14:paraId="0C0B514F" w14:textId="77777777" w:rsidR="00FA5DC2" w:rsidDel="00BF52E9" w:rsidRDefault="00FA5DC2" w:rsidP="00D365A9">
      <w:pPr>
        <w:rPr>
          <w:del w:id="437" w:author="寺田 佳央" w:date="2013-08-21T15:02:00Z"/>
        </w:rPr>
      </w:pPr>
    </w:p>
    <w:p w14:paraId="293AF1EF" w14:textId="2F427E4B" w:rsidR="00FA5DC2" w:rsidRDefault="001D3343" w:rsidP="00D365A9">
      <w:r>
        <w:rPr>
          <w:rFonts w:hint="eastAsia"/>
        </w:rPr>
        <w:t>プロジェクトウインド</w:t>
      </w:r>
      <w:r w:rsidR="00060848">
        <w:rPr>
          <w:rFonts w:hint="eastAsia"/>
        </w:rPr>
        <w:t>ウ</w:t>
      </w:r>
      <w:r w:rsidR="00FA5DC2">
        <w:rPr>
          <w:rFonts w:hint="eastAsia"/>
        </w:rPr>
        <w:t>が表示</w:t>
      </w:r>
      <w:del w:id="438" w:author="寺田 佳央" w:date="2013-08-21T15:02:00Z">
        <w:r w:rsidR="00FA5DC2" w:rsidDel="00BF52E9">
          <w:rPr>
            <w:rFonts w:hint="eastAsia"/>
          </w:rPr>
          <w:delText>される</w:delText>
        </w:r>
      </w:del>
      <w:ins w:id="439" w:author="寺田 佳央" w:date="2013-08-21T15:02:00Z">
        <w:r w:rsidR="00BF52E9">
          <w:rPr>
            <w:rFonts w:hint="eastAsia"/>
          </w:rPr>
          <w:t>されます</w:t>
        </w:r>
      </w:ins>
      <w:r w:rsidR="00FA5DC2">
        <w:rPr>
          <w:rFonts w:hint="eastAsia"/>
        </w:rPr>
        <w:t>。</w:t>
      </w:r>
    </w:p>
    <w:p w14:paraId="1CA08FBA" w14:textId="2A0B5844" w:rsidR="00BE3BA2" w:rsidRDefault="00BE3BA2" w:rsidP="00D365A9">
      <w:r>
        <w:rPr>
          <w:noProof/>
        </w:rPr>
        <w:drawing>
          <wp:inline distT="0" distB="0" distL="0" distR="0" wp14:anchorId="1045F8F4" wp14:editId="2A62EFAA">
            <wp:extent cx="4319905" cy="3030483"/>
            <wp:effectExtent l="0" t="0" r="444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19905" cy="3030483"/>
                    </a:xfrm>
                    <a:prstGeom prst="rect">
                      <a:avLst/>
                    </a:prstGeom>
                  </pic:spPr>
                </pic:pic>
              </a:graphicData>
            </a:graphic>
          </wp:inline>
        </w:drawing>
      </w:r>
    </w:p>
    <w:p w14:paraId="7F94308E" w14:textId="1EC4398D" w:rsidR="00BE3BA2" w:rsidRDefault="00885276" w:rsidP="00D365A9">
      <w:ins w:id="440" w:author="寺田 佳央" w:date="2013-08-21T15:06:00Z">
        <w:r>
          <w:br w:type="page"/>
        </w:r>
      </w:ins>
    </w:p>
    <w:p w14:paraId="67F60A84" w14:textId="0CFF4BF1" w:rsidR="00FC190F" w:rsidRDefault="00FC190F" w:rsidP="00FC190F">
      <w:pPr>
        <w:pStyle w:val="2"/>
      </w:pPr>
      <w:bookmarkStart w:id="441" w:name="_Toc238348451"/>
      <w:r>
        <w:rPr>
          <w:rFonts w:hint="eastAsia"/>
        </w:rPr>
        <w:t>データベース作成</w:t>
      </w:r>
      <w:bookmarkEnd w:id="441"/>
    </w:p>
    <w:p w14:paraId="68E0AC03" w14:textId="77777777" w:rsidR="00885276" w:rsidRDefault="00885276" w:rsidP="00901E56">
      <w:pPr>
        <w:rPr>
          <w:ins w:id="442" w:author="寺田 佳央" w:date="2013-08-21T15:06:00Z"/>
        </w:rPr>
      </w:pPr>
    </w:p>
    <w:p w14:paraId="79AC0551" w14:textId="3BAD111C" w:rsidR="00901E56" w:rsidRDefault="00901E56" w:rsidP="00901E56">
      <w:r>
        <w:rPr>
          <w:rFonts w:hint="eastAsia"/>
        </w:rPr>
        <w:t>本チュートリアルで使用するデータベースを作成</w:t>
      </w:r>
      <w:del w:id="443" w:author="寺田 佳央" w:date="2013-08-21T15:02:00Z">
        <w:r w:rsidDel="00AE23D4">
          <w:rPr>
            <w:rFonts w:hint="eastAsia"/>
          </w:rPr>
          <w:delText>する</w:delText>
        </w:r>
      </w:del>
      <w:ins w:id="444" w:author="寺田 佳央" w:date="2013-08-21T15:02:00Z">
        <w:r w:rsidR="00AE23D4">
          <w:rPr>
            <w:rFonts w:hint="eastAsia"/>
          </w:rPr>
          <w:t>します</w:t>
        </w:r>
      </w:ins>
      <w:r>
        <w:rPr>
          <w:rFonts w:hint="eastAsia"/>
        </w:rPr>
        <w:t>。</w:t>
      </w:r>
      <w:r w:rsidR="00E140C2">
        <w:rPr>
          <w:rFonts w:hint="eastAsia"/>
        </w:rPr>
        <w:t>データベースは</w:t>
      </w:r>
      <w:r w:rsidR="00E140C2">
        <w:t>NetBeans</w:t>
      </w:r>
      <w:ins w:id="445" w:author="寺田 佳央" w:date="2013-08-21T15:02:00Z">
        <w:r w:rsidR="00181ECF">
          <w:rPr>
            <w:rFonts w:hint="eastAsia"/>
          </w:rPr>
          <w:t>のインストール時に</w:t>
        </w:r>
      </w:ins>
      <w:del w:id="446" w:author="寺田 佳央" w:date="2013-08-21T15:02:00Z">
        <w:r w:rsidR="00E140C2" w:rsidDel="00181ECF">
          <w:rPr>
            <w:rFonts w:hint="eastAsia"/>
          </w:rPr>
          <w:delText>に</w:delText>
        </w:r>
      </w:del>
      <w:ins w:id="447" w:author="寺田 佳央" w:date="2013-08-21T15:02:00Z">
        <w:r w:rsidR="00181ECF">
          <w:rPr>
            <w:rFonts w:hint="eastAsia"/>
          </w:rPr>
          <w:t>自動的に</w:t>
        </w:r>
      </w:ins>
      <w:r w:rsidR="00E140C2">
        <w:rPr>
          <w:rFonts w:hint="eastAsia"/>
        </w:rPr>
        <w:t>組み込まれている</w:t>
      </w:r>
      <w:r w:rsidR="00E140C2">
        <w:t>Java DB (Derby)</w:t>
      </w:r>
      <w:r w:rsidR="00E140C2">
        <w:rPr>
          <w:rFonts w:hint="eastAsia"/>
        </w:rPr>
        <w:t>を使用</w:t>
      </w:r>
      <w:del w:id="448" w:author="寺田 佳央" w:date="2013-08-21T15:02:00Z">
        <w:r w:rsidR="00E140C2" w:rsidDel="00181ECF">
          <w:rPr>
            <w:rFonts w:hint="eastAsia"/>
          </w:rPr>
          <w:delText>する</w:delText>
        </w:r>
      </w:del>
      <w:ins w:id="449" w:author="寺田 佳央" w:date="2013-08-21T15:02:00Z">
        <w:r w:rsidR="00181ECF">
          <w:rPr>
            <w:rFonts w:hint="eastAsia"/>
          </w:rPr>
          <w:t>します</w:t>
        </w:r>
      </w:ins>
      <w:r w:rsidR="00E140C2">
        <w:rPr>
          <w:rFonts w:hint="eastAsia"/>
        </w:rPr>
        <w:t>。</w:t>
      </w:r>
    </w:p>
    <w:p w14:paraId="39718DC6" w14:textId="77777777" w:rsidR="00810A1D" w:rsidRDefault="00810A1D" w:rsidP="00901E56"/>
    <w:p w14:paraId="1541F86C" w14:textId="7028CDCF" w:rsidR="00810A1D" w:rsidRPr="00901E56" w:rsidRDefault="00810A1D" w:rsidP="00901E56">
      <w:r>
        <w:rPr>
          <w:rFonts w:hint="eastAsia"/>
        </w:rPr>
        <w:t>「サービス」ウインドウを開き、「データベース」</w:t>
      </w:r>
      <w:r>
        <w:sym w:font="Wingdings" w:char="F0E0"/>
      </w:r>
      <w:r>
        <w:t xml:space="preserve"> </w:t>
      </w:r>
      <w:r>
        <w:rPr>
          <w:rFonts w:hint="eastAsia"/>
        </w:rPr>
        <w:t>「</w:t>
      </w:r>
      <w:r>
        <w:t>Java DB</w:t>
      </w:r>
      <w:r>
        <w:rPr>
          <w:rFonts w:hint="eastAsia"/>
        </w:rPr>
        <w:t>」を右クリックして、「データベースの作成」をクリック</w:t>
      </w:r>
      <w:ins w:id="450" w:author="寺田 佳央" w:date="2013-08-21T15:03:00Z">
        <w:r w:rsidR="006A323A">
          <w:rPr>
            <w:rFonts w:hint="eastAsia"/>
          </w:rPr>
          <w:t>してください</w:t>
        </w:r>
      </w:ins>
      <w:r>
        <w:rPr>
          <w:rFonts w:hint="eastAsia"/>
        </w:rPr>
        <w:t>。</w:t>
      </w:r>
    </w:p>
    <w:p w14:paraId="0D192A07" w14:textId="2C58822C" w:rsidR="00FC190F" w:rsidRDefault="00FC190F" w:rsidP="00D365A9">
      <w:r>
        <w:rPr>
          <w:noProof/>
        </w:rPr>
        <w:drawing>
          <wp:inline distT="0" distB="0" distL="0" distR="0" wp14:anchorId="55203482" wp14:editId="464E2EAA">
            <wp:extent cx="4319905" cy="2747442"/>
            <wp:effectExtent l="0" t="0" r="0" b="0"/>
            <wp:docPr id="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9905" cy="2747442"/>
                    </a:xfrm>
                    <a:prstGeom prst="rect">
                      <a:avLst/>
                    </a:prstGeom>
                    <a:noFill/>
                    <a:ln>
                      <a:noFill/>
                    </a:ln>
                  </pic:spPr>
                </pic:pic>
              </a:graphicData>
            </a:graphic>
          </wp:inline>
        </w:drawing>
      </w:r>
    </w:p>
    <w:p w14:paraId="07231404" w14:textId="23FD0101" w:rsidR="00885276" w:rsidRDefault="00885276" w:rsidP="00D365A9">
      <w:pPr>
        <w:rPr>
          <w:ins w:id="451" w:author="寺田 佳央" w:date="2013-08-21T15:06:00Z"/>
        </w:rPr>
      </w:pPr>
      <w:ins w:id="452" w:author="寺田 佳央" w:date="2013-08-21T15:06:00Z">
        <w:r>
          <w:br w:type="page"/>
        </w:r>
        <w:r>
          <w:rPr>
            <w:rFonts w:hint="eastAsia"/>
          </w:rPr>
          <w:lastRenderedPageBreak/>
          <w:t>「</w:t>
        </w:r>
        <w:r>
          <w:t>Java DB</w:t>
        </w:r>
      </w:ins>
      <w:ins w:id="453" w:author="寺田 佳央" w:date="2013-08-21T15:07:00Z">
        <w:r>
          <w:rPr>
            <w:rFonts w:hint="eastAsia"/>
          </w:rPr>
          <w:t>データベースを作成</w:t>
        </w:r>
      </w:ins>
      <w:ins w:id="454" w:author="寺田 佳央" w:date="2013-08-21T15:06:00Z">
        <w:r>
          <w:rPr>
            <w:rFonts w:hint="eastAsia"/>
          </w:rPr>
          <w:t>」</w:t>
        </w:r>
      </w:ins>
      <w:ins w:id="455" w:author="寺田 佳央" w:date="2013-08-21T15:07:00Z">
        <w:r>
          <w:rPr>
            <w:rFonts w:hint="eastAsia"/>
          </w:rPr>
          <w:t>ウィンドウで下記のを入力して、「</w:t>
        </w:r>
        <w:r>
          <w:t>OK</w:t>
        </w:r>
        <w:r>
          <w:rPr>
            <w:rFonts w:hint="eastAsia"/>
          </w:rPr>
          <w:t>」</w:t>
        </w:r>
        <w:r w:rsidR="0096766A">
          <w:rPr>
            <w:rFonts w:hint="eastAsia"/>
          </w:rPr>
          <w:t>ボタンを押下してください。</w:t>
        </w:r>
      </w:ins>
    </w:p>
    <w:p w14:paraId="0B177A87" w14:textId="77777777" w:rsidR="00885276" w:rsidRDefault="00885276" w:rsidP="00D365A9">
      <w:pPr>
        <w:rPr>
          <w:ins w:id="456" w:author="寺田 佳央" w:date="2013-08-21T15:03:00Z"/>
        </w:rPr>
      </w:pPr>
    </w:p>
    <w:tbl>
      <w:tblPr>
        <w:tblStyle w:val="a5"/>
        <w:tblW w:w="0" w:type="auto"/>
        <w:tblLook w:val="04A0" w:firstRow="1" w:lastRow="0" w:firstColumn="1" w:lastColumn="0" w:noHBand="0" w:noVBand="1"/>
      </w:tblPr>
      <w:tblGrid>
        <w:gridCol w:w="2235"/>
        <w:gridCol w:w="4767"/>
      </w:tblGrid>
      <w:tr w:rsidR="00885276" w14:paraId="0F762D31" w14:textId="77777777" w:rsidTr="00885276">
        <w:trPr>
          <w:ins w:id="457" w:author="寺田 佳央" w:date="2013-08-21T15:04:00Z"/>
        </w:trPr>
        <w:tc>
          <w:tcPr>
            <w:tcW w:w="2235" w:type="dxa"/>
            <w:shd w:val="clear" w:color="auto" w:fill="FFFFFF" w:themeFill="background1"/>
          </w:tcPr>
          <w:p w14:paraId="6206A46F" w14:textId="5F2E558D" w:rsidR="00885276" w:rsidRDefault="00885276" w:rsidP="00D365A9">
            <w:pPr>
              <w:rPr>
                <w:ins w:id="458" w:author="寺田 佳央" w:date="2013-08-21T15:04:00Z"/>
              </w:rPr>
            </w:pPr>
            <w:ins w:id="459" w:author="寺田 佳央" w:date="2013-08-21T15:05:00Z">
              <w:r>
                <w:rPr>
                  <w:rFonts w:hint="eastAsia"/>
                </w:rPr>
                <w:t>入力項目</w:t>
              </w:r>
            </w:ins>
          </w:p>
        </w:tc>
        <w:tc>
          <w:tcPr>
            <w:tcW w:w="4767" w:type="dxa"/>
            <w:shd w:val="clear" w:color="auto" w:fill="FFFFFF" w:themeFill="background1"/>
          </w:tcPr>
          <w:p w14:paraId="33DF1004" w14:textId="1E2617FB" w:rsidR="00885276" w:rsidRDefault="00885276" w:rsidP="00D365A9">
            <w:pPr>
              <w:rPr>
                <w:ins w:id="460" w:author="寺田 佳央" w:date="2013-08-21T15:04:00Z"/>
              </w:rPr>
            </w:pPr>
            <w:ins w:id="461" w:author="寺田 佳央" w:date="2013-08-21T15:05:00Z">
              <w:r>
                <w:rPr>
                  <w:rFonts w:hint="eastAsia"/>
                </w:rPr>
                <w:t>入力値</w:t>
              </w:r>
            </w:ins>
          </w:p>
        </w:tc>
      </w:tr>
      <w:tr w:rsidR="00885276" w14:paraId="35EFB840" w14:textId="77777777" w:rsidTr="00885276">
        <w:trPr>
          <w:ins w:id="462" w:author="寺田 佳央" w:date="2013-08-21T15:04:00Z"/>
        </w:trPr>
        <w:tc>
          <w:tcPr>
            <w:tcW w:w="2235" w:type="dxa"/>
            <w:shd w:val="clear" w:color="auto" w:fill="FFFFFF" w:themeFill="background1"/>
          </w:tcPr>
          <w:p w14:paraId="43B06C12" w14:textId="73D96C02" w:rsidR="00885276" w:rsidRDefault="00885276" w:rsidP="00D365A9">
            <w:pPr>
              <w:rPr>
                <w:ins w:id="463" w:author="寺田 佳央" w:date="2013-08-21T15:04:00Z"/>
              </w:rPr>
            </w:pPr>
            <w:ins w:id="464" w:author="寺田 佳央" w:date="2013-08-21T15:05:00Z">
              <w:r>
                <w:rPr>
                  <w:rFonts w:hint="eastAsia"/>
                </w:rPr>
                <w:t>データベース名</w:t>
              </w:r>
            </w:ins>
          </w:p>
        </w:tc>
        <w:tc>
          <w:tcPr>
            <w:tcW w:w="4767" w:type="dxa"/>
            <w:shd w:val="clear" w:color="auto" w:fill="FFFFFF" w:themeFill="background1"/>
          </w:tcPr>
          <w:p w14:paraId="622EBC03" w14:textId="35A1C10A" w:rsidR="00885276" w:rsidRDefault="00885276" w:rsidP="00D365A9">
            <w:pPr>
              <w:rPr>
                <w:ins w:id="465" w:author="寺田 佳央" w:date="2013-08-21T15:04:00Z"/>
              </w:rPr>
            </w:pPr>
            <w:ins w:id="466" w:author="寺田 佳央" w:date="2013-08-21T15:05:00Z">
              <w:r>
                <w:t>tutorial</w:t>
              </w:r>
            </w:ins>
          </w:p>
        </w:tc>
      </w:tr>
      <w:tr w:rsidR="00885276" w14:paraId="2A1A1D02" w14:textId="77777777" w:rsidTr="00885276">
        <w:trPr>
          <w:ins w:id="467" w:author="寺田 佳央" w:date="2013-08-21T15:04:00Z"/>
        </w:trPr>
        <w:tc>
          <w:tcPr>
            <w:tcW w:w="2235" w:type="dxa"/>
            <w:shd w:val="clear" w:color="auto" w:fill="FFFFFF" w:themeFill="background1"/>
          </w:tcPr>
          <w:p w14:paraId="487C3E13" w14:textId="770C8C2D" w:rsidR="00885276" w:rsidRDefault="00885276" w:rsidP="00D365A9">
            <w:pPr>
              <w:rPr>
                <w:ins w:id="468" w:author="寺田 佳央" w:date="2013-08-21T15:04:00Z"/>
              </w:rPr>
            </w:pPr>
            <w:ins w:id="469" w:author="寺田 佳央" w:date="2013-08-21T15:05:00Z">
              <w:r>
                <w:rPr>
                  <w:rFonts w:hint="eastAsia"/>
                </w:rPr>
                <w:t>ユーザ名</w:t>
              </w:r>
            </w:ins>
          </w:p>
        </w:tc>
        <w:tc>
          <w:tcPr>
            <w:tcW w:w="4767" w:type="dxa"/>
            <w:shd w:val="clear" w:color="auto" w:fill="FFFFFF" w:themeFill="background1"/>
          </w:tcPr>
          <w:p w14:paraId="61663C09" w14:textId="185642A1" w:rsidR="00885276" w:rsidRDefault="00885276" w:rsidP="00D365A9">
            <w:pPr>
              <w:rPr>
                <w:ins w:id="470" w:author="寺田 佳央" w:date="2013-08-21T15:04:00Z"/>
              </w:rPr>
            </w:pPr>
            <w:ins w:id="471" w:author="寺田 佳央" w:date="2013-08-21T15:05:00Z">
              <w:r>
                <w:t>tutorial</w:t>
              </w:r>
            </w:ins>
          </w:p>
        </w:tc>
      </w:tr>
      <w:tr w:rsidR="00885276" w14:paraId="3002180D" w14:textId="77777777" w:rsidTr="00885276">
        <w:trPr>
          <w:ins w:id="472" w:author="寺田 佳央" w:date="2013-08-21T15:04:00Z"/>
        </w:trPr>
        <w:tc>
          <w:tcPr>
            <w:tcW w:w="2235" w:type="dxa"/>
            <w:shd w:val="clear" w:color="auto" w:fill="FFFFFF" w:themeFill="background1"/>
          </w:tcPr>
          <w:p w14:paraId="46D7933E" w14:textId="0A07D8BD" w:rsidR="00885276" w:rsidRDefault="00885276" w:rsidP="00D365A9">
            <w:pPr>
              <w:rPr>
                <w:ins w:id="473" w:author="寺田 佳央" w:date="2013-08-21T15:04:00Z"/>
              </w:rPr>
            </w:pPr>
            <w:ins w:id="474" w:author="寺田 佳央" w:date="2013-08-21T15:05:00Z">
              <w:r>
                <w:rPr>
                  <w:rFonts w:hint="eastAsia"/>
                </w:rPr>
                <w:t>パスワード</w:t>
              </w:r>
            </w:ins>
          </w:p>
        </w:tc>
        <w:tc>
          <w:tcPr>
            <w:tcW w:w="4767" w:type="dxa"/>
            <w:shd w:val="clear" w:color="auto" w:fill="FFFFFF" w:themeFill="background1"/>
          </w:tcPr>
          <w:p w14:paraId="5738903B" w14:textId="7A606B7B" w:rsidR="00885276" w:rsidRDefault="00885276" w:rsidP="00D365A9">
            <w:pPr>
              <w:rPr>
                <w:ins w:id="475" w:author="寺田 佳央" w:date="2013-08-21T15:04:00Z"/>
              </w:rPr>
            </w:pPr>
            <w:ins w:id="476" w:author="寺田 佳央" w:date="2013-08-21T15:05:00Z">
              <w:r>
                <w:t>tutorial</w:t>
              </w:r>
            </w:ins>
          </w:p>
        </w:tc>
      </w:tr>
      <w:tr w:rsidR="00885276" w14:paraId="16872F9C" w14:textId="77777777" w:rsidTr="00885276">
        <w:trPr>
          <w:ins w:id="477" w:author="寺田 佳央" w:date="2013-08-21T15:04:00Z"/>
        </w:trPr>
        <w:tc>
          <w:tcPr>
            <w:tcW w:w="2235" w:type="dxa"/>
            <w:shd w:val="clear" w:color="auto" w:fill="FFFFFF" w:themeFill="background1"/>
          </w:tcPr>
          <w:p w14:paraId="5B6184C9" w14:textId="6A1272D2" w:rsidR="00885276" w:rsidRDefault="00885276" w:rsidP="00D365A9">
            <w:pPr>
              <w:rPr>
                <w:ins w:id="478" w:author="寺田 佳央" w:date="2013-08-21T15:04:00Z"/>
              </w:rPr>
            </w:pPr>
            <w:ins w:id="479" w:author="寺田 佳央" w:date="2013-08-21T15:05:00Z">
              <w:r>
                <w:rPr>
                  <w:rFonts w:hint="eastAsia"/>
                </w:rPr>
                <w:t>パスワードの</w:t>
              </w:r>
            </w:ins>
          </w:p>
        </w:tc>
        <w:tc>
          <w:tcPr>
            <w:tcW w:w="4767" w:type="dxa"/>
            <w:shd w:val="clear" w:color="auto" w:fill="FFFFFF" w:themeFill="background1"/>
          </w:tcPr>
          <w:p w14:paraId="472FF999" w14:textId="3989D03F" w:rsidR="00885276" w:rsidRDefault="00885276" w:rsidP="00D365A9">
            <w:pPr>
              <w:rPr>
                <w:ins w:id="480" w:author="寺田 佳央" w:date="2013-08-21T15:04:00Z"/>
              </w:rPr>
            </w:pPr>
            <w:ins w:id="481" w:author="寺田 佳央" w:date="2013-08-21T15:05:00Z">
              <w:r>
                <w:t>tutorial</w:t>
              </w:r>
            </w:ins>
          </w:p>
        </w:tc>
      </w:tr>
    </w:tbl>
    <w:p w14:paraId="2F307A0E" w14:textId="5D2D014D" w:rsidR="00614D32" w:rsidDel="00885276" w:rsidRDefault="00614D32" w:rsidP="00D365A9">
      <w:pPr>
        <w:rPr>
          <w:del w:id="482" w:author="寺田 佳央" w:date="2013-08-21T15:06:00Z"/>
        </w:rPr>
      </w:pPr>
      <w:del w:id="483" w:author="寺田 佳央" w:date="2013-08-21T15:06:00Z">
        <w:r w:rsidDel="00885276">
          <w:rPr>
            <w:rFonts w:hint="eastAsia"/>
          </w:rPr>
          <w:delText>データベース名</w:delText>
        </w:r>
        <w:r w:rsidDel="00885276">
          <w:delText>: tutorial</w:delText>
        </w:r>
      </w:del>
    </w:p>
    <w:p w14:paraId="73A7F1A6" w14:textId="34FA6425" w:rsidR="00614D32" w:rsidDel="00885276" w:rsidRDefault="00614D32" w:rsidP="00D365A9">
      <w:pPr>
        <w:rPr>
          <w:del w:id="484" w:author="寺田 佳央" w:date="2013-08-21T15:06:00Z"/>
        </w:rPr>
      </w:pPr>
      <w:del w:id="485" w:author="寺田 佳央" w:date="2013-08-21T15:06:00Z">
        <w:r w:rsidDel="00885276">
          <w:rPr>
            <w:rFonts w:hint="eastAsia"/>
          </w:rPr>
          <w:delText>ユーザー名</w:delText>
        </w:r>
        <w:r w:rsidDel="00885276">
          <w:delText>: tutorial</w:delText>
        </w:r>
      </w:del>
    </w:p>
    <w:p w14:paraId="7AB64C3E" w14:textId="3D0B4700" w:rsidR="00614D32" w:rsidDel="00885276" w:rsidRDefault="00614D32" w:rsidP="00D365A9">
      <w:pPr>
        <w:rPr>
          <w:del w:id="486" w:author="寺田 佳央" w:date="2013-08-21T15:06:00Z"/>
        </w:rPr>
      </w:pPr>
      <w:del w:id="487" w:author="寺田 佳央" w:date="2013-08-21T15:06:00Z">
        <w:r w:rsidDel="00885276">
          <w:rPr>
            <w:rFonts w:hint="eastAsia"/>
          </w:rPr>
          <w:delText>パスワード</w:delText>
        </w:r>
        <w:r w:rsidDel="00885276">
          <w:delText>: tutorial</w:delText>
        </w:r>
      </w:del>
    </w:p>
    <w:p w14:paraId="7746F32B" w14:textId="1050E96B" w:rsidR="00614D32" w:rsidDel="00885276" w:rsidRDefault="00614D32" w:rsidP="00D365A9">
      <w:pPr>
        <w:rPr>
          <w:del w:id="488" w:author="寺田 佳央" w:date="2013-08-21T15:07:00Z"/>
        </w:rPr>
      </w:pPr>
      <w:del w:id="489" w:author="寺田 佳央" w:date="2013-08-21T15:06:00Z">
        <w:r w:rsidDel="00885276">
          <w:rPr>
            <w:rFonts w:hint="eastAsia"/>
          </w:rPr>
          <w:delText>パスワードの確認</w:delText>
        </w:r>
        <w:r w:rsidDel="00885276">
          <w:delText>: tutorial</w:delText>
        </w:r>
      </w:del>
    </w:p>
    <w:p w14:paraId="583D0ECF" w14:textId="51B6385C" w:rsidR="00614D32" w:rsidRDefault="00614D32" w:rsidP="00D365A9">
      <w:del w:id="490" w:author="寺田 佳央" w:date="2013-08-21T15:07:00Z">
        <w:r w:rsidDel="00885276">
          <w:rPr>
            <w:rFonts w:hint="eastAsia"/>
          </w:rPr>
          <w:delText>を入力して、「</w:delText>
        </w:r>
        <w:r w:rsidDel="00885276">
          <w:delText>OK</w:delText>
        </w:r>
        <w:r w:rsidDel="00885276">
          <w:rPr>
            <w:rFonts w:hint="eastAsia"/>
          </w:rPr>
          <w:delText>」をクリック。</w:delText>
        </w:r>
      </w:del>
    </w:p>
    <w:p w14:paraId="71C73530" w14:textId="77777777" w:rsidR="00614D32" w:rsidRDefault="00614D32" w:rsidP="00D365A9"/>
    <w:p w14:paraId="196E168D" w14:textId="0CAFAE17" w:rsidR="00FC190F" w:rsidRDefault="00B63A8B" w:rsidP="00D365A9">
      <w:r>
        <w:rPr>
          <w:noProof/>
        </w:rPr>
        <w:drawing>
          <wp:inline distT="0" distB="0" distL="0" distR="0" wp14:anchorId="433BF79A" wp14:editId="3BA2FAAF">
            <wp:extent cx="4319905" cy="2116232"/>
            <wp:effectExtent l="0" t="0" r="0" b="0"/>
            <wp:docPr id="4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905" cy="2116232"/>
                    </a:xfrm>
                    <a:prstGeom prst="rect">
                      <a:avLst/>
                    </a:prstGeom>
                    <a:noFill/>
                    <a:ln>
                      <a:noFill/>
                    </a:ln>
                  </pic:spPr>
                </pic:pic>
              </a:graphicData>
            </a:graphic>
          </wp:inline>
        </w:drawing>
      </w:r>
    </w:p>
    <w:p w14:paraId="7677D680" w14:textId="77777777" w:rsidR="00B63A8B" w:rsidRDefault="00B63A8B" w:rsidP="00D365A9"/>
    <w:p w14:paraId="4C49CCA8" w14:textId="5DAC59B6" w:rsidR="00DC7222" w:rsidRDefault="006826AE" w:rsidP="00D365A9">
      <w:ins w:id="491" w:author="寺田 佳央" w:date="2013-08-21T15:08:00Z">
        <w:r>
          <w:br w:type="page"/>
        </w:r>
      </w:ins>
      <w:ins w:id="492" w:author="寺田 佳央" w:date="2013-08-21T15:09:00Z">
        <w:r w:rsidR="00144865">
          <w:rPr>
            <w:rFonts w:hint="eastAsia"/>
          </w:rPr>
          <w:lastRenderedPageBreak/>
          <w:t>作成すると、</w:t>
        </w:r>
      </w:ins>
      <w:ins w:id="493" w:author="寺田 佳央" w:date="2013-08-21T15:08:00Z">
        <w:r w:rsidR="00144865">
          <w:rPr>
            <w:rFonts w:hint="eastAsia"/>
          </w:rPr>
          <w:t>「</w:t>
        </w:r>
      </w:ins>
      <w:r w:rsidR="00DC7222">
        <w:t>Java DB</w:t>
      </w:r>
      <w:ins w:id="494" w:author="寺田 佳央" w:date="2013-08-21T15:08:00Z">
        <w:r w:rsidR="00144865">
          <w:rPr>
            <w:rFonts w:hint="eastAsia"/>
          </w:rPr>
          <w:t>」</w:t>
        </w:r>
      </w:ins>
      <w:r w:rsidR="00DC7222">
        <w:rPr>
          <w:rFonts w:hint="eastAsia"/>
        </w:rPr>
        <w:t>の</w:t>
      </w:r>
      <w:ins w:id="495" w:author="寺田 佳央" w:date="2013-08-21T15:08:00Z">
        <w:r w:rsidR="00144865">
          <w:rPr>
            <w:rFonts w:hint="eastAsia"/>
          </w:rPr>
          <w:t>ツリー配下</w:t>
        </w:r>
      </w:ins>
      <w:del w:id="496" w:author="寺田 佳央" w:date="2013-08-21T15:08:00Z">
        <w:r w:rsidR="00DC7222" w:rsidDel="00144865">
          <w:rPr>
            <w:rFonts w:hint="eastAsia"/>
          </w:rPr>
          <w:delText>下</w:delText>
        </w:r>
      </w:del>
      <w:r w:rsidR="00DC7222">
        <w:rPr>
          <w:rFonts w:hint="eastAsia"/>
        </w:rPr>
        <w:t>に</w:t>
      </w:r>
      <w:ins w:id="497" w:author="寺田 佳央" w:date="2013-08-21T15:08:00Z">
        <w:r w:rsidR="00144865">
          <w:rPr>
            <w:rFonts w:hint="eastAsia"/>
          </w:rPr>
          <w:t>「</w:t>
        </w:r>
      </w:ins>
      <w:r w:rsidR="00DC7222">
        <w:t>tutorial</w:t>
      </w:r>
      <w:ins w:id="498" w:author="寺田 佳央" w:date="2013-08-21T15:08:00Z">
        <w:r w:rsidR="00144865">
          <w:rPr>
            <w:rFonts w:hint="eastAsia"/>
          </w:rPr>
          <w:t>」</w:t>
        </w:r>
      </w:ins>
      <w:r w:rsidR="00DC7222">
        <w:rPr>
          <w:rFonts w:hint="eastAsia"/>
        </w:rPr>
        <w:t>データベースが作成され</w:t>
      </w:r>
      <w:del w:id="499" w:author="寺田 佳央" w:date="2013-08-21T15:08:00Z">
        <w:r w:rsidR="00DC7222" w:rsidDel="00144865">
          <w:rPr>
            <w:rFonts w:hint="eastAsia"/>
          </w:rPr>
          <w:delText>るので</w:delText>
        </w:r>
      </w:del>
      <w:ins w:id="500" w:author="寺田 佳央" w:date="2013-08-21T15:08:00Z">
        <w:r w:rsidR="00144865">
          <w:rPr>
            <w:rFonts w:hint="eastAsia"/>
          </w:rPr>
          <w:t>ます。</w:t>
        </w:r>
      </w:ins>
      <w:ins w:id="501" w:author="寺田 佳央" w:date="2013-08-21T15:09:00Z">
        <w:r w:rsidR="006C4A93">
          <w:rPr>
            <w:rFonts w:hint="eastAsia"/>
          </w:rPr>
          <w:t>「</w:t>
        </w:r>
        <w:r w:rsidR="006C4A93">
          <w:t>turorial</w:t>
        </w:r>
        <w:r w:rsidR="006C4A93">
          <w:rPr>
            <w:rFonts w:hint="eastAsia"/>
          </w:rPr>
          <w:t>」データベースを</w:t>
        </w:r>
      </w:ins>
      <w:r w:rsidR="00DC7222">
        <w:rPr>
          <w:rFonts w:hint="eastAsia"/>
        </w:rPr>
        <w:t>右クリックして「接続」をクリック</w:t>
      </w:r>
      <w:ins w:id="502" w:author="寺田 佳央" w:date="2013-08-21T15:09:00Z">
        <w:r w:rsidR="006C4A93">
          <w:rPr>
            <w:rFonts w:hint="eastAsia"/>
          </w:rPr>
          <w:t>してください</w:t>
        </w:r>
      </w:ins>
      <w:r w:rsidR="00DC7222">
        <w:rPr>
          <w:rFonts w:hint="eastAsia"/>
        </w:rPr>
        <w:t>。</w:t>
      </w:r>
    </w:p>
    <w:p w14:paraId="463D166F" w14:textId="77777777" w:rsidR="00DC7222" w:rsidRDefault="00DC7222" w:rsidP="00D365A9"/>
    <w:p w14:paraId="6E6CDEEA" w14:textId="15F750B7" w:rsidR="00B63A8B" w:rsidRDefault="00CB3668" w:rsidP="00D365A9">
      <w:r>
        <w:rPr>
          <w:noProof/>
        </w:rPr>
        <w:drawing>
          <wp:inline distT="0" distB="0" distL="0" distR="0" wp14:anchorId="522FF5CF" wp14:editId="61D9FA0D">
            <wp:extent cx="4319905" cy="2078563"/>
            <wp:effectExtent l="0" t="0" r="0" b="4445"/>
            <wp:docPr id="4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905" cy="2078563"/>
                    </a:xfrm>
                    <a:prstGeom prst="rect">
                      <a:avLst/>
                    </a:prstGeom>
                    <a:noFill/>
                    <a:ln>
                      <a:noFill/>
                    </a:ln>
                  </pic:spPr>
                </pic:pic>
              </a:graphicData>
            </a:graphic>
          </wp:inline>
        </w:drawing>
      </w:r>
    </w:p>
    <w:p w14:paraId="025A9D71" w14:textId="77777777" w:rsidR="00CB3668" w:rsidRDefault="00CB3668" w:rsidP="00D365A9"/>
    <w:p w14:paraId="6956ADEC" w14:textId="2355C2CD" w:rsidR="00CB3668" w:rsidRDefault="00D01D30" w:rsidP="00D365A9">
      <w:ins w:id="503" w:author="寺田 佳央" w:date="2013-08-21T15:09:00Z">
        <w:r>
          <w:br w:type="page"/>
        </w:r>
      </w:ins>
      <w:r w:rsidR="00D07B82">
        <w:rPr>
          <w:rFonts w:hint="eastAsia"/>
        </w:rPr>
        <w:lastRenderedPageBreak/>
        <w:t>スキーマ一覧から「</w:t>
      </w:r>
      <w:r w:rsidR="00D07B82">
        <w:t>TUTORIAL</w:t>
      </w:r>
      <w:r w:rsidR="00D07B82">
        <w:rPr>
          <w:rFonts w:hint="eastAsia"/>
        </w:rPr>
        <w:t>」を</w:t>
      </w:r>
      <w:ins w:id="504" w:author="寺田 佳央" w:date="2013-08-21T15:10:00Z">
        <w:r w:rsidR="005D03CD">
          <w:rPr>
            <w:rFonts w:hint="eastAsia"/>
          </w:rPr>
          <w:t>選択したのち展開してください。</w:t>
        </w:r>
      </w:ins>
      <w:ins w:id="505" w:author="寺田 佳央" w:date="2013-08-21T15:11:00Z">
        <w:r w:rsidR="005D03CD">
          <w:rPr>
            <w:rFonts w:hint="eastAsia"/>
          </w:rPr>
          <w:t>ツリーの一覧から</w:t>
        </w:r>
      </w:ins>
      <w:del w:id="506" w:author="寺田 佳央" w:date="2013-08-21T15:10:00Z">
        <w:r w:rsidR="00D07B82" w:rsidDel="005D03CD">
          <w:rPr>
            <w:rFonts w:hint="eastAsia"/>
          </w:rPr>
          <w:delText>開き、</w:delText>
        </w:r>
      </w:del>
      <w:r w:rsidR="00CB5FCB">
        <w:rPr>
          <w:rFonts w:hint="eastAsia"/>
        </w:rPr>
        <w:t>「表」を</w:t>
      </w:r>
      <w:r w:rsidR="00D07B82">
        <w:rPr>
          <w:rFonts w:hint="eastAsia"/>
        </w:rPr>
        <w:t>右クリック</w:t>
      </w:r>
      <w:ins w:id="507" w:author="寺田 佳央" w:date="2013-08-21T15:11:00Z">
        <w:r w:rsidR="005D03CD">
          <w:rPr>
            <w:rFonts w:hint="eastAsia"/>
          </w:rPr>
          <w:t>で選択したのち、</w:t>
        </w:r>
      </w:ins>
      <w:del w:id="508" w:author="寺田 佳央" w:date="2013-08-21T15:11:00Z">
        <w:r w:rsidR="00D07B82" w:rsidDel="005D03CD">
          <w:rPr>
            <w:rFonts w:hint="eastAsia"/>
          </w:rPr>
          <w:delText>してコマンドを実行</w:delText>
        </w:r>
      </w:del>
      <w:ins w:id="509" w:author="寺田 佳央" w:date="2013-08-21T15:11:00Z">
        <w:r w:rsidR="005D03CD">
          <w:rPr>
            <w:rFonts w:hint="eastAsia"/>
          </w:rPr>
          <w:t>「コマンドの実行</w:t>
        </w:r>
      </w:ins>
      <w:ins w:id="510" w:author="寺田 佳央" w:date="2013-08-21T15:12:00Z">
        <w:r w:rsidR="005D03CD">
          <w:t xml:space="preserve"> </w:t>
        </w:r>
      </w:ins>
      <w:ins w:id="511" w:author="寺田 佳央" w:date="2013-08-21T15:11:00Z">
        <w:r w:rsidR="005D03CD">
          <w:t>…</w:t>
        </w:r>
        <w:r w:rsidR="005D03CD">
          <w:rPr>
            <w:rFonts w:hint="eastAsia"/>
          </w:rPr>
          <w:t>」</w:t>
        </w:r>
      </w:ins>
      <w:r w:rsidR="00D07B82">
        <w:rPr>
          <w:rFonts w:hint="eastAsia"/>
        </w:rPr>
        <w:t>をクリック</w:t>
      </w:r>
      <w:ins w:id="512" w:author="寺田 佳央" w:date="2013-08-21T15:12:00Z">
        <w:r w:rsidR="005D03CD">
          <w:rPr>
            <w:rFonts w:hint="eastAsia"/>
          </w:rPr>
          <w:t>してください</w:t>
        </w:r>
      </w:ins>
      <w:r w:rsidR="00D07B82">
        <w:rPr>
          <w:rFonts w:hint="eastAsia"/>
        </w:rPr>
        <w:t>。</w:t>
      </w:r>
    </w:p>
    <w:p w14:paraId="3D5B2794" w14:textId="799DBA98" w:rsidR="00CB3668" w:rsidRDefault="00F26156" w:rsidP="00D365A9">
      <w:r>
        <w:rPr>
          <w:noProof/>
        </w:rPr>
        <w:drawing>
          <wp:inline distT="0" distB="0" distL="0" distR="0" wp14:anchorId="35C2D54E" wp14:editId="35B8478D">
            <wp:extent cx="3667125" cy="5332095"/>
            <wp:effectExtent l="0" t="0" r="0" b="1905"/>
            <wp:docPr id="1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7125" cy="5332095"/>
                    </a:xfrm>
                    <a:prstGeom prst="rect">
                      <a:avLst/>
                    </a:prstGeom>
                    <a:noFill/>
                    <a:ln>
                      <a:noFill/>
                    </a:ln>
                  </pic:spPr>
                </pic:pic>
              </a:graphicData>
            </a:graphic>
          </wp:inline>
        </w:drawing>
      </w:r>
    </w:p>
    <w:p w14:paraId="61B09EEE" w14:textId="22FC2D1C" w:rsidR="00B63A8B" w:rsidDel="00A55CF6" w:rsidRDefault="00B63A8B" w:rsidP="00D365A9">
      <w:pPr>
        <w:rPr>
          <w:del w:id="513" w:author="寺田 佳央" w:date="2013-08-21T15:12:00Z"/>
        </w:rPr>
      </w:pPr>
    </w:p>
    <w:p w14:paraId="60318E72" w14:textId="77777777" w:rsidR="004A1F81" w:rsidRDefault="004A1F81" w:rsidP="00D365A9"/>
    <w:p w14:paraId="4E7D1F00" w14:textId="1030302D" w:rsidR="004C5634" w:rsidRDefault="004C5634" w:rsidP="00D365A9">
      <w:r>
        <w:rPr>
          <w:rFonts w:hint="eastAsia"/>
        </w:rPr>
        <w:t>今回は</w:t>
      </w:r>
      <w:r>
        <w:rPr>
          <w:rFonts w:hint="eastAsia"/>
        </w:rPr>
        <w:t>Todo</w:t>
      </w:r>
      <w:r w:rsidR="00CB5FCB">
        <w:rPr>
          <w:rFonts w:hint="eastAsia"/>
        </w:rPr>
        <w:t>モデルとして以下のフィールドを</w:t>
      </w:r>
      <w:del w:id="514" w:author="寺田 佳央" w:date="2013-08-21T15:12:00Z">
        <w:r w:rsidR="00CB5FCB" w:rsidDel="00E823CE">
          <w:rPr>
            <w:rFonts w:hint="eastAsia"/>
          </w:rPr>
          <w:delText>設ける</w:delText>
        </w:r>
      </w:del>
      <w:ins w:id="515" w:author="寺田 佳央" w:date="2013-08-21T15:12:00Z">
        <w:r w:rsidR="00E823CE">
          <w:rPr>
            <w:rFonts w:hint="eastAsia"/>
          </w:rPr>
          <w:t>設けます</w:t>
        </w:r>
      </w:ins>
      <w:r w:rsidR="00CB5FCB">
        <w:rPr>
          <w:rFonts w:hint="eastAsia"/>
        </w:rPr>
        <w:t>。</w:t>
      </w:r>
    </w:p>
    <w:p w14:paraId="43E18DC3" w14:textId="3F0841CA" w:rsidR="00891689" w:rsidRDefault="00891689" w:rsidP="00891689">
      <w:pPr>
        <w:pStyle w:val="afe"/>
        <w:numPr>
          <w:ilvl w:val="0"/>
          <w:numId w:val="23"/>
        </w:numPr>
        <w:ind w:leftChars="0"/>
      </w:pPr>
      <w:r>
        <w:rPr>
          <w:rFonts w:hint="eastAsia"/>
        </w:rPr>
        <w:t>ID</w:t>
      </w:r>
    </w:p>
    <w:p w14:paraId="1DEF3CE9" w14:textId="252F9600" w:rsidR="00891689" w:rsidRDefault="00891689" w:rsidP="00891689">
      <w:pPr>
        <w:pStyle w:val="afe"/>
        <w:numPr>
          <w:ilvl w:val="0"/>
          <w:numId w:val="23"/>
        </w:numPr>
        <w:ind w:leftChars="0"/>
      </w:pPr>
      <w:r>
        <w:rPr>
          <w:rFonts w:hint="eastAsia"/>
        </w:rPr>
        <w:t>タイトル</w:t>
      </w:r>
    </w:p>
    <w:p w14:paraId="2D9A4855" w14:textId="1FC20EA6" w:rsidR="00891689" w:rsidRDefault="00891689" w:rsidP="00891689">
      <w:pPr>
        <w:pStyle w:val="afe"/>
        <w:numPr>
          <w:ilvl w:val="0"/>
          <w:numId w:val="23"/>
        </w:numPr>
        <w:ind w:leftChars="0"/>
      </w:pPr>
      <w:r>
        <w:rPr>
          <w:rFonts w:hint="eastAsia"/>
        </w:rPr>
        <w:t>完了フラグ</w:t>
      </w:r>
    </w:p>
    <w:p w14:paraId="72B8CB46" w14:textId="361AD08D" w:rsidR="00891689" w:rsidRDefault="00891689" w:rsidP="00891689">
      <w:pPr>
        <w:pStyle w:val="afe"/>
        <w:numPr>
          <w:ilvl w:val="0"/>
          <w:numId w:val="23"/>
        </w:numPr>
        <w:ind w:leftChars="0"/>
      </w:pPr>
      <w:r>
        <w:rPr>
          <w:rFonts w:hint="eastAsia"/>
        </w:rPr>
        <w:t>作成時刻</w:t>
      </w:r>
    </w:p>
    <w:p w14:paraId="3DBF7D46" w14:textId="02EBAFAE" w:rsidR="00891689" w:rsidRDefault="00891689" w:rsidP="00891689">
      <w:pPr>
        <w:pStyle w:val="afe"/>
        <w:numPr>
          <w:ilvl w:val="0"/>
          <w:numId w:val="23"/>
        </w:numPr>
        <w:ind w:leftChars="0"/>
      </w:pPr>
      <w:r>
        <w:rPr>
          <w:rFonts w:hint="eastAsia"/>
        </w:rPr>
        <w:t>バージョン</w:t>
      </w:r>
      <w:r>
        <w:rPr>
          <w:rFonts w:hint="eastAsia"/>
        </w:rPr>
        <w:t>(</w:t>
      </w:r>
      <w:r>
        <w:rPr>
          <w:rFonts w:hint="eastAsia"/>
        </w:rPr>
        <w:t>楽観ロック用</w:t>
      </w:r>
      <w:r>
        <w:rPr>
          <w:rFonts w:hint="eastAsia"/>
        </w:rPr>
        <w:t>)</w:t>
      </w:r>
    </w:p>
    <w:p w14:paraId="26BF5664" w14:textId="45D82729" w:rsidR="00891689" w:rsidRDefault="00891689" w:rsidP="00891689"/>
    <w:p w14:paraId="48C14ADD" w14:textId="60D3210D" w:rsidR="00891689" w:rsidRDefault="00CB5FCB" w:rsidP="00891689">
      <w:r>
        <w:rPr>
          <w:rFonts w:hint="eastAsia"/>
        </w:rPr>
        <w:t>このモデルの</w:t>
      </w:r>
      <w:r>
        <w:t>DDL</w:t>
      </w:r>
      <w:r>
        <w:rPr>
          <w:rFonts w:hint="eastAsia"/>
        </w:rPr>
        <w:t>は以下</w:t>
      </w:r>
      <w:ins w:id="516" w:author="寺田 佳央" w:date="2013-08-21T15:12:00Z">
        <w:r w:rsidR="00C5038D">
          <w:rPr>
            <w:rFonts w:hint="eastAsia"/>
          </w:rPr>
          <w:t>です</w:t>
        </w:r>
      </w:ins>
      <w:r>
        <w:rPr>
          <w:rFonts w:hint="eastAsia"/>
        </w:rPr>
        <w:t>。</w:t>
      </w:r>
    </w:p>
    <w:p w14:paraId="311B33EB" w14:textId="77777777" w:rsidR="004C5634" w:rsidRDefault="004C5634" w:rsidP="00D365A9"/>
    <w:p w14:paraId="1905F4BD" w14:textId="77777777" w:rsidR="004A5755" w:rsidRDefault="004A5755" w:rsidP="004A5755">
      <w:pPr>
        <w:pStyle w:val="af6"/>
      </w:pPr>
      <w:r>
        <w:t>CREATE TABLE todo (</w:t>
      </w:r>
    </w:p>
    <w:p w14:paraId="148AA81E" w14:textId="77777777" w:rsidR="004A5755" w:rsidRDefault="004A5755" w:rsidP="004A5755">
      <w:pPr>
        <w:pStyle w:val="af6"/>
      </w:pPr>
      <w:r>
        <w:t xml:space="preserve">  todo_id INTEGER NOT NULL PRIMARY KEY GENERATED ALWAYS AS IDENTITY,</w:t>
      </w:r>
    </w:p>
    <w:p w14:paraId="266035E1" w14:textId="77777777" w:rsidR="004A5755" w:rsidRDefault="004A5755" w:rsidP="004A5755">
      <w:pPr>
        <w:pStyle w:val="af6"/>
      </w:pPr>
      <w:r>
        <w:t xml:space="preserve">  todo_title VARCHAR(128) NOT NULL,</w:t>
      </w:r>
    </w:p>
    <w:p w14:paraId="53FFCE4E" w14:textId="25300930" w:rsidR="004A5755" w:rsidRDefault="00C335F3" w:rsidP="004A5755">
      <w:pPr>
        <w:pStyle w:val="af6"/>
      </w:pPr>
      <w:r>
        <w:t xml:space="preserve">  finished BOOLEAN</w:t>
      </w:r>
      <w:r w:rsidR="004A5755">
        <w:t xml:space="preserve"> NOT NULL,</w:t>
      </w:r>
    </w:p>
    <w:p w14:paraId="179A70D0" w14:textId="77777777" w:rsidR="004A5755" w:rsidRDefault="004A5755" w:rsidP="004A5755">
      <w:pPr>
        <w:pStyle w:val="af6"/>
      </w:pPr>
      <w:r>
        <w:t xml:space="preserve">  created_at TIMESTAMP NOT NULL,</w:t>
      </w:r>
    </w:p>
    <w:p w14:paraId="1AE69350" w14:textId="77777777" w:rsidR="004A5755" w:rsidRDefault="004A5755" w:rsidP="004A5755">
      <w:pPr>
        <w:pStyle w:val="af6"/>
      </w:pPr>
      <w:r>
        <w:t xml:space="preserve">  version INTEGER NOT NULL</w:t>
      </w:r>
    </w:p>
    <w:p w14:paraId="277EC877" w14:textId="2498D17F" w:rsidR="00340390" w:rsidRDefault="004A5755" w:rsidP="004A5755">
      <w:pPr>
        <w:pStyle w:val="af6"/>
      </w:pPr>
      <w:r>
        <w:t>);</w:t>
      </w:r>
    </w:p>
    <w:p w14:paraId="32E8D570" w14:textId="77777777" w:rsidR="00D17A1C" w:rsidRDefault="00D17A1C" w:rsidP="00D365A9"/>
    <w:p w14:paraId="3EE88EF1" w14:textId="07A0BC47" w:rsidR="00CB5FCB" w:rsidRDefault="00CB5FCB" w:rsidP="00D365A9">
      <w:r>
        <w:rPr>
          <w:rFonts w:hint="eastAsia"/>
        </w:rPr>
        <w:t>これを</w:t>
      </w:r>
      <w:del w:id="517" w:author="寺田 佳央" w:date="2013-08-21T15:14:00Z">
        <w:r w:rsidR="00634D60" w:rsidDel="00680697">
          <w:rPr>
            <w:rFonts w:hint="eastAsia"/>
          </w:rPr>
          <w:delText>コマンドに</w:delText>
        </w:r>
      </w:del>
      <w:ins w:id="518" w:author="寺田 佳央" w:date="2013-08-21T15:14:00Z">
        <w:r w:rsidR="00680697">
          <w:rPr>
            <w:rFonts w:hint="eastAsia"/>
          </w:rPr>
          <w:t>「</w:t>
        </w:r>
      </w:ins>
      <w:r w:rsidR="00634D60">
        <w:t>SQL</w:t>
      </w:r>
      <w:r w:rsidR="00634D60">
        <w:rPr>
          <w:rFonts w:hint="eastAsia"/>
        </w:rPr>
        <w:t>コマンド</w:t>
      </w:r>
      <w:ins w:id="519" w:author="寺田 佳央" w:date="2013-08-21T15:14:00Z">
        <w:r w:rsidR="00680697">
          <w:rPr>
            <w:rFonts w:hint="eastAsia"/>
          </w:rPr>
          <w:t>」</w:t>
        </w:r>
      </w:ins>
      <w:r w:rsidR="00634D60">
        <w:rPr>
          <w:rFonts w:hint="eastAsia"/>
        </w:rPr>
        <w:t>ウインドウに貼り付け、</w:t>
      </w:r>
      <w:r w:rsidR="003875D2">
        <w:rPr>
          <w:rFonts w:hint="eastAsia"/>
        </w:rPr>
        <w:t>「</w:t>
      </w:r>
      <w:r w:rsidR="003875D2">
        <w:t>SQL</w:t>
      </w:r>
      <w:r w:rsidR="003875D2">
        <w:rPr>
          <w:rFonts w:hint="eastAsia"/>
        </w:rPr>
        <w:t>の実行</w:t>
      </w:r>
      <w:ins w:id="520" w:author="寺田 佳央" w:date="2013-08-21T15:14:00Z">
        <w:r w:rsidR="00680697">
          <w:t>(</w:t>
        </w:r>
        <w:r w:rsidR="00680697">
          <w:rPr>
            <w:rFonts w:hint="eastAsia"/>
          </w:rPr>
          <w:t>メタ</w:t>
        </w:r>
        <w:r w:rsidR="00680697">
          <w:t xml:space="preserve"> + Shift + E)</w:t>
        </w:r>
      </w:ins>
      <w:r w:rsidR="003875D2">
        <w:rPr>
          <w:rFonts w:hint="eastAsia"/>
        </w:rPr>
        <w:t>」ボタンを</w:t>
      </w:r>
      <w:del w:id="521" w:author="寺田 佳央" w:date="2013-08-21T15:15:00Z">
        <w:r w:rsidR="003875D2" w:rsidDel="00680697">
          <w:rPr>
            <w:rFonts w:hint="eastAsia"/>
          </w:rPr>
          <w:delText>クリックする。</w:delText>
        </w:r>
      </w:del>
      <w:ins w:id="522" w:author="寺田 佳央" w:date="2013-08-21T15:15:00Z">
        <w:r w:rsidR="00680697">
          <w:rPr>
            <w:rFonts w:hint="eastAsia"/>
          </w:rPr>
          <w:t>押下してください。</w:t>
        </w:r>
      </w:ins>
    </w:p>
    <w:p w14:paraId="7AC093AE" w14:textId="77777777" w:rsidR="00CB5FCB" w:rsidRDefault="00CB5FCB" w:rsidP="00D365A9"/>
    <w:p w14:paraId="6E11EAFB" w14:textId="51291E49" w:rsidR="00294A65" w:rsidRDefault="00294A65" w:rsidP="00D365A9">
      <w:r>
        <w:rPr>
          <w:noProof/>
        </w:rPr>
        <mc:AlternateContent>
          <mc:Choice Requires="wps">
            <w:drawing>
              <wp:anchor distT="0" distB="0" distL="114300" distR="114300" simplePos="0" relativeHeight="251689984" behindDoc="0" locked="0" layoutInCell="1" allowOverlap="1" wp14:anchorId="052298D8" wp14:editId="317BB288">
                <wp:simplePos x="0" y="0"/>
                <wp:positionH relativeFrom="column">
                  <wp:posOffset>3302000</wp:posOffset>
                </wp:positionH>
                <wp:positionV relativeFrom="paragraph">
                  <wp:posOffset>78740</wp:posOffset>
                </wp:positionV>
                <wp:extent cx="254000" cy="195580"/>
                <wp:effectExtent l="0" t="0" r="25400" b="33020"/>
                <wp:wrapNone/>
                <wp:docPr id="124" name="正方形/長方形 124"/>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24" o:spid="_x0000_s1026" style="position:absolute;left:0;text-align:left;margin-left:260pt;margin-top:6.2pt;width:20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DTJwCAACH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" filled="f" strokecolor="red" strokeweight="2pt"/>
            </w:pict>
          </mc:Fallback>
        </mc:AlternateContent>
      </w:r>
      <w:r>
        <w:rPr>
          <w:noProof/>
        </w:rPr>
        <w:drawing>
          <wp:inline distT="0" distB="0" distL="0" distR="0" wp14:anchorId="5A9FABED" wp14:editId="453D793B">
            <wp:extent cx="4319905" cy="1320485"/>
            <wp:effectExtent l="0" t="0" r="0" b="635"/>
            <wp:docPr id="133"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9905" cy="1320485"/>
                    </a:xfrm>
                    <a:prstGeom prst="rect">
                      <a:avLst/>
                    </a:prstGeom>
                    <a:noFill/>
                    <a:ln>
                      <a:noFill/>
                    </a:ln>
                  </pic:spPr>
                </pic:pic>
              </a:graphicData>
            </a:graphic>
          </wp:inline>
        </w:drawing>
      </w:r>
    </w:p>
    <w:p w14:paraId="407084A3" w14:textId="77777777" w:rsidR="00294A65" w:rsidRDefault="00294A65" w:rsidP="00D365A9"/>
    <w:p w14:paraId="75FBA449" w14:textId="717CE757" w:rsidR="00746526" w:rsidRDefault="00746526" w:rsidP="00D365A9"/>
    <w:p w14:paraId="51DA8AB7" w14:textId="37F9A38C" w:rsidR="00746526" w:rsidRDefault="003478C3" w:rsidP="00D365A9">
      <w:r>
        <w:rPr>
          <w:rFonts w:hint="eastAsia"/>
        </w:rPr>
        <w:lastRenderedPageBreak/>
        <w:t>以下のようなログが出力されれば</w:t>
      </w:r>
      <w:del w:id="523" w:author="寺田 佳央" w:date="2013-08-21T15:15:00Z">
        <w:r w:rsidDel="00394F71">
          <w:rPr>
            <w:rFonts w:hint="eastAsia"/>
          </w:rPr>
          <w:delText>よい</w:delText>
        </w:r>
      </w:del>
      <w:ins w:id="524" w:author="寺田 佳央" w:date="2013-08-21T15:15:00Z">
        <w:r w:rsidR="00394F71">
          <w:rPr>
            <w:rFonts w:hint="eastAsia"/>
          </w:rPr>
          <w:t>コマンドの実行は成功です</w:t>
        </w:r>
      </w:ins>
      <w:r>
        <w:rPr>
          <w:rFonts w:hint="eastAsia"/>
        </w:rPr>
        <w:t>。</w:t>
      </w:r>
    </w:p>
    <w:p w14:paraId="2950F236" w14:textId="3E001E6C" w:rsidR="00D17A1C" w:rsidRDefault="00746526" w:rsidP="00D365A9">
      <w:r>
        <w:rPr>
          <w:noProof/>
        </w:rPr>
        <w:drawing>
          <wp:inline distT="0" distB="0" distL="0" distR="0" wp14:anchorId="136E3122" wp14:editId="3BE67542">
            <wp:extent cx="4319905" cy="1614875"/>
            <wp:effectExtent l="0" t="0" r="0" b="10795"/>
            <wp:docPr id="122"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9905" cy="1614875"/>
                    </a:xfrm>
                    <a:prstGeom prst="rect">
                      <a:avLst/>
                    </a:prstGeom>
                    <a:noFill/>
                    <a:ln>
                      <a:noFill/>
                    </a:ln>
                  </pic:spPr>
                </pic:pic>
              </a:graphicData>
            </a:graphic>
          </wp:inline>
        </w:drawing>
      </w:r>
    </w:p>
    <w:p w14:paraId="773531BE" w14:textId="77777777" w:rsidR="00746526" w:rsidRDefault="00746526" w:rsidP="00D365A9"/>
    <w:p w14:paraId="79413E2D" w14:textId="1E130DF6" w:rsidR="004D6016" w:rsidRDefault="004D6016" w:rsidP="00D365A9">
      <w:r>
        <w:rPr>
          <w:rFonts w:hint="eastAsia"/>
        </w:rPr>
        <w:t>「表」の下に</w:t>
      </w:r>
      <w:ins w:id="525" w:author="寺田 佳央" w:date="2013-08-21T15:15:00Z">
        <w:r w:rsidR="00D22CBF">
          <w:rPr>
            <w:rFonts w:hint="eastAsia"/>
          </w:rPr>
          <w:t>「</w:t>
        </w:r>
      </w:ins>
      <w:r>
        <w:t>TODO</w:t>
      </w:r>
      <w:ins w:id="526" w:author="寺田 佳央" w:date="2013-08-21T15:15:00Z">
        <w:r w:rsidR="00D22CBF">
          <w:rPr>
            <w:rFonts w:hint="eastAsia"/>
          </w:rPr>
          <w:t>」</w:t>
        </w:r>
      </w:ins>
      <w:r>
        <w:rPr>
          <w:rFonts w:hint="eastAsia"/>
        </w:rPr>
        <w:t>テーブルが作成されている</w:t>
      </w:r>
      <w:ins w:id="527" w:author="寺田 佳央" w:date="2013-08-21T15:15:00Z">
        <w:r w:rsidR="00D22CBF">
          <w:rPr>
            <w:rFonts w:hint="eastAsia"/>
          </w:rPr>
          <w:t>こ</w:t>
        </w:r>
      </w:ins>
      <w:r>
        <w:rPr>
          <w:rFonts w:hint="eastAsia"/>
        </w:rPr>
        <w:t>とを確認</w:t>
      </w:r>
      <w:del w:id="528" w:author="寺田 佳央" w:date="2013-08-21T15:15:00Z">
        <w:r w:rsidDel="00D22CBF">
          <w:rPr>
            <w:rFonts w:hint="eastAsia"/>
          </w:rPr>
          <w:delText>する</w:delText>
        </w:r>
      </w:del>
      <w:ins w:id="529" w:author="寺田 佳央" w:date="2013-08-21T15:15:00Z">
        <w:r w:rsidR="00D22CBF">
          <w:rPr>
            <w:rFonts w:hint="eastAsia"/>
          </w:rPr>
          <w:t>して</w:t>
        </w:r>
      </w:ins>
      <w:ins w:id="530" w:author="寺田 佳央" w:date="2013-08-21T15:16:00Z">
        <w:r w:rsidR="00D22CBF">
          <w:rPr>
            <w:rFonts w:hint="eastAsia"/>
          </w:rPr>
          <w:t>ください</w:t>
        </w:r>
      </w:ins>
      <w:r>
        <w:rPr>
          <w:rFonts w:hint="eastAsia"/>
        </w:rPr>
        <w:t>。</w:t>
      </w:r>
    </w:p>
    <w:p w14:paraId="56FB3FFA" w14:textId="77777777" w:rsidR="004D6016" w:rsidRDefault="004D6016" w:rsidP="00D365A9"/>
    <w:p w14:paraId="4EC22B07" w14:textId="2F0D8BF7" w:rsidR="00746526" w:rsidRDefault="00746526" w:rsidP="00D365A9">
      <w:r>
        <w:rPr>
          <w:noProof/>
        </w:rPr>
        <w:drawing>
          <wp:inline distT="0" distB="0" distL="0" distR="0" wp14:anchorId="04AEFB1C" wp14:editId="7CA708E7">
            <wp:extent cx="2993390" cy="2820035"/>
            <wp:effectExtent l="0" t="0" r="3810" b="0"/>
            <wp:docPr id="123"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3390" cy="2820035"/>
                    </a:xfrm>
                    <a:prstGeom prst="rect">
                      <a:avLst/>
                    </a:prstGeom>
                    <a:noFill/>
                    <a:ln>
                      <a:noFill/>
                    </a:ln>
                  </pic:spPr>
                </pic:pic>
              </a:graphicData>
            </a:graphic>
          </wp:inline>
        </w:drawing>
      </w:r>
    </w:p>
    <w:p w14:paraId="132D36A7" w14:textId="77777777" w:rsidR="00746526" w:rsidRDefault="00746526" w:rsidP="00D365A9"/>
    <w:p w14:paraId="28171D15" w14:textId="6699EFA4" w:rsidR="00D53A8D" w:rsidRDefault="00D53A8D" w:rsidP="00D53A8D">
      <w:pPr>
        <w:pStyle w:val="2"/>
      </w:pPr>
      <w:bookmarkStart w:id="531" w:name="_Toc238348452"/>
      <w:r>
        <w:rPr>
          <w:rFonts w:hint="eastAsia"/>
        </w:rPr>
        <w:lastRenderedPageBreak/>
        <w:t>プロジェクトの作成</w:t>
      </w:r>
      <w:bookmarkEnd w:id="531"/>
    </w:p>
    <w:p w14:paraId="19C38925" w14:textId="54F3DBFF" w:rsidR="00D53A8D" w:rsidRDefault="00EF113F" w:rsidP="00D365A9">
      <w:r>
        <w:rPr>
          <w:rFonts w:hint="eastAsia"/>
        </w:rPr>
        <w:t>チュートリアルプロジェクトを作成</w:t>
      </w:r>
      <w:del w:id="532" w:author="寺田 佳央" w:date="2013-08-21T15:16:00Z">
        <w:r w:rsidDel="009E5834">
          <w:rPr>
            <w:rFonts w:hint="eastAsia"/>
          </w:rPr>
          <w:delText>する</w:delText>
        </w:r>
      </w:del>
      <w:ins w:id="533" w:author="寺田 佳央" w:date="2013-08-21T15:16:00Z">
        <w:r w:rsidR="009E5834">
          <w:rPr>
            <w:rFonts w:hint="eastAsia"/>
          </w:rPr>
          <w:t>します</w:t>
        </w:r>
      </w:ins>
      <w:r>
        <w:rPr>
          <w:rFonts w:hint="eastAsia"/>
        </w:rPr>
        <w:t>。</w:t>
      </w:r>
      <w:r w:rsidR="001F20E6">
        <w:rPr>
          <w:rFonts w:hint="eastAsia"/>
        </w:rPr>
        <w:t>新規プロジェクトボタンを</w:t>
      </w:r>
      <w:del w:id="534" w:author="寺田 佳央" w:date="2013-08-21T15:16:00Z">
        <w:r w:rsidR="001F20E6" w:rsidDel="001821E2">
          <w:rPr>
            <w:rFonts w:hint="eastAsia"/>
          </w:rPr>
          <w:delText>クリック</w:delText>
        </w:r>
      </w:del>
      <w:ins w:id="535" w:author="寺田 佳央" w:date="2013-08-21T15:16:00Z">
        <w:r w:rsidR="001821E2">
          <w:rPr>
            <w:rFonts w:hint="eastAsia"/>
          </w:rPr>
          <w:t>押下してください</w:t>
        </w:r>
      </w:ins>
      <w:r w:rsidR="001F20E6">
        <w:rPr>
          <w:rFonts w:hint="eastAsia"/>
        </w:rPr>
        <w:t>。</w:t>
      </w:r>
    </w:p>
    <w:p w14:paraId="393B1FDE" w14:textId="77777777" w:rsidR="000F6D63" w:rsidRDefault="000F6D63" w:rsidP="00D365A9"/>
    <w:p w14:paraId="5393F653" w14:textId="7F2CBC17" w:rsidR="00BD4477" w:rsidRDefault="00BD4477" w:rsidP="00D365A9">
      <w:r>
        <w:rPr>
          <w:noProof/>
        </w:rPr>
        <w:drawing>
          <wp:inline distT="0" distB="0" distL="0" distR="0" wp14:anchorId="29C767E6" wp14:editId="49547BED">
            <wp:extent cx="4319905" cy="2264620"/>
            <wp:effectExtent l="0" t="0" r="0" b="0"/>
            <wp:docPr id="6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2264620"/>
                    </a:xfrm>
                    <a:prstGeom prst="rect">
                      <a:avLst/>
                    </a:prstGeom>
                    <a:noFill/>
                    <a:ln>
                      <a:noFill/>
                    </a:ln>
                  </pic:spPr>
                </pic:pic>
              </a:graphicData>
            </a:graphic>
          </wp:inline>
        </w:drawing>
      </w:r>
    </w:p>
    <w:p w14:paraId="49230691" w14:textId="39651182" w:rsidR="00BD4477" w:rsidDel="00BF57D8" w:rsidRDefault="00E37BA7" w:rsidP="00D365A9">
      <w:pPr>
        <w:rPr>
          <w:del w:id="536" w:author="寺田 佳央" w:date="2013-08-21T15:17:00Z"/>
        </w:rPr>
      </w:pPr>
      <w:ins w:id="537" w:author="寺田 佳央" w:date="2013-08-21T15:16:00Z">
        <w:r>
          <w:br w:type="page"/>
        </w:r>
      </w:ins>
      <w:ins w:id="538" w:author="寺田 佳央" w:date="2013-08-21T15:17:00Z">
        <w:r w:rsidR="00BF57D8">
          <w:rPr>
            <w:rFonts w:hint="eastAsia"/>
          </w:rPr>
          <w:lastRenderedPageBreak/>
          <w:t>「新規プロジェクト」ウィンドウが表示されます。</w:t>
        </w:r>
      </w:ins>
    </w:p>
    <w:p w14:paraId="3579061B" w14:textId="1046F208" w:rsidR="00F1295C" w:rsidRDefault="00F1295C" w:rsidP="00D365A9">
      <w:r>
        <w:rPr>
          <w:rFonts w:hint="eastAsia"/>
        </w:rPr>
        <w:t>「</w:t>
      </w:r>
      <w:r>
        <w:t>Java Web</w:t>
      </w:r>
      <w:r>
        <w:rPr>
          <w:rFonts w:hint="eastAsia"/>
        </w:rPr>
        <w:t>」</w:t>
      </w:r>
      <w:r>
        <w:sym w:font="Wingdings" w:char="F0E0"/>
      </w:r>
      <w:r>
        <w:rPr>
          <w:rFonts w:hint="eastAsia"/>
        </w:rPr>
        <w:t>「</w:t>
      </w:r>
      <w:r>
        <w:t>Web</w:t>
      </w:r>
      <w:r>
        <w:rPr>
          <w:rFonts w:hint="eastAsia"/>
        </w:rPr>
        <w:t>アプリケーション」を選択して「次</w:t>
      </w:r>
      <w:ins w:id="539" w:author="寺田 佳央" w:date="2013-08-21T15:16:00Z">
        <w:r w:rsidR="0052657C">
          <w:t xml:space="preserve"> &gt;</w:t>
        </w:r>
      </w:ins>
      <w:r>
        <w:rPr>
          <w:rFonts w:hint="eastAsia"/>
        </w:rPr>
        <w:t>」</w:t>
      </w:r>
      <w:ins w:id="540" w:author="寺田 佳央" w:date="2013-08-21T15:17:00Z">
        <w:r w:rsidR="00BF57D8">
          <w:rPr>
            <w:rFonts w:hint="eastAsia"/>
          </w:rPr>
          <w:t>ボタンを押下してください。</w:t>
        </w:r>
      </w:ins>
      <w:del w:id="541" w:author="寺田 佳央" w:date="2013-08-21T15:17:00Z">
        <w:r w:rsidDel="00BF57D8">
          <w:rPr>
            <w:rFonts w:hint="eastAsia"/>
          </w:rPr>
          <w:delText>をクリック。</w:delText>
        </w:r>
      </w:del>
    </w:p>
    <w:p w14:paraId="2C426B14" w14:textId="75650D16" w:rsidR="000F6D63" w:rsidRDefault="000F6D63" w:rsidP="00D365A9">
      <w:r>
        <w:rPr>
          <w:noProof/>
        </w:rPr>
        <w:drawing>
          <wp:inline distT="0" distB="0" distL="0" distR="0" wp14:anchorId="497F75D4" wp14:editId="1ADD84A7">
            <wp:extent cx="4319905" cy="3031601"/>
            <wp:effectExtent l="0" t="0" r="0" b="0"/>
            <wp:docPr id="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905" cy="3031601"/>
                    </a:xfrm>
                    <a:prstGeom prst="rect">
                      <a:avLst/>
                    </a:prstGeom>
                    <a:noFill/>
                    <a:ln>
                      <a:noFill/>
                    </a:ln>
                  </pic:spPr>
                </pic:pic>
              </a:graphicData>
            </a:graphic>
          </wp:inline>
        </w:drawing>
      </w:r>
    </w:p>
    <w:p w14:paraId="62F3CE73" w14:textId="1B56E702" w:rsidR="00363389" w:rsidRDefault="003E5A2D" w:rsidP="00D365A9">
      <w:ins w:id="542" w:author="寺田 佳央" w:date="2013-08-21T15:17:00Z">
        <w:r>
          <w:br w:type="page"/>
        </w:r>
      </w:ins>
      <w:ins w:id="543" w:author="寺田 佳央" w:date="2013-08-21T15:19:00Z">
        <w:r w:rsidR="0059613E">
          <w:rPr>
            <w:rFonts w:hint="eastAsia"/>
          </w:rPr>
          <w:lastRenderedPageBreak/>
          <w:t>プロジェクト名に「</w:t>
        </w:r>
        <w:r w:rsidR="0059613E">
          <w:t>todo</w:t>
        </w:r>
        <w:r w:rsidR="0059613E">
          <w:rPr>
            <w:rFonts w:hint="eastAsia"/>
          </w:rPr>
          <w:t>」と入力したのち、</w:t>
        </w:r>
      </w:ins>
      <w:r w:rsidR="004E1B50">
        <w:rPr>
          <w:rFonts w:hint="eastAsia"/>
        </w:rPr>
        <w:t>「次</w:t>
      </w:r>
      <w:ins w:id="544" w:author="寺田 佳央" w:date="2013-08-21T15:18:00Z">
        <w:r>
          <w:t xml:space="preserve"> &gt;</w:t>
        </w:r>
      </w:ins>
      <w:r w:rsidR="004E1B50">
        <w:rPr>
          <w:rFonts w:hint="eastAsia"/>
        </w:rPr>
        <w:t>」</w:t>
      </w:r>
      <w:del w:id="545" w:author="寺田 佳央" w:date="2013-08-21T15:18:00Z">
        <w:r w:rsidR="004E1B50" w:rsidDel="00383FC5">
          <w:rPr>
            <w:rFonts w:hint="eastAsia"/>
          </w:rPr>
          <w:delText>をクリック</w:delText>
        </w:r>
      </w:del>
      <w:ins w:id="546" w:author="寺田 佳央" w:date="2013-08-21T15:18:00Z">
        <w:r w:rsidR="00383FC5">
          <w:rPr>
            <w:rFonts w:hint="eastAsia"/>
          </w:rPr>
          <w:t>ボタンを押下してください</w:t>
        </w:r>
      </w:ins>
      <w:r w:rsidR="004E1B50">
        <w:rPr>
          <w:rFonts w:hint="eastAsia"/>
        </w:rPr>
        <w:t>。</w:t>
      </w:r>
    </w:p>
    <w:p w14:paraId="3E4409E3" w14:textId="0AFA9835" w:rsidR="00363389" w:rsidRDefault="00363389" w:rsidP="00D365A9">
      <w:r>
        <w:rPr>
          <w:noProof/>
        </w:rPr>
        <w:drawing>
          <wp:inline distT="0" distB="0" distL="0" distR="0" wp14:anchorId="6D3CD79A" wp14:editId="401B0EB9">
            <wp:extent cx="4319905" cy="2821869"/>
            <wp:effectExtent l="0" t="0" r="0" b="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9905" cy="2821869"/>
                    </a:xfrm>
                    <a:prstGeom prst="rect">
                      <a:avLst/>
                    </a:prstGeom>
                    <a:noFill/>
                    <a:ln>
                      <a:noFill/>
                    </a:ln>
                  </pic:spPr>
                </pic:pic>
              </a:graphicData>
            </a:graphic>
          </wp:inline>
        </w:drawing>
      </w:r>
    </w:p>
    <w:p w14:paraId="0B12B988" w14:textId="58445BF0" w:rsidR="000F6D63" w:rsidRDefault="00CC4226" w:rsidP="00D365A9">
      <w:ins w:id="547" w:author="寺田 佳央" w:date="2013-08-21T15:18:00Z">
        <w:r>
          <w:br w:type="page"/>
        </w:r>
      </w:ins>
      <w:r w:rsidR="008E299D">
        <w:rPr>
          <w:rFonts w:hint="eastAsia"/>
        </w:rPr>
        <w:lastRenderedPageBreak/>
        <w:t>「次</w:t>
      </w:r>
      <w:ins w:id="548" w:author="寺田 佳央" w:date="2013-08-21T15:18:00Z">
        <w:r>
          <w:t xml:space="preserve"> &gt;</w:t>
        </w:r>
      </w:ins>
      <w:r w:rsidR="008E299D">
        <w:rPr>
          <w:rFonts w:hint="eastAsia"/>
        </w:rPr>
        <w:t>」</w:t>
      </w:r>
      <w:ins w:id="549" w:author="寺田 佳央" w:date="2013-08-21T15:18:00Z">
        <w:r>
          <w:rPr>
            <w:rFonts w:hint="eastAsia"/>
          </w:rPr>
          <w:t>ボタンを押下してください。</w:t>
        </w:r>
      </w:ins>
      <w:del w:id="550" w:author="寺田 佳央" w:date="2013-08-21T15:18:00Z">
        <w:r w:rsidR="008E299D" w:rsidDel="00CC4226">
          <w:rPr>
            <w:rFonts w:hint="eastAsia"/>
          </w:rPr>
          <w:delText>をクリック。</w:delText>
        </w:r>
      </w:del>
    </w:p>
    <w:p w14:paraId="3D3DD989" w14:textId="132885B1" w:rsidR="00363389" w:rsidRDefault="00363389" w:rsidP="00D365A9">
      <w:r>
        <w:rPr>
          <w:noProof/>
        </w:rPr>
        <w:drawing>
          <wp:inline distT="0" distB="0" distL="0" distR="0" wp14:anchorId="611FC34A" wp14:editId="54A1D54D">
            <wp:extent cx="4319905" cy="2803011"/>
            <wp:effectExtent l="0" t="0" r="0" b="0"/>
            <wp:docPr id="2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2803011"/>
                    </a:xfrm>
                    <a:prstGeom prst="rect">
                      <a:avLst/>
                    </a:prstGeom>
                    <a:noFill/>
                    <a:ln>
                      <a:noFill/>
                    </a:ln>
                  </pic:spPr>
                </pic:pic>
              </a:graphicData>
            </a:graphic>
          </wp:inline>
        </w:drawing>
      </w:r>
    </w:p>
    <w:p w14:paraId="68645305" w14:textId="45CD23AC" w:rsidR="000F6D63" w:rsidRDefault="00727B36" w:rsidP="00D365A9">
      <w:ins w:id="551" w:author="寺田 佳央" w:date="2013-08-21T15:18:00Z">
        <w:r>
          <w:br w:type="page"/>
        </w:r>
      </w:ins>
      <w:r w:rsidR="00B04933">
        <w:rPr>
          <w:rFonts w:hint="eastAsia"/>
        </w:rPr>
        <w:lastRenderedPageBreak/>
        <w:t>「フレームワーク」</w:t>
      </w:r>
      <w:ins w:id="552" w:author="寺田 佳央" w:date="2013-08-21T15:20:00Z">
        <w:r w:rsidR="00241F4C">
          <w:rPr>
            <w:rFonts w:hint="eastAsia"/>
          </w:rPr>
          <w:t>の選択画面より</w:t>
        </w:r>
      </w:ins>
      <w:del w:id="553" w:author="寺田 佳央" w:date="2013-08-21T15:20:00Z">
        <w:r w:rsidR="00B04933" w:rsidDel="00241F4C">
          <w:rPr>
            <w:rFonts w:hint="eastAsia"/>
          </w:rPr>
          <w:delText>で</w:delText>
        </w:r>
      </w:del>
      <w:r w:rsidR="00B04933">
        <w:rPr>
          <w:rFonts w:hint="eastAsia"/>
        </w:rPr>
        <w:t>「</w:t>
      </w:r>
      <w:r w:rsidR="00B04933">
        <w:t>JavaServer Faces</w:t>
      </w:r>
      <w:r w:rsidR="00B04933">
        <w:rPr>
          <w:rFonts w:hint="eastAsia"/>
        </w:rPr>
        <w:t>」にチェック</w:t>
      </w:r>
      <w:ins w:id="554" w:author="寺田 佳央" w:date="2013-08-21T15:20:00Z">
        <w:r w:rsidR="00241F4C">
          <w:rPr>
            <w:rFonts w:hint="eastAsia"/>
          </w:rPr>
          <w:t>し</w:t>
        </w:r>
      </w:ins>
      <w:del w:id="555" w:author="寺田 佳央" w:date="2013-08-21T15:20:00Z">
        <w:r w:rsidR="00B04933" w:rsidDel="00241F4C">
          <w:rPr>
            <w:rFonts w:hint="eastAsia"/>
          </w:rPr>
          <w:delText>を入れて</w:delText>
        </w:r>
      </w:del>
      <w:r w:rsidR="00B04933">
        <w:rPr>
          <w:rFonts w:hint="eastAsia"/>
        </w:rPr>
        <w:t>「終了</w:t>
      </w:r>
      <w:ins w:id="556" w:author="寺田 佳央" w:date="2013-08-21T15:20:00Z">
        <w:r w:rsidR="00241F4C">
          <w:t>(F)</w:t>
        </w:r>
      </w:ins>
      <w:r w:rsidR="00B04933">
        <w:rPr>
          <w:rFonts w:hint="eastAsia"/>
        </w:rPr>
        <w:t>」</w:t>
      </w:r>
      <w:ins w:id="557" w:author="寺田 佳央" w:date="2013-08-21T15:20:00Z">
        <w:r w:rsidR="00241F4C">
          <w:rPr>
            <w:rFonts w:hint="eastAsia"/>
          </w:rPr>
          <w:t>ボタンを押下してください。</w:t>
        </w:r>
      </w:ins>
      <w:del w:id="558" w:author="寺田 佳央" w:date="2013-08-21T15:20:00Z">
        <w:r w:rsidR="00B04933" w:rsidDel="00241F4C">
          <w:rPr>
            <w:rFonts w:hint="eastAsia"/>
          </w:rPr>
          <w:delText>をクリック。</w:delText>
        </w:r>
      </w:del>
    </w:p>
    <w:p w14:paraId="6D38ACA2" w14:textId="30F55A34" w:rsidR="00363389" w:rsidRDefault="00363389" w:rsidP="00D365A9">
      <w:r>
        <w:rPr>
          <w:noProof/>
        </w:rPr>
        <w:drawing>
          <wp:inline distT="0" distB="0" distL="0" distR="0" wp14:anchorId="7686E016" wp14:editId="67C4E590">
            <wp:extent cx="4319905" cy="2819376"/>
            <wp:effectExtent l="0" t="0" r="0" b="635"/>
            <wp:docPr id="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819376"/>
                    </a:xfrm>
                    <a:prstGeom prst="rect">
                      <a:avLst/>
                    </a:prstGeom>
                    <a:noFill/>
                    <a:ln>
                      <a:noFill/>
                    </a:ln>
                  </pic:spPr>
                </pic:pic>
              </a:graphicData>
            </a:graphic>
          </wp:inline>
        </w:drawing>
      </w:r>
    </w:p>
    <w:p w14:paraId="1154120F" w14:textId="77777777" w:rsidR="00272270" w:rsidRDefault="00272270" w:rsidP="00D365A9"/>
    <w:p w14:paraId="5C95BC9B" w14:textId="7BA2E209" w:rsidR="00BD4477" w:rsidRDefault="00133561" w:rsidP="00D365A9">
      <w:pPr>
        <w:rPr>
          <w:noProof/>
        </w:rPr>
      </w:pPr>
      <w:ins w:id="559" w:author="寺田 佳央" w:date="2013-08-21T15:20:00Z">
        <w:r>
          <w:rPr>
            <w:noProof/>
          </w:rPr>
          <w:br w:type="page"/>
        </w:r>
      </w:ins>
      <w:r w:rsidR="00D74161">
        <w:rPr>
          <w:rFonts w:hint="eastAsia"/>
          <w:noProof/>
        </w:rPr>
        <w:lastRenderedPageBreak/>
        <w:t>プロジェクトウインドウに</w:t>
      </w:r>
      <w:r w:rsidR="00D74161">
        <w:rPr>
          <w:noProof/>
        </w:rPr>
        <w:t>todo</w:t>
      </w:r>
      <w:r w:rsidR="00D74161">
        <w:rPr>
          <w:rFonts w:hint="eastAsia"/>
          <w:noProof/>
        </w:rPr>
        <w:t>プロジェクトが表示</w:t>
      </w:r>
      <w:del w:id="560" w:author="寺田 佳央" w:date="2013-08-21T15:20:00Z">
        <w:r w:rsidR="00D74161" w:rsidDel="00544466">
          <w:rPr>
            <w:rFonts w:hint="eastAsia"/>
            <w:noProof/>
          </w:rPr>
          <w:delText>される</w:delText>
        </w:r>
      </w:del>
      <w:ins w:id="561" w:author="寺田 佳央" w:date="2013-08-21T15:20:00Z">
        <w:r w:rsidR="00544466">
          <w:rPr>
            <w:rFonts w:hint="eastAsia"/>
            <w:noProof/>
          </w:rPr>
          <w:t>されます</w:t>
        </w:r>
      </w:ins>
      <w:r w:rsidR="00D74161">
        <w:rPr>
          <w:rFonts w:hint="eastAsia"/>
          <w:noProof/>
        </w:rPr>
        <w:t>。</w:t>
      </w:r>
    </w:p>
    <w:p w14:paraId="6234713F" w14:textId="7279E8B7" w:rsidR="00BD4477" w:rsidRDefault="00BD4477" w:rsidP="00D365A9">
      <w:pPr>
        <w:rPr>
          <w:noProof/>
        </w:rPr>
      </w:pPr>
      <w:r>
        <w:rPr>
          <w:noProof/>
        </w:rPr>
        <w:drawing>
          <wp:inline distT="0" distB="0" distL="0" distR="0" wp14:anchorId="02C03A2A" wp14:editId="5FCDE843">
            <wp:extent cx="4319905" cy="2670963"/>
            <wp:effectExtent l="0" t="0" r="0" b="0"/>
            <wp:docPr id="67"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9905" cy="2670963"/>
                    </a:xfrm>
                    <a:prstGeom prst="rect">
                      <a:avLst/>
                    </a:prstGeom>
                    <a:noFill/>
                    <a:ln>
                      <a:noFill/>
                    </a:ln>
                  </pic:spPr>
                </pic:pic>
              </a:graphicData>
            </a:graphic>
          </wp:inline>
        </w:drawing>
      </w:r>
    </w:p>
    <w:p w14:paraId="10E96092" w14:textId="32C66550" w:rsidR="00BD4477" w:rsidRDefault="00133561" w:rsidP="00D365A9">
      <w:ins w:id="562" w:author="寺田 佳央" w:date="2013-08-21T15:21:00Z">
        <w:r>
          <w:br w:type="page"/>
        </w:r>
      </w:ins>
    </w:p>
    <w:p w14:paraId="4E4FF753" w14:textId="2080568B" w:rsidR="00DD4954" w:rsidRDefault="00FE53A5" w:rsidP="00FE53A5">
      <w:pPr>
        <w:pStyle w:val="2"/>
      </w:pPr>
      <w:bookmarkStart w:id="563" w:name="_Toc238348453"/>
      <w:r>
        <w:rPr>
          <w:rFonts w:hint="eastAsia"/>
        </w:rPr>
        <w:t>動作確認</w:t>
      </w:r>
      <w:bookmarkEnd w:id="563"/>
    </w:p>
    <w:p w14:paraId="36C21763" w14:textId="77777777" w:rsidR="00FE53A5" w:rsidRDefault="00FE53A5" w:rsidP="00FE53A5"/>
    <w:p w14:paraId="4F07F4ED" w14:textId="2C89742B" w:rsidR="00FE53A5" w:rsidRPr="00FE53A5" w:rsidRDefault="00890DDD" w:rsidP="00FE53A5">
      <w:r>
        <w:t>todo</w:t>
      </w:r>
      <w:r>
        <w:rPr>
          <w:rFonts w:hint="eastAsia"/>
        </w:rPr>
        <w:t>プロジェクトを右クリックして「実行」をクリック</w:t>
      </w:r>
      <w:ins w:id="564" w:author="寺田 佳央" w:date="2013-08-21T15:21:00Z">
        <w:r w:rsidR="0009302D">
          <w:rPr>
            <w:rFonts w:hint="eastAsia"/>
          </w:rPr>
          <w:t>してください</w:t>
        </w:r>
      </w:ins>
      <w:r>
        <w:rPr>
          <w:rFonts w:hint="eastAsia"/>
        </w:rPr>
        <w:t>。</w:t>
      </w:r>
    </w:p>
    <w:p w14:paraId="2E2CA701" w14:textId="5EEC9C28" w:rsidR="00BD4477" w:rsidRDefault="00BD4477" w:rsidP="00D365A9">
      <w:r>
        <w:rPr>
          <w:noProof/>
        </w:rPr>
        <w:drawing>
          <wp:inline distT="0" distB="0" distL="0" distR="0" wp14:anchorId="1FBE5AC5" wp14:editId="76D8A6B0">
            <wp:extent cx="4319905" cy="3239929"/>
            <wp:effectExtent l="0" t="0" r="0" b="11430"/>
            <wp:docPr id="7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905" cy="3239929"/>
                    </a:xfrm>
                    <a:prstGeom prst="rect">
                      <a:avLst/>
                    </a:prstGeom>
                    <a:noFill/>
                    <a:ln>
                      <a:noFill/>
                    </a:ln>
                  </pic:spPr>
                </pic:pic>
              </a:graphicData>
            </a:graphic>
          </wp:inline>
        </w:drawing>
      </w:r>
    </w:p>
    <w:p w14:paraId="020F9986" w14:textId="77777777" w:rsidR="00BD4477" w:rsidRDefault="00BD4477" w:rsidP="00D365A9"/>
    <w:p w14:paraId="707FAAB1" w14:textId="061EBB65" w:rsidR="00BD4477" w:rsidRDefault="00664D5F" w:rsidP="00D365A9">
      <w:ins w:id="565" w:author="寺田 佳央" w:date="2013-08-21T15:21:00Z">
        <w:r>
          <w:br w:type="page"/>
        </w:r>
      </w:ins>
      <w:r w:rsidR="00430FC0">
        <w:rPr>
          <w:rFonts w:hint="eastAsia"/>
        </w:rPr>
        <w:lastRenderedPageBreak/>
        <w:t>ブラウザが</w:t>
      </w:r>
      <w:del w:id="566" w:author="寺田 佳央" w:date="2013-08-21T15:21:00Z">
        <w:r w:rsidR="00430FC0" w:rsidDel="00FA24C7">
          <w:rPr>
            <w:rFonts w:hint="eastAsia"/>
          </w:rPr>
          <w:delText>立ち上がり</w:delText>
        </w:r>
      </w:del>
      <w:ins w:id="567" w:author="寺田 佳央" w:date="2013-08-21T15:21:00Z">
        <w:r w:rsidR="00FA24C7">
          <w:rPr>
            <w:rFonts w:hint="eastAsia"/>
          </w:rPr>
          <w:t>自動的に起動し</w:t>
        </w:r>
      </w:ins>
      <w:r w:rsidR="00430FC0">
        <w:rPr>
          <w:rFonts w:hint="eastAsia"/>
        </w:rPr>
        <w:t>、</w:t>
      </w:r>
      <w:r w:rsidR="00430FC0">
        <w:t xml:space="preserve">”Hello </w:t>
      </w:r>
      <w:r w:rsidR="00430FC0">
        <w:rPr>
          <w:rFonts w:hint="eastAsia"/>
        </w:rPr>
        <w:t>f</w:t>
      </w:r>
      <w:r w:rsidR="00430FC0">
        <w:t>rom Facelets”</w:t>
      </w:r>
      <w:del w:id="568" w:author="寺田 佳央" w:date="2013-08-21T15:21:00Z">
        <w:r w:rsidR="00430FC0" w:rsidDel="001F7CA7">
          <w:rPr>
            <w:rFonts w:hint="eastAsia"/>
          </w:rPr>
          <w:delText>と</w:delText>
        </w:r>
      </w:del>
      <w:ins w:id="569" w:author="寺田 佳央" w:date="2013-08-21T15:21:00Z">
        <w:r w:rsidR="001F7CA7">
          <w:rPr>
            <w:rFonts w:hint="eastAsia"/>
          </w:rPr>
          <w:t>が</w:t>
        </w:r>
      </w:ins>
      <w:r w:rsidR="00430FC0">
        <w:rPr>
          <w:rFonts w:hint="eastAsia"/>
        </w:rPr>
        <w:t>表示</w:t>
      </w:r>
      <w:del w:id="570" w:author="寺田 佳央" w:date="2013-08-21T15:21:00Z">
        <w:r w:rsidR="00430FC0" w:rsidDel="001F7CA7">
          <w:rPr>
            <w:rFonts w:hint="eastAsia"/>
          </w:rPr>
          <w:delText>される</w:delText>
        </w:r>
      </w:del>
      <w:ins w:id="571" w:author="寺田 佳央" w:date="2013-08-21T15:21:00Z">
        <w:r w:rsidR="001F7CA7">
          <w:rPr>
            <w:rFonts w:hint="eastAsia"/>
          </w:rPr>
          <w:t>されます</w:t>
        </w:r>
      </w:ins>
      <w:r w:rsidR="00430FC0">
        <w:rPr>
          <w:rFonts w:hint="eastAsia"/>
        </w:rPr>
        <w:t>。</w:t>
      </w:r>
    </w:p>
    <w:p w14:paraId="6CC432C5" w14:textId="5E628953" w:rsidR="00BD4477" w:rsidRDefault="00F54ED0" w:rsidP="00D365A9">
      <w:r>
        <w:rPr>
          <w:noProof/>
        </w:rPr>
        <w:drawing>
          <wp:inline distT="0" distB="0" distL="0" distR="0" wp14:anchorId="1E715A54" wp14:editId="67DA7EB1">
            <wp:extent cx="4319905" cy="2713299"/>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9905" cy="2713299"/>
                    </a:xfrm>
                    <a:prstGeom prst="rect">
                      <a:avLst/>
                    </a:prstGeom>
                    <a:noFill/>
                    <a:ln>
                      <a:noFill/>
                    </a:ln>
                  </pic:spPr>
                </pic:pic>
              </a:graphicData>
            </a:graphic>
          </wp:inline>
        </w:drawing>
      </w:r>
    </w:p>
    <w:p w14:paraId="291D217F" w14:textId="77777777" w:rsidR="00DD3A68" w:rsidRDefault="00DD3A68" w:rsidP="00D365A9"/>
    <w:p w14:paraId="321C3808" w14:textId="77777777" w:rsidR="007A587D" w:rsidRDefault="007A587D" w:rsidP="00D365A9"/>
    <w:p w14:paraId="351E9425" w14:textId="6407D427" w:rsidR="00B55AF8" w:rsidRDefault="00664D5F" w:rsidP="00D365A9">
      <w:ins w:id="572" w:author="寺田 佳央" w:date="2013-08-21T15:22:00Z">
        <w:r>
          <w:br w:type="page"/>
        </w:r>
      </w:ins>
    </w:p>
    <w:p w14:paraId="782DBAB1" w14:textId="77777777" w:rsidR="0050197D" w:rsidRDefault="0050197D" w:rsidP="0050197D">
      <w:pPr>
        <w:pStyle w:val="2"/>
      </w:pPr>
      <w:bookmarkStart w:id="573" w:name="_Toc238348454"/>
      <w:r>
        <w:rPr>
          <w:rFonts w:hint="eastAsia"/>
        </w:rPr>
        <w:t>プロジェクト構成</w:t>
      </w:r>
      <w:bookmarkEnd w:id="573"/>
    </w:p>
    <w:p w14:paraId="0D601968" w14:textId="77777777" w:rsidR="0050197D" w:rsidRDefault="0050197D" w:rsidP="0050197D"/>
    <w:p w14:paraId="0C9CD8CD" w14:textId="32EB5B64" w:rsidR="0059526D" w:rsidRDefault="00861A0B" w:rsidP="0050197D">
      <w:r>
        <w:rPr>
          <w:rFonts w:hint="eastAsia"/>
        </w:rPr>
        <w:t>次章より</w:t>
      </w:r>
      <w:r w:rsidR="004F1075">
        <w:rPr>
          <w:rFonts w:hint="eastAsia"/>
        </w:rPr>
        <w:t>以下のようなプロジェクト構成でアプリケーションを作成</w:t>
      </w:r>
      <w:r w:rsidR="008A6D7F">
        <w:rPr>
          <w:rFonts w:hint="eastAsia"/>
        </w:rPr>
        <w:t>していく。</w:t>
      </w:r>
    </w:p>
    <w:p w14:paraId="7835E2F9" w14:textId="77777777" w:rsidR="0059526D" w:rsidRDefault="0059526D" w:rsidP="0050197D"/>
    <w:p w14:paraId="3ABB5D0F" w14:textId="63D6024C" w:rsidR="0050197D" w:rsidRPr="00434E75" w:rsidRDefault="0050197D" w:rsidP="0050197D">
      <w:pPr>
        <w:pStyle w:val="ad"/>
        <w:ind w:left="156" w:hanging="156"/>
      </w:pPr>
      <w:commentRangeStart w:id="574"/>
      <w:r w:rsidRPr="00434E75">
        <w:rPr>
          <w:rFonts w:hint="eastAsia"/>
        </w:rPr>
        <w:t>src</w:t>
      </w:r>
      <w:commentRangeEnd w:id="574"/>
      <w:r w:rsidR="0070321C">
        <w:rPr>
          <w:rStyle w:val="aff"/>
          <w:rFonts w:ascii="Century" w:eastAsia="ＭＳ 明朝" w:cs="Times New Roman"/>
        </w:rPr>
        <w:commentReference w:id="574"/>
      </w:r>
    </w:p>
    <w:p w14:paraId="40EDDDB8" w14:textId="77777777" w:rsidR="0050197D" w:rsidRPr="00434E75" w:rsidRDefault="0050197D" w:rsidP="0050197D">
      <w:pPr>
        <w:pStyle w:val="ad"/>
        <w:ind w:left="156" w:hanging="156"/>
      </w:pPr>
      <w:r w:rsidRPr="00434E75">
        <w:rPr>
          <w:rFonts w:hint="eastAsia"/>
        </w:rPr>
        <w:tab/>
      </w:r>
      <w:r w:rsidRPr="00434E75">
        <w:rPr>
          <w:rFonts w:hint="eastAsia"/>
        </w:rPr>
        <w:tab/>
        <w:t>└todo ... TODOアプリケーションのベースパッケージ</w:t>
      </w:r>
    </w:p>
    <w:p w14:paraId="005FAA73" w14:textId="782B14ED"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 app ... アプリケーション</w:t>
      </w:r>
      <w:r w:rsidR="00BC28ED">
        <w:rPr>
          <w:rFonts w:hint="eastAsia"/>
        </w:rPr>
        <w:t>(web)</w:t>
      </w:r>
      <w:r w:rsidRPr="00434E75">
        <w:rPr>
          <w:rFonts w:hint="eastAsia"/>
        </w:rPr>
        <w:t>層を格納</w:t>
      </w:r>
    </w:p>
    <w:p w14:paraId="711D096E" w14:textId="42017A86" w:rsidR="00BC28ED" w:rsidRPr="00434E75" w:rsidRDefault="00BC28E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r>
      <w:r w:rsidR="00CE4137" w:rsidRPr="00434E75">
        <w:rPr>
          <w:rFonts w:hint="eastAsia"/>
        </w:rPr>
        <w:t>├</w:t>
      </w:r>
      <w:r>
        <w:rPr>
          <w:rFonts w:hint="eastAsia"/>
        </w:rPr>
        <w:t>common ...</w:t>
      </w:r>
      <w:r w:rsidR="00CE4137">
        <w:rPr>
          <w:rFonts w:hint="eastAsia"/>
        </w:rPr>
        <w:t xml:space="preserve"> アプリケーション層の共通クラスを格納</w:t>
      </w:r>
    </w:p>
    <w:p w14:paraId="711A9FA4" w14:textId="43836555" w:rsidR="0050197D" w:rsidRPr="00434E75" w:rsidRDefault="0050197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t>└todo ... todo管理業務に関わる</w:t>
      </w:r>
      <w:r w:rsidR="00CE4137">
        <w:rPr>
          <w:rFonts w:hint="eastAsia"/>
        </w:rPr>
        <w:t>ManagedBeanやJAX-RSのリソース</w:t>
      </w:r>
      <w:r w:rsidRPr="00434E75">
        <w:rPr>
          <w:rFonts w:hint="eastAsia"/>
        </w:rPr>
        <w:t>クラスを格納</w:t>
      </w:r>
    </w:p>
    <w:p w14:paraId="256B5AAE" w14:textId="77777777"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└domain ... ドメイン層を格納</w:t>
      </w:r>
    </w:p>
    <w:p w14:paraId="62F28ADD" w14:textId="33FB62E3" w:rsidR="00CE4137" w:rsidRPr="00434E75" w:rsidRDefault="00CE4137" w:rsidP="0050197D">
      <w:pPr>
        <w:pStyle w:val="ad"/>
        <w:ind w:left="156" w:hanging="156"/>
      </w:pPr>
      <w:r w:rsidRPr="00434E75">
        <w:rPr>
          <w:rFonts w:hint="eastAsia"/>
        </w:rPr>
        <w:tab/>
      </w:r>
      <w:r w:rsidRPr="00434E75">
        <w:rPr>
          <w:rFonts w:hint="eastAsia"/>
        </w:rPr>
        <w:tab/>
      </w:r>
      <w:r w:rsidRPr="00434E75">
        <w:rPr>
          <w:rFonts w:hint="eastAsia"/>
        </w:rPr>
        <w:tab/>
      </w:r>
      <w:r>
        <w:rPr>
          <w:rFonts w:hint="eastAsia"/>
        </w:rPr>
        <w:t xml:space="preserve">　</w:t>
      </w:r>
      <w:r w:rsidRPr="00434E75">
        <w:rPr>
          <w:rFonts w:hint="eastAsia"/>
        </w:rPr>
        <w:tab/>
        <w:t>├</w:t>
      </w:r>
      <w:r>
        <w:rPr>
          <w:rFonts w:hint="eastAsia"/>
        </w:rPr>
        <w:t>common ... ドメイン層の共通クラス</w:t>
      </w:r>
    </w:p>
    <w:p w14:paraId="22828FEB" w14:textId="77777777" w:rsidR="0050197D" w:rsidRPr="00434E75" w:rsidRDefault="0050197D" w:rsidP="0050197D">
      <w:pPr>
        <w:pStyle w:val="ad"/>
        <w:ind w:left="156" w:hanging="156"/>
      </w:pPr>
      <w:r w:rsidRPr="00434E75">
        <w:rPr>
          <w:rFonts w:hint="eastAsia"/>
        </w:rPr>
        <w:tab/>
      </w:r>
      <w:r w:rsidRPr="00434E75">
        <w:rPr>
          <w:rFonts w:hint="eastAsia"/>
        </w:rPr>
        <w:tab/>
      </w:r>
      <w:r w:rsidRPr="00434E75">
        <w:rPr>
          <w:rFonts w:hint="eastAsia"/>
        </w:rPr>
        <w:tab/>
      </w:r>
      <w:r w:rsidRPr="00434E75">
        <w:rPr>
          <w:rFonts w:hint="eastAsia"/>
        </w:rPr>
        <w:tab/>
        <w:t>├model ... DomainObjectを格納</w:t>
      </w:r>
    </w:p>
    <w:p w14:paraId="287C35E6" w14:textId="3FEACC16"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r>
      <w:r w:rsidRPr="00434E75">
        <w:rPr>
          <w:rFonts w:hint="eastAsia"/>
        </w:rPr>
        <w:tab/>
        <w:t>└service</w:t>
      </w:r>
      <w:r w:rsidR="00BC28ED">
        <w:rPr>
          <w:rFonts w:hint="eastAsia"/>
        </w:rPr>
        <w:t xml:space="preserve"> ... EJB</w:t>
      </w:r>
      <w:r>
        <w:rPr>
          <w:rFonts w:hint="eastAsia"/>
        </w:rPr>
        <w:t>を格納</w:t>
      </w:r>
    </w:p>
    <w:p w14:paraId="402C72C6" w14:textId="2CA7E26D" w:rsidR="0050197D" w:rsidRPr="00434E75" w:rsidRDefault="0050197D" w:rsidP="0050197D">
      <w:pPr>
        <w:pStyle w:val="ad"/>
        <w:ind w:left="156" w:hanging="156"/>
      </w:pPr>
      <w:r>
        <w:rPr>
          <w:rFonts w:hint="eastAsia"/>
        </w:rPr>
        <w:tab/>
      </w:r>
      <w:r>
        <w:rPr>
          <w:rFonts w:hint="eastAsia"/>
        </w:rPr>
        <w:tab/>
      </w:r>
      <w:r>
        <w:rPr>
          <w:rFonts w:hint="eastAsia"/>
        </w:rPr>
        <w:tab/>
      </w:r>
      <w:r>
        <w:rPr>
          <w:rFonts w:hint="eastAsia"/>
        </w:rPr>
        <w:tab/>
      </w:r>
      <w:r>
        <w:rPr>
          <w:rFonts w:hint="eastAsia"/>
        </w:rPr>
        <w:tab/>
        <w:t>└todo ... TODO業務</w:t>
      </w:r>
      <w:r w:rsidR="00BC28ED">
        <w:rPr>
          <w:rFonts w:hint="eastAsia"/>
        </w:rPr>
        <w:t>EJB</w:t>
      </w:r>
    </w:p>
    <w:p w14:paraId="5EDDCA01" w14:textId="66DD5AAA" w:rsidR="0050197D" w:rsidRPr="00434E75" w:rsidRDefault="00BC28ED" w:rsidP="0050197D">
      <w:pPr>
        <w:pStyle w:val="ad"/>
        <w:ind w:left="156" w:hanging="156"/>
      </w:pPr>
      <w:r>
        <w:rPr>
          <w:rFonts w:hint="eastAsia"/>
        </w:rPr>
        <w:t>web</w:t>
      </w:r>
    </w:p>
    <w:p w14:paraId="7D9B706F" w14:textId="77777777" w:rsidR="0050197D" w:rsidRDefault="0050197D" w:rsidP="0050197D">
      <w:pPr>
        <w:pStyle w:val="ad"/>
        <w:ind w:left="156" w:hanging="156"/>
      </w:pPr>
      <w:r w:rsidRPr="00434E75">
        <w:rPr>
          <w:rFonts w:hint="eastAsia"/>
        </w:rPr>
        <w:tab/>
      </w:r>
      <w:r w:rsidRPr="00434E75">
        <w:rPr>
          <w:rFonts w:hint="eastAsia"/>
        </w:rPr>
        <w:tab/>
      </w:r>
      <w:r>
        <w:rPr>
          <w:rFonts w:hint="eastAsia"/>
        </w:rPr>
        <w:t>└WEB-INF</w:t>
      </w:r>
    </w:p>
    <w:p w14:paraId="5CD97F14" w14:textId="13B7113D" w:rsidR="00BC28ED" w:rsidRPr="00434E75" w:rsidRDefault="00BC28ED" w:rsidP="00BC28ED">
      <w:pPr>
        <w:pStyle w:val="ad"/>
        <w:ind w:left="156" w:hanging="156"/>
      </w:pPr>
      <w:r>
        <w:rPr>
          <w:rFonts w:hint="eastAsia"/>
        </w:rPr>
        <w:tab/>
      </w:r>
      <w:r>
        <w:rPr>
          <w:rFonts w:hint="eastAsia"/>
        </w:rPr>
        <w:tab/>
      </w:r>
      <w:r w:rsidR="0050197D">
        <w:rPr>
          <w:rFonts w:hint="eastAsia"/>
        </w:rPr>
        <w:t>└</w:t>
      </w:r>
      <w:r>
        <w:rPr>
          <w:rFonts w:hint="eastAsia"/>
        </w:rPr>
        <w:t xml:space="preserve">todo ... </w:t>
      </w:r>
      <w:r w:rsidRPr="00434E75">
        <w:rPr>
          <w:rFonts w:hint="eastAsia"/>
        </w:rPr>
        <w:t>todo</w:t>
      </w:r>
      <w:r>
        <w:rPr>
          <w:rFonts w:hint="eastAsia"/>
        </w:rPr>
        <w:t>管理業務に関わるfacelets(xhtml)を格納</w:t>
      </w:r>
    </w:p>
    <w:p w14:paraId="32D688EB" w14:textId="77777777" w:rsidR="005B51F2" w:rsidRDefault="005B51F2" w:rsidP="00D365A9"/>
    <w:p w14:paraId="6B1C3D07" w14:textId="77777777" w:rsidR="0059526D" w:rsidRDefault="0059526D" w:rsidP="0059526D"/>
    <w:p w14:paraId="355E3512" w14:textId="77777777" w:rsidR="0059526D" w:rsidRDefault="0059526D" w:rsidP="0059526D">
      <w:pPr>
        <w:pStyle w:val="ae"/>
      </w:pPr>
      <w:r>
        <w:t>Memo:</w:t>
      </w:r>
      <w:r>
        <w:rPr>
          <w:rFonts w:hint="eastAsia"/>
        </w:rPr>
        <w:t>ドメイン層をビジネス層、アプリケーション層をプレゼン層と呼ぶ方が自然に感じる場合は読み替えてよい。</w:t>
      </w:r>
    </w:p>
    <w:p w14:paraId="0A1DD057" w14:textId="77777777" w:rsidR="0059526D" w:rsidRDefault="0059526D" w:rsidP="00D365A9"/>
    <w:p w14:paraId="34CE583F" w14:textId="65AE4850" w:rsidR="0059526D" w:rsidRDefault="00847189" w:rsidP="00D365A9">
      <w:ins w:id="575" w:author="寺田 佳央" w:date="2013-08-21T15:24:00Z">
        <w:r>
          <w:br w:type="page"/>
        </w:r>
      </w:ins>
    </w:p>
    <w:p w14:paraId="1B3A6506" w14:textId="77777777" w:rsidR="00D365A9" w:rsidRDefault="00D365A9" w:rsidP="00E66934">
      <w:pPr>
        <w:pStyle w:val="1"/>
      </w:pPr>
      <w:bookmarkStart w:id="576" w:name="_Ref358804491"/>
      <w:bookmarkStart w:id="577" w:name="_Toc238348455"/>
      <w:r>
        <w:rPr>
          <w:rFonts w:hint="eastAsia"/>
        </w:rPr>
        <w:t>Todo</w:t>
      </w:r>
      <w:r>
        <w:rPr>
          <w:rFonts w:hint="eastAsia"/>
        </w:rPr>
        <w:t>アプリケーションの作成</w:t>
      </w:r>
      <w:bookmarkEnd w:id="576"/>
      <w:bookmarkEnd w:id="577"/>
    </w:p>
    <w:p w14:paraId="1DFDC6BB" w14:textId="20A719F3" w:rsidR="00096B35" w:rsidDel="00393A14" w:rsidRDefault="00F7042B" w:rsidP="00096B35">
      <w:pPr>
        <w:rPr>
          <w:del w:id="578" w:author="寺田 佳央" w:date="2013-08-21T15:24:00Z"/>
        </w:rPr>
      </w:pPr>
      <w:r>
        <w:rPr>
          <w:rFonts w:hint="eastAsia"/>
        </w:rPr>
        <w:t>Todo</w:t>
      </w:r>
      <w:r>
        <w:rPr>
          <w:rFonts w:hint="eastAsia"/>
        </w:rPr>
        <w:t>アプリケーションを作成</w:t>
      </w:r>
      <w:del w:id="579" w:author="寺田 佳央" w:date="2013-08-21T15:24:00Z">
        <w:r w:rsidDel="005D4B1A">
          <w:rPr>
            <w:rFonts w:hint="eastAsia"/>
          </w:rPr>
          <w:delText>する</w:delText>
        </w:r>
      </w:del>
      <w:ins w:id="580" w:author="寺田 佳央" w:date="2013-08-21T15:24:00Z">
        <w:r w:rsidR="005D4B1A">
          <w:rPr>
            <w:rFonts w:hint="eastAsia"/>
          </w:rPr>
          <w:t>します</w:t>
        </w:r>
      </w:ins>
      <w:r>
        <w:rPr>
          <w:rFonts w:hint="eastAsia"/>
        </w:rPr>
        <w:t>。</w:t>
      </w:r>
    </w:p>
    <w:p w14:paraId="10BC1224" w14:textId="3B1D42EC" w:rsidR="00F7042B" w:rsidRDefault="00F7042B" w:rsidP="00096B35">
      <w:r>
        <w:rPr>
          <w:rFonts w:hint="eastAsia"/>
        </w:rPr>
        <w:t>作成する順は</w:t>
      </w:r>
      <w:del w:id="581" w:author="寺田 佳央" w:date="2013-08-21T15:24:00Z">
        <w:r w:rsidDel="00393A14">
          <w:rPr>
            <w:rFonts w:hint="eastAsia"/>
          </w:rPr>
          <w:delText>以下</w:delText>
        </w:r>
      </w:del>
      <w:ins w:id="582" w:author="寺田 佳央" w:date="2013-08-21T15:24:00Z">
        <w:r w:rsidR="00393A14">
          <w:rPr>
            <w:rFonts w:hint="eastAsia"/>
          </w:rPr>
          <w:t>下記</w:t>
        </w:r>
      </w:ins>
      <w:r>
        <w:rPr>
          <w:rFonts w:hint="eastAsia"/>
        </w:rPr>
        <w:t>の通りで</w:t>
      </w:r>
      <w:del w:id="583" w:author="寺田 佳央" w:date="2013-08-21T15:24:00Z">
        <w:r w:rsidDel="00393A14">
          <w:rPr>
            <w:rFonts w:hint="eastAsia"/>
          </w:rPr>
          <w:delText>ある</w:delText>
        </w:r>
      </w:del>
      <w:ins w:id="584" w:author="寺田 佳央" w:date="2013-08-21T15:24:00Z">
        <w:r w:rsidR="00393A14">
          <w:rPr>
            <w:rFonts w:hint="eastAsia"/>
          </w:rPr>
          <w:t>す</w:t>
        </w:r>
      </w:ins>
      <w:r>
        <w:rPr>
          <w:rFonts w:hint="eastAsia"/>
        </w:rPr>
        <w:t>。</w:t>
      </w:r>
    </w:p>
    <w:p w14:paraId="1A10B2AB" w14:textId="77777777" w:rsidR="00F7042B" w:rsidRDefault="00F7042B" w:rsidP="00096B35"/>
    <w:p w14:paraId="31D447B3" w14:textId="6CA9FF04" w:rsidR="00EF28F2" w:rsidRDefault="00DE74CF" w:rsidP="00507DB9">
      <w:pPr>
        <w:pStyle w:val="afe"/>
        <w:numPr>
          <w:ilvl w:val="0"/>
          <w:numId w:val="26"/>
        </w:numPr>
        <w:ind w:leftChars="0"/>
      </w:pPr>
      <w:r>
        <w:rPr>
          <w:rFonts w:hint="eastAsia"/>
        </w:rPr>
        <w:t>ドメイン層</w:t>
      </w:r>
    </w:p>
    <w:p w14:paraId="50A930D1" w14:textId="6D5A7484" w:rsidR="00507DB9" w:rsidRDefault="00507DB9" w:rsidP="00507DB9">
      <w:pPr>
        <w:pStyle w:val="afe"/>
        <w:numPr>
          <w:ilvl w:val="1"/>
          <w:numId w:val="26"/>
        </w:numPr>
        <w:ind w:leftChars="0"/>
      </w:pPr>
      <w:r>
        <w:rPr>
          <w:rFonts w:hint="eastAsia"/>
        </w:rPr>
        <w:t>DomeinObject(JPA</w:t>
      </w:r>
      <w:r>
        <w:rPr>
          <w:rFonts w:hint="eastAsia"/>
        </w:rPr>
        <w:t>の</w:t>
      </w:r>
      <w:r>
        <w:rPr>
          <w:rFonts w:hint="eastAsia"/>
        </w:rPr>
        <w:t>Entity)</w:t>
      </w:r>
      <w:r>
        <w:rPr>
          <w:rFonts w:hint="eastAsia"/>
        </w:rPr>
        <w:t>作成</w:t>
      </w:r>
    </w:p>
    <w:p w14:paraId="30DB14FD" w14:textId="7A1DF5F5" w:rsidR="00507DB9" w:rsidRDefault="00507DB9" w:rsidP="00507DB9">
      <w:pPr>
        <w:pStyle w:val="afe"/>
        <w:numPr>
          <w:ilvl w:val="1"/>
          <w:numId w:val="26"/>
        </w:numPr>
        <w:ind w:leftChars="0"/>
      </w:pPr>
      <w:r>
        <w:rPr>
          <w:rFonts w:hint="eastAsia"/>
        </w:rPr>
        <w:t>EJB</w:t>
      </w:r>
      <w:r>
        <w:rPr>
          <w:rFonts w:hint="eastAsia"/>
        </w:rPr>
        <w:t>作成</w:t>
      </w:r>
    </w:p>
    <w:p w14:paraId="6A71BDF9" w14:textId="26B64F94" w:rsidR="00507DB9" w:rsidRDefault="00507DB9" w:rsidP="00507DB9">
      <w:pPr>
        <w:pStyle w:val="afe"/>
        <w:numPr>
          <w:ilvl w:val="0"/>
          <w:numId w:val="26"/>
        </w:numPr>
        <w:ind w:leftChars="0"/>
      </w:pPr>
      <w:r>
        <w:rPr>
          <w:rFonts w:hint="eastAsia"/>
        </w:rPr>
        <w:t>アプリケーション層</w:t>
      </w:r>
    </w:p>
    <w:p w14:paraId="3B17A759" w14:textId="3D498237" w:rsidR="00507DB9" w:rsidRDefault="00507DB9" w:rsidP="00507DB9">
      <w:pPr>
        <w:pStyle w:val="afe"/>
        <w:numPr>
          <w:ilvl w:val="1"/>
          <w:numId w:val="26"/>
        </w:numPr>
        <w:ind w:leftChars="0"/>
      </w:pPr>
      <w:r>
        <w:rPr>
          <w:rFonts w:hint="eastAsia"/>
        </w:rPr>
        <w:t>JSF</w:t>
      </w:r>
      <w:r>
        <w:rPr>
          <w:rFonts w:hint="eastAsia"/>
        </w:rPr>
        <w:t>作成</w:t>
      </w:r>
    </w:p>
    <w:p w14:paraId="75AE6E6C" w14:textId="374581B0" w:rsidR="00507DB9" w:rsidRDefault="00507DB9" w:rsidP="00507DB9">
      <w:pPr>
        <w:pStyle w:val="afe"/>
        <w:numPr>
          <w:ilvl w:val="2"/>
          <w:numId w:val="26"/>
        </w:numPr>
        <w:ind w:leftChars="0"/>
      </w:pPr>
      <w:r>
        <w:rPr>
          <w:rFonts w:hint="eastAsia"/>
        </w:rPr>
        <w:t>ManagedBean</w:t>
      </w:r>
      <w:r>
        <w:rPr>
          <w:rFonts w:hint="eastAsia"/>
        </w:rPr>
        <w:t>作成</w:t>
      </w:r>
    </w:p>
    <w:p w14:paraId="008D1189" w14:textId="701F0E8A" w:rsidR="00507DB9" w:rsidRDefault="00507DB9" w:rsidP="00507DB9">
      <w:pPr>
        <w:pStyle w:val="afe"/>
        <w:numPr>
          <w:ilvl w:val="2"/>
          <w:numId w:val="26"/>
        </w:numPr>
        <w:ind w:leftChars="0"/>
      </w:pPr>
      <w:r>
        <w:rPr>
          <w:rFonts w:hint="eastAsia"/>
        </w:rPr>
        <w:t>Facelets</w:t>
      </w:r>
      <w:r>
        <w:rPr>
          <w:rFonts w:hint="eastAsia"/>
        </w:rPr>
        <w:t>作成</w:t>
      </w:r>
    </w:p>
    <w:p w14:paraId="481556C4" w14:textId="388E1488" w:rsidR="00507DB9" w:rsidRDefault="00507DB9" w:rsidP="00507DB9">
      <w:pPr>
        <w:pStyle w:val="afe"/>
        <w:numPr>
          <w:ilvl w:val="1"/>
          <w:numId w:val="26"/>
        </w:numPr>
        <w:ind w:leftChars="0"/>
      </w:pPr>
      <w:r>
        <w:rPr>
          <w:rFonts w:hint="eastAsia"/>
        </w:rPr>
        <w:t>JAX-RS</w:t>
      </w:r>
      <w:r>
        <w:rPr>
          <w:rFonts w:hint="eastAsia"/>
        </w:rPr>
        <w:t>作成</w:t>
      </w:r>
    </w:p>
    <w:p w14:paraId="0D6582F1" w14:textId="77777777" w:rsidR="008E2CF2" w:rsidRDefault="008E2CF2" w:rsidP="004C73F0"/>
    <w:p w14:paraId="6B76BCEA" w14:textId="6DE7D981" w:rsidR="004C73F0" w:rsidRDefault="00887D2E" w:rsidP="004C73F0">
      <w:pPr>
        <w:pStyle w:val="2"/>
      </w:pPr>
      <w:bookmarkStart w:id="585" w:name="_Toc238348456"/>
      <w:r>
        <w:t>JPA</w:t>
      </w:r>
      <w:r>
        <w:rPr>
          <w:rFonts w:hint="eastAsia"/>
        </w:rPr>
        <w:t>の</w:t>
      </w:r>
      <w:r w:rsidR="004C73F0">
        <w:t>Entity</w:t>
      </w:r>
      <w:r w:rsidR="004C73F0">
        <w:rPr>
          <w:rFonts w:hint="eastAsia"/>
        </w:rPr>
        <w:t>作成</w:t>
      </w:r>
      <w:bookmarkEnd w:id="585"/>
    </w:p>
    <w:p w14:paraId="7E743A81" w14:textId="77777777" w:rsidR="004C73F0" w:rsidRDefault="004C73F0" w:rsidP="00096B35"/>
    <w:p w14:paraId="453A3C51" w14:textId="539D44A2" w:rsidR="004C73F0" w:rsidRDefault="004C127E" w:rsidP="00096B35">
      <w:r>
        <w:t>JPA</w:t>
      </w:r>
      <w:r>
        <w:rPr>
          <w:rFonts w:hint="eastAsia"/>
        </w:rPr>
        <w:t>で</w:t>
      </w:r>
      <w:r>
        <w:t>t</w:t>
      </w:r>
      <w:r w:rsidR="005324AC">
        <w:t>odo</w:t>
      </w:r>
      <w:r>
        <w:rPr>
          <w:rFonts w:hint="eastAsia"/>
        </w:rPr>
        <w:t>を永続化するため</w:t>
      </w:r>
      <w:del w:id="586" w:author="寺田 佳央" w:date="2013-08-21T15:25:00Z">
        <w:r w:rsidDel="008A1609">
          <w:rPr>
            <w:rFonts w:hint="eastAsia"/>
          </w:rPr>
          <w:delText>の</w:delText>
        </w:r>
      </w:del>
      <w:ins w:id="587" w:author="寺田 佳央" w:date="2013-08-21T15:25:00Z">
        <w:r w:rsidR="008A1609">
          <w:rPr>
            <w:rFonts w:hint="eastAsia"/>
          </w:rPr>
          <w:t>に</w:t>
        </w:r>
      </w:ins>
      <w:r>
        <w:t>Entity</w:t>
      </w:r>
      <w:r>
        <w:rPr>
          <w:rFonts w:hint="eastAsia"/>
        </w:rPr>
        <w:t>を作成</w:t>
      </w:r>
      <w:del w:id="588" w:author="寺田 佳央" w:date="2013-08-21T15:25:00Z">
        <w:r w:rsidDel="008A1609">
          <w:rPr>
            <w:rFonts w:hint="eastAsia"/>
          </w:rPr>
          <w:delText>する</w:delText>
        </w:r>
      </w:del>
      <w:ins w:id="589" w:author="寺田 佳央" w:date="2013-08-21T15:25:00Z">
        <w:r w:rsidR="008A1609">
          <w:rPr>
            <w:rFonts w:hint="eastAsia"/>
          </w:rPr>
          <w:t>します</w:t>
        </w:r>
      </w:ins>
      <w:r>
        <w:rPr>
          <w:rFonts w:hint="eastAsia"/>
        </w:rPr>
        <w:t>。今回は既に</w:t>
      </w:r>
      <w:r>
        <w:t>DB</w:t>
      </w:r>
      <w:del w:id="590" w:author="寺田 佳央" w:date="2013-08-21T15:25:00Z">
        <w:r w:rsidDel="00834A0D">
          <w:rPr>
            <w:rFonts w:hint="eastAsia"/>
          </w:rPr>
          <w:delText>が</w:delText>
        </w:r>
      </w:del>
      <w:ins w:id="591" w:author="寺田 佳央" w:date="2013-08-21T15:25:00Z">
        <w:r w:rsidR="00834A0D">
          <w:rPr>
            <w:rFonts w:hint="eastAsia"/>
          </w:rPr>
          <w:t>を</w:t>
        </w:r>
      </w:ins>
      <w:r>
        <w:rPr>
          <w:rFonts w:hint="eastAsia"/>
        </w:rPr>
        <w:t>作成</w:t>
      </w:r>
      <w:del w:id="592" w:author="寺田 佳央" w:date="2013-08-21T15:25:00Z">
        <w:r w:rsidDel="00834A0D">
          <w:rPr>
            <w:rFonts w:hint="eastAsia"/>
          </w:rPr>
          <w:delText>されているので</w:delText>
        </w:r>
      </w:del>
      <w:ins w:id="593" w:author="寺田 佳央" w:date="2013-08-21T15:25:00Z">
        <w:r w:rsidR="00834A0D">
          <w:rPr>
            <w:rFonts w:hint="eastAsia"/>
          </w:rPr>
          <w:t>しているため</w:t>
        </w:r>
      </w:ins>
      <w:r>
        <w:rPr>
          <w:rFonts w:hint="eastAsia"/>
        </w:rPr>
        <w:t>、</w:t>
      </w:r>
      <w:del w:id="594" w:author="寺田 佳央" w:date="2013-08-21T15:25:00Z">
        <w:r w:rsidDel="003C0B6E">
          <w:rPr>
            <w:rFonts w:hint="eastAsia"/>
          </w:rPr>
          <w:delText>そこ</w:delText>
        </w:r>
      </w:del>
      <w:ins w:id="595" w:author="寺田 佳央" w:date="2013-08-21T15:25:00Z">
        <w:r w:rsidR="003C0B6E">
          <w:rPr>
            <w:rFonts w:hint="eastAsia"/>
          </w:rPr>
          <w:t>作成済みの</w:t>
        </w:r>
        <w:r w:rsidR="003C0B6E">
          <w:t>DB</w:t>
        </w:r>
      </w:ins>
      <w:r>
        <w:rPr>
          <w:rFonts w:hint="eastAsia"/>
        </w:rPr>
        <w:t>からエンティティを自動生成</w:t>
      </w:r>
      <w:del w:id="596" w:author="寺田 佳央" w:date="2013-08-21T15:25:00Z">
        <w:r w:rsidDel="00DC2796">
          <w:rPr>
            <w:rFonts w:hint="eastAsia"/>
          </w:rPr>
          <w:delText>する</w:delText>
        </w:r>
      </w:del>
      <w:ins w:id="597" w:author="寺田 佳央" w:date="2013-08-21T15:25:00Z">
        <w:r w:rsidR="00DC2796">
          <w:rPr>
            <w:rFonts w:hint="eastAsia"/>
          </w:rPr>
          <w:t>します</w:t>
        </w:r>
      </w:ins>
      <w:r>
        <w:rPr>
          <w:rFonts w:hint="eastAsia"/>
        </w:rPr>
        <w:t>。</w:t>
      </w:r>
    </w:p>
    <w:p w14:paraId="07149CB5" w14:textId="07EFF927" w:rsidR="004C127E" w:rsidRDefault="007E49D0" w:rsidP="00096B35">
      <w:ins w:id="598" w:author="寺田 佳央" w:date="2013-08-21T15:26:00Z">
        <w:r>
          <w:br w:type="page"/>
        </w:r>
      </w:ins>
    </w:p>
    <w:p w14:paraId="42F16FB2" w14:textId="77777777" w:rsidR="004C73F0" w:rsidRDefault="004C73F0" w:rsidP="004C73F0">
      <w:pPr>
        <w:pStyle w:val="3"/>
      </w:pPr>
      <w:bookmarkStart w:id="599" w:name="_Toc238348457"/>
      <w:r>
        <w:rPr>
          <w:rFonts w:hint="eastAsia"/>
        </w:rPr>
        <w:t>リバースエンジニアリングで</w:t>
      </w:r>
      <w:r>
        <w:t>DB</w:t>
      </w:r>
      <w:r>
        <w:rPr>
          <w:rFonts w:hint="eastAsia"/>
        </w:rPr>
        <w:t>からエンティティ生成</w:t>
      </w:r>
      <w:bookmarkEnd w:id="599"/>
    </w:p>
    <w:p w14:paraId="4356D0BD" w14:textId="77777777" w:rsidR="004C73F0" w:rsidRDefault="004C73F0" w:rsidP="004C73F0"/>
    <w:p w14:paraId="2612CA7B" w14:textId="4E12D400" w:rsidR="0051444D" w:rsidRDefault="0051444D" w:rsidP="004C73F0">
      <w:r>
        <w:t>todo</w:t>
      </w:r>
      <w:r>
        <w:rPr>
          <w:rFonts w:hint="eastAsia"/>
        </w:rPr>
        <w:t>プロジェクトを右クリックして「新規」</w:t>
      </w:r>
      <w:r>
        <w:sym w:font="Wingdings" w:char="F0E0"/>
      </w:r>
      <w:r>
        <w:rPr>
          <w:rFonts w:hint="eastAsia"/>
        </w:rPr>
        <w:t>「その他」で「持続性」</w:t>
      </w:r>
      <w:r>
        <w:sym w:font="Wingdings" w:char="F0E0"/>
      </w:r>
      <w:r>
        <w:rPr>
          <w:rFonts w:hint="eastAsia"/>
        </w:rPr>
        <w:t>「データベースからのエンティティ・クラス」を</w:t>
      </w:r>
      <w:del w:id="600" w:author="寺田 佳央" w:date="2013-08-21T15:27:00Z">
        <w:r w:rsidDel="0030484F">
          <w:rPr>
            <w:rFonts w:hint="eastAsia"/>
          </w:rPr>
          <w:delText>クリック</w:delText>
        </w:r>
      </w:del>
      <w:ins w:id="601" w:author="寺田 佳央" w:date="2013-08-21T15:27:00Z">
        <w:r w:rsidR="0030484F">
          <w:rPr>
            <w:rFonts w:hint="eastAsia"/>
          </w:rPr>
          <w:t>選択</w:t>
        </w:r>
      </w:ins>
      <w:r>
        <w:rPr>
          <w:rFonts w:hint="eastAsia"/>
        </w:rPr>
        <w:t>し、「次</w:t>
      </w:r>
      <w:ins w:id="602" w:author="寺田 佳央" w:date="2013-08-21T15:26:00Z">
        <w:r w:rsidR="00A465CC">
          <w:t xml:space="preserve"> &gt;</w:t>
        </w:r>
      </w:ins>
      <w:r>
        <w:rPr>
          <w:rFonts w:hint="eastAsia"/>
        </w:rPr>
        <w:t>」</w:t>
      </w:r>
      <w:ins w:id="603" w:author="寺田 佳央" w:date="2013-08-21T15:27:00Z">
        <w:r w:rsidR="0030484F">
          <w:rPr>
            <w:rFonts w:hint="eastAsia"/>
          </w:rPr>
          <w:t>ボタンを押下してください</w:t>
        </w:r>
      </w:ins>
      <w:del w:id="604" w:author="寺田 佳央" w:date="2013-08-21T15:27:00Z">
        <w:r w:rsidDel="0030484F">
          <w:rPr>
            <w:rFonts w:hint="eastAsia"/>
          </w:rPr>
          <w:delText>へ</w:delText>
        </w:r>
      </w:del>
      <w:r>
        <w:rPr>
          <w:rFonts w:hint="eastAsia"/>
        </w:rPr>
        <w:t>。</w:t>
      </w:r>
    </w:p>
    <w:p w14:paraId="68856C8E" w14:textId="718568CF" w:rsidR="0051444D" w:rsidRDefault="0051444D" w:rsidP="004C73F0"/>
    <w:p w14:paraId="105F4B30" w14:textId="4A731BA1" w:rsidR="0051444D" w:rsidRDefault="0051444D" w:rsidP="004C73F0">
      <w:r>
        <w:rPr>
          <w:noProof/>
        </w:rPr>
        <w:drawing>
          <wp:inline distT="0" distB="0" distL="0" distR="0" wp14:anchorId="190EC665" wp14:editId="084F6294">
            <wp:extent cx="4319905" cy="3055162"/>
            <wp:effectExtent l="0" t="0" r="0" b="0"/>
            <wp:docPr id="2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055162"/>
                    </a:xfrm>
                    <a:prstGeom prst="rect">
                      <a:avLst/>
                    </a:prstGeom>
                    <a:noFill/>
                    <a:ln>
                      <a:noFill/>
                    </a:ln>
                  </pic:spPr>
                </pic:pic>
              </a:graphicData>
            </a:graphic>
          </wp:inline>
        </w:drawing>
      </w:r>
    </w:p>
    <w:p w14:paraId="39AA2AF4" w14:textId="77777777" w:rsidR="004C73F0" w:rsidRDefault="004C73F0" w:rsidP="004C73F0"/>
    <w:p w14:paraId="35EF177D" w14:textId="58559066" w:rsidR="004507BE" w:rsidRDefault="007A3BE9" w:rsidP="004C73F0">
      <w:ins w:id="605" w:author="寺田 佳央" w:date="2013-08-21T15:27:00Z">
        <w:r>
          <w:br w:type="page"/>
        </w:r>
        <w:r>
          <w:rPr>
            <w:rFonts w:hint="eastAsia"/>
          </w:rPr>
          <w:lastRenderedPageBreak/>
          <w:t>「</w:t>
        </w:r>
        <w:r>
          <w:t xml:space="preserve">New </w:t>
        </w:r>
        <w:r>
          <w:rPr>
            <w:rFonts w:hint="eastAsia"/>
          </w:rPr>
          <w:t>データベースからのエンティティ</w:t>
        </w:r>
      </w:ins>
      <w:ins w:id="606" w:author="寺田 佳央" w:date="2013-08-21T15:28:00Z">
        <w:r>
          <w:rPr>
            <w:rFonts w:hint="eastAsia"/>
          </w:rPr>
          <w:t>・クラス</w:t>
        </w:r>
      </w:ins>
      <w:ins w:id="607" w:author="寺田 佳央" w:date="2013-08-21T15:27:00Z">
        <w:r>
          <w:rPr>
            <w:rFonts w:hint="eastAsia"/>
          </w:rPr>
          <w:t>」</w:t>
        </w:r>
      </w:ins>
      <w:ins w:id="608" w:author="寺田 佳央" w:date="2013-08-21T15:28:00Z">
        <w:r>
          <w:rPr>
            <w:rFonts w:hint="eastAsia"/>
          </w:rPr>
          <w:t>ウィンドウにおいて、「データ・ソース</w:t>
        </w:r>
        <w:r>
          <w:t>(D) :</w:t>
        </w:r>
        <w:r>
          <w:rPr>
            <w:rFonts w:hint="eastAsia"/>
          </w:rPr>
          <w:t>」の</w:t>
        </w:r>
      </w:ins>
      <w:ins w:id="609" w:author="寺田 佳央" w:date="2013-08-21T15:31:00Z">
        <w:r w:rsidR="006100D9">
          <w:rPr>
            <w:rFonts w:hint="eastAsia"/>
          </w:rPr>
          <w:t>コンボボックスから</w:t>
        </w:r>
      </w:ins>
      <w:del w:id="610" w:author="寺田 佳央" w:date="2013-08-21T15:28:00Z">
        <w:r w:rsidR="004507BE" w:rsidDel="007A3BE9">
          <w:rPr>
            <w:rFonts w:hint="eastAsia"/>
          </w:rPr>
          <w:delText>データ・ソース</w:delText>
        </w:r>
      </w:del>
      <w:del w:id="611" w:author="寺田 佳央" w:date="2013-08-21T15:31:00Z">
        <w:r w:rsidR="004507BE" w:rsidDel="006100D9">
          <w:rPr>
            <w:rFonts w:hint="eastAsia"/>
          </w:rPr>
          <w:delText>で</w:delText>
        </w:r>
      </w:del>
      <w:r w:rsidR="004507BE">
        <w:rPr>
          <w:rFonts w:hint="eastAsia"/>
        </w:rPr>
        <w:t>「新しいデータ・ソース</w:t>
      </w:r>
      <w:ins w:id="612" w:author="寺田 佳央" w:date="2013-08-21T15:31:00Z">
        <w:r w:rsidR="006100D9">
          <w:t>…</w:t>
        </w:r>
      </w:ins>
      <w:r w:rsidR="004507BE">
        <w:rPr>
          <w:rFonts w:hint="eastAsia"/>
        </w:rPr>
        <w:t>」を</w:t>
      </w:r>
      <w:del w:id="613" w:author="寺田 佳央" w:date="2013-08-21T15:31:00Z">
        <w:r w:rsidR="004507BE" w:rsidDel="006100D9">
          <w:rPr>
            <w:rFonts w:hint="eastAsia"/>
          </w:rPr>
          <w:delText>クリック</w:delText>
        </w:r>
      </w:del>
      <w:ins w:id="614" w:author="寺田 佳央" w:date="2013-08-21T15:31:00Z">
        <w:r w:rsidR="006100D9">
          <w:rPr>
            <w:rFonts w:hint="eastAsia"/>
          </w:rPr>
          <w:t>選択します。</w:t>
        </w:r>
      </w:ins>
      <w:del w:id="615" w:author="寺田 佳央" w:date="2013-08-21T15:31:00Z">
        <w:r w:rsidR="004507BE" w:rsidDel="006100D9">
          <w:rPr>
            <w:rFonts w:hint="eastAsia"/>
          </w:rPr>
          <w:delText>。</w:delText>
        </w:r>
      </w:del>
    </w:p>
    <w:p w14:paraId="503E9B65" w14:textId="77777777" w:rsidR="004C73F0" w:rsidRDefault="004C73F0" w:rsidP="004C73F0">
      <w:r>
        <w:rPr>
          <w:noProof/>
        </w:rPr>
        <w:drawing>
          <wp:inline distT="0" distB="0" distL="0" distR="0" wp14:anchorId="0BE0FD56" wp14:editId="51638291">
            <wp:extent cx="4319905" cy="3141314"/>
            <wp:effectExtent l="0" t="0" r="0" b="889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9905" cy="3141314"/>
                    </a:xfrm>
                    <a:prstGeom prst="rect">
                      <a:avLst/>
                    </a:prstGeom>
                    <a:noFill/>
                    <a:ln>
                      <a:noFill/>
                    </a:ln>
                  </pic:spPr>
                </pic:pic>
              </a:graphicData>
            </a:graphic>
          </wp:inline>
        </w:drawing>
      </w:r>
    </w:p>
    <w:p w14:paraId="2CBF48B3" w14:textId="2521B647" w:rsidR="00262D32" w:rsidRDefault="00262D32" w:rsidP="004C73F0">
      <w:pPr>
        <w:rPr>
          <w:ins w:id="616" w:author="寺田 佳央" w:date="2013-08-21T15:33:00Z"/>
        </w:rPr>
      </w:pPr>
      <w:ins w:id="617" w:author="寺田 佳央" w:date="2013-08-21T15:31:00Z">
        <w:r>
          <w:br w:type="page"/>
        </w:r>
      </w:ins>
      <w:ins w:id="618" w:author="寺田 佳央" w:date="2013-08-21T15:32:00Z">
        <w:r>
          <w:rPr>
            <w:rFonts w:hint="eastAsia"/>
          </w:rPr>
          <w:lastRenderedPageBreak/>
          <w:t>「データ・ソース</w:t>
        </w:r>
      </w:ins>
      <w:ins w:id="619" w:author="寺田 佳央" w:date="2013-08-21T15:33:00Z">
        <w:r>
          <w:rPr>
            <w:rFonts w:hint="eastAsia"/>
          </w:rPr>
          <w:t>を作成</w:t>
        </w:r>
      </w:ins>
      <w:ins w:id="620" w:author="寺田 佳央" w:date="2013-08-21T15:32:00Z">
        <w:r>
          <w:rPr>
            <w:rFonts w:hint="eastAsia"/>
          </w:rPr>
          <w:t>」</w:t>
        </w:r>
      </w:ins>
      <w:ins w:id="621" w:author="寺田 佳央" w:date="2013-08-21T15:33:00Z">
        <w:r>
          <w:rPr>
            <w:rFonts w:hint="eastAsia"/>
          </w:rPr>
          <w:t>ウィンドウ内で下記の内容を入力し「</w:t>
        </w:r>
        <w:r>
          <w:t>OK</w:t>
        </w:r>
        <w:r>
          <w:rPr>
            <w:rFonts w:hint="eastAsia"/>
          </w:rPr>
          <w:t>」ボタンを押下してください。</w:t>
        </w:r>
      </w:ins>
    </w:p>
    <w:p w14:paraId="6E41F7B7" w14:textId="77777777" w:rsidR="00262D32" w:rsidRDefault="00262D32" w:rsidP="004C73F0">
      <w:pPr>
        <w:rPr>
          <w:ins w:id="622" w:author="寺田 佳央" w:date="2013-08-21T15:31:00Z"/>
        </w:rPr>
      </w:pPr>
    </w:p>
    <w:tbl>
      <w:tblPr>
        <w:tblStyle w:val="a5"/>
        <w:tblW w:w="0" w:type="auto"/>
        <w:tblLook w:val="04A0" w:firstRow="1" w:lastRow="0" w:firstColumn="1" w:lastColumn="0" w:noHBand="0" w:noVBand="1"/>
        <w:tblPrChange w:id="623" w:author="寺田 佳央" w:date="2013-08-21T15:36:00Z">
          <w:tblPr>
            <w:tblStyle w:val="a5"/>
            <w:tblW w:w="0" w:type="auto"/>
            <w:tblLook w:val="04A0" w:firstRow="1" w:lastRow="0" w:firstColumn="1" w:lastColumn="0" w:noHBand="0" w:noVBand="1"/>
          </w:tblPr>
        </w:tblPrChange>
      </w:tblPr>
      <w:tblGrid>
        <w:gridCol w:w="2376"/>
        <w:gridCol w:w="4626"/>
        <w:tblGridChange w:id="624">
          <w:tblGrid>
            <w:gridCol w:w="3501"/>
            <w:gridCol w:w="3501"/>
          </w:tblGrid>
        </w:tblGridChange>
      </w:tblGrid>
      <w:tr w:rsidR="00262D32" w14:paraId="110A0EFA" w14:textId="77777777" w:rsidTr="00CF4589">
        <w:trPr>
          <w:ins w:id="625" w:author="寺田 佳央" w:date="2013-08-21T15:31:00Z"/>
        </w:trPr>
        <w:tc>
          <w:tcPr>
            <w:tcW w:w="2376" w:type="dxa"/>
            <w:tcPrChange w:id="626" w:author="寺田 佳央" w:date="2013-08-21T15:36:00Z">
              <w:tcPr>
                <w:tcW w:w="3501" w:type="dxa"/>
              </w:tcPr>
            </w:tcPrChange>
          </w:tcPr>
          <w:p w14:paraId="2DEDB706" w14:textId="3D6A8AEF" w:rsidR="00262D32" w:rsidRDefault="00262D32">
            <w:pPr>
              <w:tabs>
                <w:tab w:val="left" w:pos="800"/>
              </w:tabs>
              <w:rPr>
                <w:ins w:id="627" w:author="寺田 佳央" w:date="2013-08-21T15:31:00Z"/>
              </w:rPr>
              <w:pPrChange w:id="628" w:author="寺田 佳央" w:date="2013-08-21T15:32:00Z">
                <w:pPr/>
              </w:pPrChange>
            </w:pPr>
            <w:ins w:id="629" w:author="寺田 佳央" w:date="2013-08-21T15:32:00Z">
              <w:r>
                <w:rPr>
                  <w:rFonts w:hint="eastAsia"/>
                </w:rPr>
                <w:t>入力項目</w:t>
              </w:r>
            </w:ins>
          </w:p>
        </w:tc>
        <w:tc>
          <w:tcPr>
            <w:tcW w:w="4626" w:type="dxa"/>
            <w:tcPrChange w:id="630" w:author="寺田 佳央" w:date="2013-08-21T15:36:00Z">
              <w:tcPr>
                <w:tcW w:w="3501" w:type="dxa"/>
              </w:tcPr>
            </w:tcPrChange>
          </w:tcPr>
          <w:p w14:paraId="139332A1" w14:textId="0DB4CF1F" w:rsidR="00262D32" w:rsidRDefault="00262D32" w:rsidP="004C73F0">
            <w:pPr>
              <w:rPr>
                <w:ins w:id="631" w:author="寺田 佳央" w:date="2013-08-21T15:31:00Z"/>
              </w:rPr>
            </w:pPr>
            <w:ins w:id="632" w:author="寺田 佳央" w:date="2013-08-21T15:32:00Z">
              <w:r>
                <w:rPr>
                  <w:rFonts w:hint="eastAsia"/>
                </w:rPr>
                <w:t>入力値</w:t>
              </w:r>
            </w:ins>
          </w:p>
        </w:tc>
      </w:tr>
      <w:tr w:rsidR="00262D32" w14:paraId="4D084774" w14:textId="77777777" w:rsidTr="00CF4589">
        <w:trPr>
          <w:ins w:id="633" w:author="寺田 佳央" w:date="2013-08-21T15:31:00Z"/>
        </w:trPr>
        <w:tc>
          <w:tcPr>
            <w:tcW w:w="2376" w:type="dxa"/>
            <w:tcPrChange w:id="634" w:author="寺田 佳央" w:date="2013-08-21T15:36:00Z">
              <w:tcPr>
                <w:tcW w:w="3501" w:type="dxa"/>
              </w:tcPr>
            </w:tcPrChange>
          </w:tcPr>
          <w:p w14:paraId="49ED410C" w14:textId="4ED64820" w:rsidR="00262D32" w:rsidRDefault="00262D32" w:rsidP="004C73F0">
            <w:pPr>
              <w:rPr>
                <w:ins w:id="635" w:author="寺田 佳央" w:date="2013-08-21T15:31:00Z"/>
              </w:rPr>
            </w:pPr>
            <w:ins w:id="636" w:author="寺田 佳央" w:date="2013-08-21T15:31:00Z">
              <w:r>
                <w:t>JNDI</w:t>
              </w:r>
              <w:r>
                <w:rPr>
                  <w:rFonts w:hint="eastAsia"/>
                </w:rPr>
                <w:t>名</w:t>
              </w:r>
            </w:ins>
            <w:ins w:id="637" w:author="寺田 佳央" w:date="2013-08-21T15:32:00Z">
              <w:r>
                <w:t>(J)</w:t>
              </w:r>
            </w:ins>
          </w:p>
        </w:tc>
        <w:tc>
          <w:tcPr>
            <w:tcW w:w="4626" w:type="dxa"/>
            <w:tcPrChange w:id="638" w:author="寺田 佳央" w:date="2013-08-21T15:36:00Z">
              <w:tcPr>
                <w:tcW w:w="3501" w:type="dxa"/>
              </w:tcPr>
            </w:tcPrChange>
          </w:tcPr>
          <w:p w14:paraId="2DE533FD" w14:textId="6CD02AC2" w:rsidR="00262D32" w:rsidRDefault="00262D32" w:rsidP="004C73F0">
            <w:pPr>
              <w:rPr>
                <w:ins w:id="639" w:author="寺田 佳央" w:date="2013-08-21T15:31:00Z"/>
              </w:rPr>
            </w:pPr>
            <w:ins w:id="640" w:author="寺田 佳央" w:date="2013-08-21T15:31:00Z">
              <w:r>
                <w:t>jdbc/tutorial</w:t>
              </w:r>
            </w:ins>
          </w:p>
        </w:tc>
      </w:tr>
      <w:tr w:rsidR="00262D32" w14:paraId="5CDEE86D" w14:textId="77777777" w:rsidTr="00CF4589">
        <w:trPr>
          <w:ins w:id="641" w:author="寺田 佳央" w:date="2013-08-21T15:31:00Z"/>
        </w:trPr>
        <w:tc>
          <w:tcPr>
            <w:tcW w:w="2376" w:type="dxa"/>
            <w:tcPrChange w:id="642" w:author="寺田 佳央" w:date="2013-08-21T15:36:00Z">
              <w:tcPr>
                <w:tcW w:w="3501" w:type="dxa"/>
              </w:tcPr>
            </w:tcPrChange>
          </w:tcPr>
          <w:p w14:paraId="51A9FF1D" w14:textId="70827DA3" w:rsidR="00262D32" w:rsidRDefault="00262D32" w:rsidP="004C73F0">
            <w:pPr>
              <w:rPr>
                <w:ins w:id="643" w:author="寺田 佳央" w:date="2013-08-21T15:31:00Z"/>
              </w:rPr>
            </w:pPr>
            <w:ins w:id="644" w:author="寺田 佳央" w:date="2013-08-21T15:32:00Z">
              <w:r>
                <w:rPr>
                  <w:rFonts w:hint="eastAsia"/>
                </w:rPr>
                <w:t>データベース接続</w:t>
              </w:r>
              <w:r>
                <w:t>(D)</w:t>
              </w:r>
            </w:ins>
          </w:p>
        </w:tc>
        <w:tc>
          <w:tcPr>
            <w:tcW w:w="4626" w:type="dxa"/>
            <w:tcPrChange w:id="645" w:author="寺田 佳央" w:date="2013-08-21T15:36:00Z">
              <w:tcPr>
                <w:tcW w:w="3501" w:type="dxa"/>
              </w:tcPr>
            </w:tcPrChange>
          </w:tcPr>
          <w:p w14:paraId="01ACCA70" w14:textId="5876CCEE" w:rsidR="00262D32" w:rsidRDefault="00262D32" w:rsidP="004C73F0">
            <w:pPr>
              <w:rPr>
                <w:ins w:id="646" w:author="寺田 佳央" w:date="2013-08-21T15:31:00Z"/>
              </w:rPr>
            </w:pPr>
            <w:ins w:id="647" w:author="寺田 佳央" w:date="2013-08-21T15:32:00Z">
              <w:r>
                <w:rPr>
                  <w:rFonts w:hint="eastAsia"/>
                </w:rPr>
                <w:t>jdbc:</w:t>
              </w:r>
              <w:r>
                <w:t>derby://localhost:1527/tutorial</w:t>
              </w:r>
            </w:ins>
          </w:p>
        </w:tc>
      </w:tr>
    </w:tbl>
    <w:p w14:paraId="0CDC59D8" w14:textId="7FA9C528" w:rsidR="004C73F0" w:rsidDel="00262D32" w:rsidRDefault="00C969F4" w:rsidP="004C73F0">
      <w:pPr>
        <w:rPr>
          <w:del w:id="648" w:author="寺田 佳央" w:date="2013-08-21T15:32:00Z"/>
        </w:rPr>
      </w:pPr>
      <w:del w:id="649" w:author="寺田 佳央" w:date="2013-08-21T15:32:00Z">
        <w:r w:rsidDel="00262D32">
          <w:delText>JNDI</w:delText>
        </w:r>
        <w:r w:rsidDel="00262D32">
          <w:rPr>
            <w:rFonts w:hint="eastAsia"/>
          </w:rPr>
          <w:delText>名</w:delText>
        </w:r>
        <w:r w:rsidDel="00262D32">
          <w:delText>: jdbc/tutorial</w:delText>
        </w:r>
      </w:del>
    </w:p>
    <w:p w14:paraId="5E792C43" w14:textId="22416E23" w:rsidR="00C969F4" w:rsidDel="00262D32" w:rsidRDefault="00C969F4" w:rsidP="004C73F0">
      <w:pPr>
        <w:rPr>
          <w:del w:id="650" w:author="寺田 佳央" w:date="2013-08-21T15:33:00Z"/>
        </w:rPr>
      </w:pPr>
      <w:del w:id="651" w:author="寺田 佳央" w:date="2013-08-21T15:32:00Z">
        <w:r w:rsidDel="00262D32">
          <w:rPr>
            <w:rFonts w:hint="eastAsia"/>
          </w:rPr>
          <w:delText>データベース接続</w:delText>
        </w:r>
        <w:r w:rsidDel="00262D32">
          <w:rPr>
            <w:rFonts w:hint="eastAsia"/>
          </w:rPr>
          <w:delText>:jdbc:</w:delText>
        </w:r>
        <w:r w:rsidDel="00262D32">
          <w:delText>derby://localhost:1527/tutorial</w:delText>
        </w:r>
      </w:del>
    </w:p>
    <w:p w14:paraId="74546506" w14:textId="731397F7" w:rsidR="00C969F4" w:rsidRDefault="00C969F4" w:rsidP="004C73F0">
      <w:del w:id="652" w:author="寺田 佳央" w:date="2013-08-21T15:33:00Z">
        <w:r w:rsidDel="00262D32">
          <w:rPr>
            <w:rFonts w:hint="eastAsia"/>
          </w:rPr>
          <w:delText>を入力し、「</w:delText>
        </w:r>
        <w:r w:rsidDel="00262D32">
          <w:delText>OK</w:delText>
        </w:r>
        <w:r w:rsidDel="00262D32">
          <w:rPr>
            <w:rFonts w:hint="eastAsia"/>
          </w:rPr>
          <w:delText>」をクリック。</w:delText>
        </w:r>
      </w:del>
    </w:p>
    <w:p w14:paraId="7C6F7960" w14:textId="77777777" w:rsidR="004C73F0" w:rsidRDefault="004C73F0" w:rsidP="004C73F0">
      <w:r>
        <w:rPr>
          <w:noProof/>
        </w:rPr>
        <w:drawing>
          <wp:inline distT="0" distB="0" distL="0" distR="0" wp14:anchorId="7194C299" wp14:editId="72FA642F">
            <wp:extent cx="4319905" cy="3132455"/>
            <wp:effectExtent l="0" t="0" r="0" b="0"/>
            <wp:docPr id="7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9905" cy="3132455"/>
                    </a:xfrm>
                    <a:prstGeom prst="rect">
                      <a:avLst/>
                    </a:prstGeom>
                    <a:noFill/>
                    <a:ln>
                      <a:noFill/>
                    </a:ln>
                  </pic:spPr>
                </pic:pic>
              </a:graphicData>
            </a:graphic>
          </wp:inline>
        </w:drawing>
      </w:r>
    </w:p>
    <w:p w14:paraId="5DC2AC54" w14:textId="75FA177C" w:rsidR="00D60BC4" w:rsidDel="00CF4589" w:rsidRDefault="00CF4589" w:rsidP="004C73F0">
      <w:pPr>
        <w:rPr>
          <w:del w:id="653" w:author="寺田 佳央" w:date="2013-08-21T15:35:00Z"/>
        </w:rPr>
      </w:pPr>
      <w:ins w:id="654" w:author="寺田 佳央" w:date="2013-08-21T15:35:00Z">
        <w:r>
          <w:br w:type="page"/>
        </w:r>
      </w:ins>
    </w:p>
    <w:p w14:paraId="1663EF94" w14:textId="2CEA65BF" w:rsidR="00CF4589" w:rsidRDefault="00CF4589" w:rsidP="004C73F0">
      <w:pPr>
        <w:rPr>
          <w:ins w:id="655" w:author="寺田 佳央" w:date="2013-08-21T15:35:00Z"/>
        </w:rPr>
      </w:pPr>
      <w:ins w:id="656" w:author="寺田 佳央" w:date="2013-08-21T15:36:00Z">
        <w:r>
          <w:rPr>
            <w:rFonts w:hint="eastAsia"/>
          </w:rPr>
          <w:t>「</w:t>
        </w:r>
        <w:r>
          <w:t>OK</w:t>
        </w:r>
        <w:r>
          <w:rPr>
            <w:rFonts w:hint="eastAsia"/>
          </w:rPr>
          <w:t>」ボタンを押下すると下記の画面が表示され、</w:t>
        </w:r>
      </w:ins>
      <w:ins w:id="657" w:author="寺田 佳央" w:date="2013-08-21T15:37:00Z">
        <w:r>
          <w:t xml:space="preserve">JNDI </w:t>
        </w:r>
        <w:r>
          <w:rPr>
            <w:rFonts w:hint="eastAsia"/>
          </w:rPr>
          <w:t>名：</w:t>
        </w:r>
      </w:ins>
      <w:ins w:id="658" w:author="寺田 佳央" w:date="2013-08-21T15:36:00Z">
        <w:r>
          <w:t xml:space="preserve">jdbc/tutorial </w:t>
        </w:r>
        <w:r>
          <w:rPr>
            <w:rFonts w:hint="eastAsia"/>
          </w:rPr>
          <w:t>で接続</w:t>
        </w:r>
      </w:ins>
      <w:ins w:id="659" w:author="寺田 佳央" w:date="2013-08-21T15:37:00Z">
        <w:r>
          <w:rPr>
            <w:rFonts w:hint="eastAsia"/>
          </w:rPr>
          <w:t>する</w:t>
        </w:r>
        <w:r>
          <w:t>DB</w:t>
        </w:r>
        <w:r>
          <w:rPr>
            <w:rFonts w:hint="eastAsia"/>
          </w:rPr>
          <w:t>内に存在する使用可能な表の一覧が表示されます。</w:t>
        </w:r>
      </w:ins>
    </w:p>
    <w:p w14:paraId="108C6B39" w14:textId="77777777" w:rsidR="00CF4589" w:rsidRDefault="00CF4589" w:rsidP="004C73F0">
      <w:pPr>
        <w:rPr>
          <w:ins w:id="660" w:author="寺田 佳央" w:date="2013-08-21T15:35:00Z"/>
        </w:rPr>
      </w:pPr>
    </w:p>
    <w:p w14:paraId="5B9043C5" w14:textId="77777777" w:rsidR="004C73F0" w:rsidRDefault="004C73F0" w:rsidP="004C73F0">
      <w:r>
        <w:rPr>
          <w:noProof/>
        </w:rPr>
        <w:drawing>
          <wp:inline distT="0" distB="0" distL="0" distR="0" wp14:anchorId="0AE261FA" wp14:editId="29D573E3">
            <wp:extent cx="4319905" cy="3105128"/>
            <wp:effectExtent l="0" t="0" r="0" b="0"/>
            <wp:docPr id="7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3105128"/>
                    </a:xfrm>
                    <a:prstGeom prst="rect">
                      <a:avLst/>
                    </a:prstGeom>
                    <a:noFill/>
                    <a:ln>
                      <a:noFill/>
                    </a:ln>
                  </pic:spPr>
                </pic:pic>
              </a:graphicData>
            </a:graphic>
          </wp:inline>
        </w:drawing>
      </w:r>
    </w:p>
    <w:p w14:paraId="213E2F36" w14:textId="77777777" w:rsidR="003D30F9" w:rsidRDefault="002D3B1C" w:rsidP="004C73F0">
      <w:pPr>
        <w:rPr>
          <w:ins w:id="661" w:author="寺田 佳央" w:date="2013-08-21T16:26:00Z"/>
        </w:rPr>
      </w:pPr>
      <w:ins w:id="662" w:author="寺田 佳央" w:date="2013-08-21T15:37:00Z">
        <w:r>
          <w:rPr>
            <w:rFonts w:hint="eastAsia"/>
          </w:rPr>
          <w:t>「</w:t>
        </w:r>
      </w:ins>
      <w:r w:rsidR="00D60BC4">
        <w:rPr>
          <w:rFonts w:hint="eastAsia"/>
        </w:rPr>
        <w:t>使用可能な表</w:t>
      </w:r>
      <w:ins w:id="663" w:author="寺田 佳央" w:date="2013-08-21T15:37:00Z">
        <w:r>
          <w:t>(T)</w:t>
        </w:r>
        <w:r>
          <w:rPr>
            <w:rFonts w:hint="eastAsia"/>
          </w:rPr>
          <w:t>」</w:t>
        </w:r>
      </w:ins>
      <w:r w:rsidR="00D60BC4">
        <w:rPr>
          <w:rFonts w:hint="eastAsia"/>
        </w:rPr>
        <w:t>から</w:t>
      </w:r>
      <w:r w:rsidR="00D60BC4">
        <w:t>TODO</w:t>
      </w:r>
      <w:r w:rsidR="00D60BC4">
        <w:rPr>
          <w:rFonts w:hint="eastAsia"/>
        </w:rPr>
        <w:t>を選択して「追加</w:t>
      </w:r>
      <w:ins w:id="664" w:author="寺田 佳央" w:date="2013-08-21T15:38:00Z">
        <w:r>
          <w:t>(A) &gt;</w:t>
        </w:r>
      </w:ins>
      <w:r w:rsidR="00D60BC4">
        <w:rPr>
          <w:rFonts w:hint="eastAsia"/>
        </w:rPr>
        <w:t>」</w:t>
      </w:r>
      <w:r w:rsidR="00F024B9">
        <w:rPr>
          <w:rFonts w:hint="eastAsia"/>
        </w:rPr>
        <w:t>をクリックして</w:t>
      </w:r>
      <w:ins w:id="665" w:author="寺田 佳央" w:date="2013-08-21T15:38:00Z">
        <w:r w:rsidR="002D5F22">
          <w:rPr>
            <w:rFonts w:hint="eastAsia"/>
          </w:rPr>
          <w:t>ください。</w:t>
        </w:r>
      </w:ins>
    </w:p>
    <w:p w14:paraId="4884CBFC" w14:textId="1F598173" w:rsidR="004C73F0" w:rsidRDefault="003D30F9" w:rsidP="004C73F0">
      <w:ins w:id="666" w:author="寺田 佳央" w:date="2013-08-21T16:26:00Z">
        <w:r>
          <w:br w:type="page"/>
        </w:r>
      </w:ins>
      <w:ins w:id="667" w:author="寺田 佳央" w:date="2013-08-21T15:38:00Z">
        <w:r w:rsidR="002D5F22">
          <w:rPr>
            <w:rFonts w:hint="eastAsia"/>
          </w:rPr>
          <w:lastRenderedPageBreak/>
          <w:t>「選択した表</w:t>
        </w:r>
        <w:r w:rsidR="002D5F22">
          <w:t>(E)</w:t>
        </w:r>
        <w:r w:rsidR="002D5F22">
          <w:rPr>
            <w:rFonts w:hint="eastAsia"/>
          </w:rPr>
          <w:t>」に</w:t>
        </w:r>
        <w:r w:rsidR="002D5F22">
          <w:t>TODO</w:t>
        </w:r>
        <w:r w:rsidR="002D5F22">
          <w:rPr>
            <w:rFonts w:hint="eastAsia"/>
          </w:rPr>
          <w:t>が移動したことを確認したのち</w:t>
        </w:r>
      </w:ins>
      <w:r w:rsidR="00F024B9">
        <w:rPr>
          <w:rFonts w:hint="eastAsia"/>
        </w:rPr>
        <w:t>、「次</w:t>
      </w:r>
      <w:ins w:id="668" w:author="寺田 佳央" w:date="2013-08-21T15:38:00Z">
        <w:r w:rsidR="002D5F22">
          <w:t xml:space="preserve"> &gt;</w:t>
        </w:r>
      </w:ins>
      <w:r w:rsidR="00F024B9">
        <w:rPr>
          <w:rFonts w:hint="eastAsia"/>
        </w:rPr>
        <w:t>」</w:t>
      </w:r>
      <w:del w:id="669" w:author="寺田 佳央" w:date="2013-08-21T15:38:00Z">
        <w:r w:rsidR="00F024B9" w:rsidDel="002D5F22">
          <w:rPr>
            <w:rFonts w:hint="eastAsia"/>
          </w:rPr>
          <w:delText>をクリック。</w:delText>
        </w:r>
      </w:del>
      <w:ins w:id="670" w:author="寺田 佳央" w:date="2013-08-21T15:38:00Z">
        <w:r w:rsidR="002D5F22">
          <w:rPr>
            <w:rFonts w:hint="eastAsia"/>
          </w:rPr>
          <w:t>ボタンを押下してください。</w:t>
        </w:r>
      </w:ins>
    </w:p>
    <w:p w14:paraId="29926035" w14:textId="7620737F" w:rsidR="004C73F0" w:rsidRDefault="004C73F0" w:rsidP="004C73F0">
      <w:del w:id="671" w:author="寺田 佳央" w:date="2013-08-21T15:39:00Z">
        <w:r w:rsidDel="00D743D1">
          <w:rPr>
            <w:noProof/>
          </w:rPr>
          <w:drawing>
            <wp:inline distT="0" distB="0" distL="0" distR="0" wp14:anchorId="7CCB8A8D" wp14:editId="55FBC1A0">
              <wp:extent cx="4319905" cy="3131342"/>
              <wp:effectExtent l="0" t="0" r="0" b="0"/>
              <wp:docPr id="7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905" cy="3131342"/>
                      </a:xfrm>
                      <a:prstGeom prst="rect">
                        <a:avLst/>
                      </a:prstGeom>
                      <a:noFill/>
                      <a:ln>
                        <a:noFill/>
                      </a:ln>
                    </pic:spPr>
                  </pic:pic>
                </a:graphicData>
              </a:graphic>
            </wp:inline>
          </w:drawing>
        </w:r>
      </w:del>
    </w:p>
    <w:p w14:paraId="6F81AD0A" w14:textId="77777777" w:rsidR="004C73F0" w:rsidRDefault="004C73F0" w:rsidP="004C73F0"/>
    <w:p w14:paraId="5CD84607" w14:textId="6A837A8B" w:rsidR="004C73F0" w:rsidRDefault="004C73F0" w:rsidP="004C73F0">
      <w:r>
        <w:rPr>
          <w:noProof/>
        </w:rPr>
        <w:drawing>
          <wp:inline distT="0" distB="0" distL="0" distR="0" wp14:anchorId="3DC4423A" wp14:editId="510109A0">
            <wp:extent cx="4319905" cy="3116085"/>
            <wp:effectExtent l="0" t="0" r="0" b="8255"/>
            <wp:docPr id="78"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9905" cy="3116085"/>
                    </a:xfrm>
                    <a:prstGeom prst="rect">
                      <a:avLst/>
                    </a:prstGeom>
                    <a:noFill/>
                    <a:ln>
                      <a:noFill/>
                    </a:ln>
                  </pic:spPr>
                </pic:pic>
              </a:graphicData>
            </a:graphic>
          </wp:inline>
        </w:drawing>
      </w:r>
    </w:p>
    <w:p w14:paraId="70035BDF" w14:textId="6A70F67A" w:rsidR="004C73F0" w:rsidRDefault="00504059" w:rsidP="004C73F0">
      <w:pPr>
        <w:rPr>
          <w:ins w:id="672" w:author="寺田 佳央" w:date="2013-08-21T16:27:00Z"/>
        </w:rPr>
      </w:pPr>
      <w:ins w:id="673" w:author="寺田 佳央" w:date="2013-08-21T16:27:00Z">
        <w:r>
          <w:br w:type="page"/>
        </w:r>
        <w:r>
          <w:rPr>
            <w:rFonts w:hint="eastAsia"/>
          </w:rPr>
          <w:lastRenderedPageBreak/>
          <w:t>「エンティティ・クラス」の設定画面にて下記を入力し「次</w:t>
        </w:r>
        <w:r>
          <w:rPr>
            <w:rFonts w:hint="eastAsia"/>
          </w:rPr>
          <w:t xml:space="preserve"> &gt;</w:t>
        </w:r>
        <w:r>
          <w:rPr>
            <w:rFonts w:hint="eastAsia"/>
          </w:rPr>
          <w:t>」ボタンを押下</w:t>
        </w:r>
      </w:ins>
      <w:ins w:id="674" w:author="寺田 佳央" w:date="2013-08-21T16:28:00Z">
        <w:r>
          <w:rPr>
            <w:rFonts w:hint="eastAsia"/>
          </w:rPr>
          <w:t>してください。</w:t>
        </w:r>
      </w:ins>
    </w:p>
    <w:p w14:paraId="19E78FBD" w14:textId="77777777" w:rsidR="00504059" w:rsidRDefault="00504059" w:rsidP="004C73F0">
      <w:pPr>
        <w:rPr>
          <w:ins w:id="675" w:author="寺田 佳央" w:date="2013-08-21T16:26:00Z"/>
        </w:rPr>
      </w:pPr>
    </w:p>
    <w:tbl>
      <w:tblPr>
        <w:tblStyle w:val="a5"/>
        <w:tblW w:w="0" w:type="auto"/>
        <w:tblLook w:val="04A0" w:firstRow="1" w:lastRow="0" w:firstColumn="1" w:lastColumn="0" w:noHBand="0" w:noVBand="1"/>
      </w:tblPr>
      <w:tblGrid>
        <w:gridCol w:w="3501"/>
        <w:gridCol w:w="3501"/>
      </w:tblGrid>
      <w:tr w:rsidR="005D074E" w14:paraId="0EA5B800" w14:textId="77777777" w:rsidTr="005D074E">
        <w:trPr>
          <w:ins w:id="676" w:author="寺田 佳央" w:date="2013-08-21T16:26:00Z"/>
        </w:trPr>
        <w:tc>
          <w:tcPr>
            <w:tcW w:w="3501" w:type="dxa"/>
          </w:tcPr>
          <w:p w14:paraId="60EE22DB" w14:textId="02FF8CF0" w:rsidR="005D074E" w:rsidRDefault="005D074E" w:rsidP="004C73F0">
            <w:pPr>
              <w:rPr>
                <w:ins w:id="677" w:author="寺田 佳央" w:date="2013-08-21T16:26:00Z"/>
              </w:rPr>
            </w:pPr>
            <w:ins w:id="678" w:author="寺田 佳央" w:date="2013-08-21T16:26:00Z">
              <w:r>
                <w:rPr>
                  <w:rFonts w:hint="eastAsia"/>
                </w:rPr>
                <w:t>入力項目</w:t>
              </w:r>
            </w:ins>
          </w:p>
        </w:tc>
        <w:tc>
          <w:tcPr>
            <w:tcW w:w="3501" w:type="dxa"/>
          </w:tcPr>
          <w:p w14:paraId="2ABC235F" w14:textId="300802CD" w:rsidR="005D074E" w:rsidRDefault="005D074E" w:rsidP="004C73F0">
            <w:pPr>
              <w:rPr>
                <w:ins w:id="679" w:author="寺田 佳央" w:date="2013-08-21T16:26:00Z"/>
              </w:rPr>
            </w:pPr>
            <w:ins w:id="680" w:author="寺田 佳央" w:date="2013-08-21T16:26:00Z">
              <w:r>
                <w:rPr>
                  <w:rFonts w:hint="eastAsia"/>
                </w:rPr>
                <w:t>入力値</w:t>
              </w:r>
            </w:ins>
          </w:p>
        </w:tc>
      </w:tr>
      <w:tr w:rsidR="005D074E" w14:paraId="75114491" w14:textId="77777777" w:rsidTr="005D074E">
        <w:trPr>
          <w:ins w:id="681" w:author="寺田 佳央" w:date="2013-08-21T16:26:00Z"/>
        </w:trPr>
        <w:tc>
          <w:tcPr>
            <w:tcW w:w="3501" w:type="dxa"/>
          </w:tcPr>
          <w:p w14:paraId="06908C3B" w14:textId="61C2DB7E" w:rsidR="005D074E" w:rsidRDefault="005D074E" w:rsidP="004C73F0">
            <w:pPr>
              <w:rPr>
                <w:ins w:id="682" w:author="寺田 佳央" w:date="2013-08-21T16:26:00Z"/>
              </w:rPr>
            </w:pPr>
            <w:ins w:id="683" w:author="寺田 佳央" w:date="2013-08-21T16:26:00Z">
              <w:r>
                <w:rPr>
                  <w:rFonts w:hint="eastAsia"/>
                </w:rPr>
                <w:t>パッケージ</w:t>
              </w:r>
            </w:ins>
          </w:p>
        </w:tc>
        <w:tc>
          <w:tcPr>
            <w:tcW w:w="3501" w:type="dxa"/>
          </w:tcPr>
          <w:p w14:paraId="726057B2" w14:textId="7CC62C58" w:rsidR="005D074E" w:rsidRDefault="005D074E" w:rsidP="004C73F0">
            <w:pPr>
              <w:rPr>
                <w:ins w:id="684" w:author="寺田 佳央" w:date="2013-08-21T16:26:00Z"/>
              </w:rPr>
            </w:pPr>
            <w:ins w:id="685" w:author="寺田 佳央" w:date="2013-08-21T16:26:00Z">
              <w:r>
                <w:t>todo.domain.model</w:t>
              </w:r>
            </w:ins>
          </w:p>
        </w:tc>
      </w:tr>
    </w:tbl>
    <w:p w14:paraId="7CD18A20" w14:textId="0AAC9ECF" w:rsidR="005D074E" w:rsidDel="00504059" w:rsidRDefault="005D074E" w:rsidP="004C73F0">
      <w:pPr>
        <w:rPr>
          <w:del w:id="686" w:author="寺田 佳央" w:date="2013-08-21T16:28:00Z"/>
        </w:rPr>
      </w:pPr>
    </w:p>
    <w:p w14:paraId="2262E756" w14:textId="77777777" w:rsidR="00504059" w:rsidRDefault="00504059" w:rsidP="004C73F0">
      <w:pPr>
        <w:rPr>
          <w:ins w:id="687" w:author="寺田 佳央" w:date="2013-08-21T16:28:00Z"/>
        </w:rPr>
      </w:pPr>
    </w:p>
    <w:p w14:paraId="094FBEAA" w14:textId="71721E3A" w:rsidR="00A538D9" w:rsidDel="005D074E" w:rsidRDefault="00A538D9" w:rsidP="004C73F0">
      <w:pPr>
        <w:rPr>
          <w:del w:id="688" w:author="寺田 佳央" w:date="2013-08-21T16:27:00Z"/>
        </w:rPr>
      </w:pPr>
      <w:del w:id="689" w:author="寺田 佳央" w:date="2013-08-21T16:26:00Z">
        <w:r w:rsidDel="005D074E">
          <w:rPr>
            <w:rFonts w:hint="eastAsia"/>
          </w:rPr>
          <w:delText>パッケージ</w:delText>
        </w:r>
      </w:del>
      <w:del w:id="690" w:author="寺田 佳央" w:date="2013-08-21T16:27:00Z">
        <w:r w:rsidDel="005D074E">
          <w:delText xml:space="preserve">: </w:delText>
        </w:r>
      </w:del>
      <w:del w:id="691" w:author="寺田 佳央" w:date="2013-08-21T16:26:00Z">
        <w:r w:rsidDel="005D074E">
          <w:delText>todo.domain.model</w:delText>
        </w:r>
      </w:del>
    </w:p>
    <w:p w14:paraId="0780C016" w14:textId="2BF99F59" w:rsidR="00A538D9" w:rsidDel="00504059" w:rsidRDefault="00A538D9" w:rsidP="004C73F0">
      <w:pPr>
        <w:rPr>
          <w:del w:id="692" w:author="寺田 佳央" w:date="2013-08-21T16:28:00Z"/>
        </w:rPr>
      </w:pPr>
      <w:del w:id="693" w:author="寺田 佳央" w:date="2013-08-21T16:28:00Z">
        <w:r w:rsidDel="00504059">
          <w:rPr>
            <w:rFonts w:hint="eastAsia"/>
          </w:rPr>
          <w:delText>を入力して「次」をクリック。</w:delText>
        </w:r>
      </w:del>
    </w:p>
    <w:p w14:paraId="4BE87857" w14:textId="3E55BBF8" w:rsidR="004C73F0" w:rsidRDefault="004C73F0" w:rsidP="004C73F0">
      <w:r>
        <w:rPr>
          <w:noProof/>
        </w:rPr>
        <mc:AlternateContent>
          <mc:Choice Requires="wps">
            <w:drawing>
              <wp:anchor distT="0" distB="0" distL="114300" distR="114300" simplePos="0" relativeHeight="251683840" behindDoc="0" locked="0" layoutInCell="1" allowOverlap="1" wp14:anchorId="42D2B889" wp14:editId="28FE48D2">
                <wp:simplePos x="0" y="0"/>
                <wp:positionH relativeFrom="column">
                  <wp:posOffset>1714500</wp:posOffset>
                </wp:positionH>
                <wp:positionV relativeFrom="paragraph">
                  <wp:posOffset>1466850</wp:posOffset>
                </wp:positionV>
                <wp:extent cx="1270000" cy="293370"/>
                <wp:effectExtent l="0" t="0" r="25400" b="36830"/>
                <wp:wrapNone/>
                <wp:docPr id="17" name="正方形/長方形 17"/>
                <wp:cNvGraphicFramePr/>
                <a:graphic xmlns:a="http://schemas.openxmlformats.org/drawingml/2006/main">
                  <a:graphicData uri="http://schemas.microsoft.com/office/word/2010/wordprocessingShape">
                    <wps:wsp>
                      <wps:cNvSpPr/>
                      <wps:spPr>
                        <a:xfrm>
                          <a:off x="0" y="0"/>
                          <a:ext cx="12700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26" style="position:absolute;left:0;text-align:left;margin-left:135pt;margin-top:115.5pt;width:100pt;height:2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" filled="f" strokecolor="red" strokeweight="2pt"/>
            </w:pict>
          </mc:Fallback>
        </mc:AlternateContent>
      </w:r>
      <w:r>
        <w:rPr>
          <w:noProof/>
        </w:rPr>
        <w:drawing>
          <wp:inline distT="0" distB="0" distL="0" distR="0" wp14:anchorId="3E3C6D17" wp14:editId="2F31EC2A">
            <wp:extent cx="4319905" cy="2884017"/>
            <wp:effectExtent l="0" t="0" r="0" b="12065"/>
            <wp:docPr id="8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9905" cy="2884017"/>
                    </a:xfrm>
                    <a:prstGeom prst="rect">
                      <a:avLst/>
                    </a:prstGeom>
                    <a:noFill/>
                    <a:ln>
                      <a:noFill/>
                    </a:ln>
                  </pic:spPr>
                </pic:pic>
              </a:graphicData>
            </a:graphic>
          </wp:inline>
        </w:drawing>
      </w:r>
    </w:p>
    <w:p w14:paraId="305D8509" w14:textId="370CFE0C" w:rsidR="004C73F0" w:rsidDel="00555C1D" w:rsidRDefault="00555C1D" w:rsidP="004C73F0">
      <w:pPr>
        <w:rPr>
          <w:del w:id="694" w:author="寺田 佳央" w:date="2013-08-21T16:28:00Z"/>
        </w:rPr>
      </w:pPr>
      <w:ins w:id="695" w:author="寺田 佳央" w:date="2013-08-21T16:28:00Z">
        <w:r>
          <w:br w:type="page"/>
        </w:r>
        <w:r>
          <w:rPr>
            <w:rFonts w:hint="eastAsia"/>
          </w:rPr>
          <w:lastRenderedPageBreak/>
          <w:t>最後に</w:t>
        </w:r>
      </w:ins>
    </w:p>
    <w:p w14:paraId="51DF82EA" w14:textId="758C55A4" w:rsidR="00BD32BE" w:rsidRDefault="00BD32BE" w:rsidP="004C73F0">
      <w:pPr>
        <w:rPr>
          <w:ins w:id="696" w:author="寺田 佳央" w:date="2013-08-21T16:28:00Z"/>
        </w:rPr>
      </w:pPr>
      <w:r>
        <w:rPr>
          <w:rFonts w:hint="eastAsia"/>
        </w:rPr>
        <w:t>「終了</w:t>
      </w:r>
      <w:ins w:id="697" w:author="寺田 佳央" w:date="2013-08-21T16:28:00Z">
        <w:r w:rsidR="00555C1D">
          <w:t>(F)</w:t>
        </w:r>
      </w:ins>
      <w:r>
        <w:rPr>
          <w:rFonts w:hint="eastAsia"/>
        </w:rPr>
        <w:t>」</w:t>
      </w:r>
      <w:ins w:id="698" w:author="寺田 佳央" w:date="2013-08-21T16:28:00Z">
        <w:r w:rsidR="00555C1D">
          <w:rPr>
            <w:rFonts w:hint="eastAsia"/>
          </w:rPr>
          <w:t>ボタンを押下します。</w:t>
        </w:r>
      </w:ins>
      <w:del w:id="699" w:author="寺田 佳央" w:date="2013-08-21T16:28:00Z">
        <w:r w:rsidDel="00555C1D">
          <w:rPr>
            <w:rFonts w:hint="eastAsia"/>
          </w:rPr>
          <w:delText>をクリック。</w:delText>
        </w:r>
      </w:del>
    </w:p>
    <w:p w14:paraId="087ADCEB" w14:textId="77777777" w:rsidR="00555C1D" w:rsidRDefault="00555C1D" w:rsidP="004C73F0"/>
    <w:p w14:paraId="0EC58589" w14:textId="77777777" w:rsidR="004C73F0" w:rsidRDefault="004C73F0" w:rsidP="004C73F0">
      <w:r>
        <w:rPr>
          <w:noProof/>
        </w:rPr>
        <w:drawing>
          <wp:inline distT="0" distB="0" distL="0" distR="0" wp14:anchorId="293DD4CF" wp14:editId="4419E2F7">
            <wp:extent cx="4319905" cy="2873094"/>
            <wp:effectExtent l="0" t="0" r="0" b="0"/>
            <wp:docPr id="8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9905" cy="2873094"/>
                    </a:xfrm>
                    <a:prstGeom prst="rect">
                      <a:avLst/>
                    </a:prstGeom>
                    <a:noFill/>
                    <a:ln>
                      <a:noFill/>
                    </a:ln>
                  </pic:spPr>
                </pic:pic>
              </a:graphicData>
            </a:graphic>
          </wp:inline>
        </w:drawing>
      </w:r>
    </w:p>
    <w:p w14:paraId="4AA09563" w14:textId="20FDCE48" w:rsidR="004C73F0" w:rsidRDefault="00B84406" w:rsidP="004C73F0">
      <w:ins w:id="700" w:author="寺田 佳央" w:date="2013-08-21T16:28:00Z">
        <w:r>
          <w:br w:type="page"/>
        </w:r>
        <w:r>
          <w:rPr>
            <w:rFonts w:hint="eastAsia"/>
          </w:rPr>
          <w:lastRenderedPageBreak/>
          <w:t>「</w:t>
        </w:r>
      </w:ins>
      <w:ins w:id="701" w:author="寺田 佳央" w:date="2013-08-21T16:29:00Z">
        <w:r>
          <w:t>todo</w:t>
        </w:r>
      </w:ins>
      <w:ins w:id="702" w:author="寺田 佳央" w:date="2013-08-21T16:28:00Z">
        <w:r>
          <w:rPr>
            <w:rFonts w:hint="eastAsia"/>
          </w:rPr>
          <w:t>」</w:t>
        </w:r>
      </w:ins>
      <w:ins w:id="703" w:author="寺田 佳央" w:date="2013-08-21T16:29:00Z">
        <w:r>
          <w:rPr>
            <w:rFonts w:hint="eastAsia"/>
          </w:rPr>
          <w:t>プロジェクト内の「ソース・パッケージ」ツリー配下に</w:t>
        </w:r>
      </w:ins>
    </w:p>
    <w:p w14:paraId="55601B8F" w14:textId="70140D76" w:rsidR="006E03CF" w:rsidRDefault="001729BF" w:rsidP="004C73F0">
      <w:pPr>
        <w:rPr>
          <w:ins w:id="704" w:author="寺田 佳央" w:date="2013-08-21T16:29:00Z"/>
        </w:rPr>
      </w:pPr>
      <w:r>
        <w:t>Todo</w:t>
      </w:r>
      <w:r>
        <w:rPr>
          <w:rFonts w:hint="eastAsia"/>
        </w:rPr>
        <w:t>クラスが</w:t>
      </w:r>
      <w:r w:rsidR="00E323BD">
        <w:rPr>
          <w:rFonts w:hint="eastAsia"/>
        </w:rPr>
        <w:t>生成</w:t>
      </w:r>
      <w:ins w:id="705" w:author="寺田 佳央" w:date="2013-08-21T16:29:00Z">
        <w:r w:rsidR="00B84406">
          <w:rPr>
            <w:rFonts w:hint="eastAsia"/>
          </w:rPr>
          <w:t>されます。</w:t>
        </w:r>
      </w:ins>
    </w:p>
    <w:p w14:paraId="0D8FCEC9" w14:textId="630E2D1D" w:rsidR="004C73F0" w:rsidRDefault="00E323BD" w:rsidP="004C73F0">
      <w:del w:id="706" w:author="寺田 佳央" w:date="2013-08-21T16:29:00Z">
        <w:r w:rsidDel="00B84406">
          <w:rPr>
            <w:rFonts w:hint="eastAsia"/>
          </w:rPr>
          <w:delText>された</w:delText>
        </w:r>
        <w:r w:rsidR="001729BF" w:rsidDel="00B84406">
          <w:rPr>
            <w:rFonts w:hint="eastAsia"/>
          </w:rPr>
          <w:delText>。</w:delText>
        </w:r>
      </w:del>
    </w:p>
    <w:p w14:paraId="60FCA3FF" w14:textId="77777777" w:rsidR="004C73F0" w:rsidRDefault="004C73F0" w:rsidP="004C73F0">
      <w:r>
        <w:rPr>
          <w:noProof/>
        </w:rPr>
        <w:drawing>
          <wp:inline distT="0" distB="0" distL="0" distR="0" wp14:anchorId="3024E86F" wp14:editId="12F5C7D6">
            <wp:extent cx="3251200" cy="2387600"/>
            <wp:effectExtent l="0" t="0" r="0" b="0"/>
            <wp:docPr id="90"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1200" cy="2387600"/>
                    </a:xfrm>
                    <a:prstGeom prst="rect">
                      <a:avLst/>
                    </a:prstGeom>
                    <a:noFill/>
                    <a:ln>
                      <a:noFill/>
                    </a:ln>
                  </pic:spPr>
                </pic:pic>
              </a:graphicData>
            </a:graphic>
          </wp:inline>
        </w:drawing>
      </w:r>
    </w:p>
    <w:p w14:paraId="572C6991" w14:textId="77777777" w:rsidR="004C73F0" w:rsidDel="00AD26AF" w:rsidRDefault="004C73F0" w:rsidP="004C73F0">
      <w:pPr>
        <w:rPr>
          <w:del w:id="707" w:author="寺田 佳央" w:date="2013-08-21T16:29:00Z"/>
        </w:rPr>
      </w:pPr>
    </w:p>
    <w:p w14:paraId="5DDACA26" w14:textId="3F5189D6" w:rsidR="004C73F0" w:rsidRDefault="004C73F0" w:rsidP="004C73F0"/>
    <w:p w14:paraId="2D89F1EB" w14:textId="77777777" w:rsidR="004C73F0" w:rsidRDefault="004C73F0" w:rsidP="004C73F0"/>
    <w:p w14:paraId="20127D3E" w14:textId="77777777" w:rsidR="004C73F0" w:rsidRDefault="004C73F0" w:rsidP="004C73F0">
      <w:pPr>
        <w:pStyle w:val="3"/>
      </w:pPr>
      <w:bookmarkStart w:id="708" w:name="_Toc238348458"/>
      <w:r>
        <w:rPr>
          <w:rFonts w:hint="eastAsia"/>
        </w:rPr>
        <w:t>生成されたソースの修正</w:t>
      </w:r>
      <w:bookmarkEnd w:id="708"/>
    </w:p>
    <w:p w14:paraId="18233603" w14:textId="510FD9ED" w:rsidR="004C73F0" w:rsidRDefault="005721A5" w:rsidP="00096B35">
      <w:ins w:id="709" w:author="寺田 佳央" w:date="2013-08-21T16:29:00Z">
        <w:r>
          <w:rPr>
            <w:rFonts w:hint="eastAsia"/>
          </w:rPr>
          <w:t>ウィザードから自動</w:t>
        </w:r>
      </w:ins>
      <w:r w:rsidR="00194FC8">
        <w:rPr>
          <w:rFonts w:hint="eastAsia"/>
        </w:rPr>
        <w:t>生成されたソース</w:t>
      </w:r>
      <w:ins w:id="710" w:author="寺田 佳央" w:date="2013-08-21T16:30:00Z">
        <w:r>
          <w:rPr>
            <w:rFonts w:hint="eastAsia"/>
          </w:rPr>
          <w:t>・コード</w:t>
        </w:r>
      </w:ins>
      <w:r w:rsidR="00194FC8">
        <w:rPr>
          <w:rFonts w:hint="eastAsia"/>
        </w:rPr>
        <w:t>を修正</w:t>
      </w:r>
      <w:del w:id="711" w:author="寺田 佳央" w:date="2013-08-21T16:30:00Z">
        <w:r w:rsidR="008F0492" w:rsidDel="005721A5">
          <w:rPr>
            <w:rFonts w:hint="eastAsia"/>
          </w:rPr>
          <w:delText>する</w:delText>
        </w:r>
      </w:del>
      <w:ins w:id="712" w:author="寺田 佳央" w:date="2013-08-21T16:30:00Z">
        <w:r>
          <w:rPr>
            <w:rFonts w:hint="eastAsia"/>
          </w:rPr>
          <w:t>します</w:t>
        </w:r>
      </w:ins>
      <w:r w:rsidR="00194FC8">
        <w:rPr>
          <w:rFonts w:hint="eastAsia"/>
        </w:rPr>
        <w:t>。</w:t>
      </w:r>
    </w:p>
    <w:p w14:paraId="7E36645B" w14:textId="6005C752" w:rsidR="00194FC8" w:rsidRDefault="00D3677C" w:rsidP="00096B35">
      <w:ins w:id="713" w:author="寺田 佳央" w:date="2013-08-21T16:40:00Z">
        <w:r>
          <w:br w:type="page"/>
        </w:r>
      </w:ins>
    </w:p>
    <w:p w14:paraId="79DD935A" w14:textId="3FA1A40A" w:rsidR="008F0492" w:rsidRDefault="008F1A58" w:rsidP="008F0492">
      <w:pPr>
        <w:pStyle w:val="afe"/>
        <w:numPr>
          <w:ilvl w:val="0"/>
          <w:numId w:val="23"/>
        </w:numPr>
        <w:ind w:leftChars="0"/>
      </w:pPr>
      <w:r>
        <w:rPr>
          <w:rFonts w:hint="eastAsia"/>
        </w:rPr>
        <w:t>フィールドとコンストラクタ</w:t>
      </w:r>
      <w:del w:id="714" w:author="寺田 佳央" w:date="2013-08-21T16:38:00Z">
        <w:r w:rsidDel="009A01E4">
          <w:rPr>
            <w:rFonts w:hint="eastAsia"/>
          </w:rPr>
          <w:delText>を</w:delText>
        </w:r>
      </w:del>
      <w:ins w:id="715" w:author="寺田 佳央" w:date="2013-08-21T16:38:00Z">
        <w:r w:rsidR="009A01E4">
          <w:rPr>
            <w:rFonts w:hint="eastAsia"/>
          </w:rPr>
          <w:t>の</w:t>
        </w:r>
      </w:ins>
      <w:r>
        <w:rPr>
          <w:rFonts w:hint="eastAsia"/>
        </w:rPr>
        <w:t>修正</w:t>
      </w:r>
    </w:p>
    <w:p w14:paraId="58BC8EC5" w14:textId="77777777" w:rsidR="00D3677C" w:rsidRDefault="00D3677C" w:rsidP="008F1A58">
      <w:pPr>
        <w:rPr>
          <w:ins w:id="716" w:author="寺田 佳央" w:date="2013-08-21T16:40:00Z"/>
          <w:rFonts w:asciiTheme="minorHAnsi" w:eastAsiaTheme="minorEastAsia" w:hAnsiTheme="minorHAnsi"/>
        </w:rPr>
      </w:pPr>
    </w:p>
    <w:p w14:paraId="6A5B9E47" w14:textId="04DA0F67" w:rsidR="008F1A58" w:rsidRDefault="008F0492" w:rsidP="008F1A58">
      <w:pPr>
        <w:rPr>
          <w:ins w:id="717" w:author="寺田 佳央" w:date="2013-08-21T16:40:00Z"/>
          <w:rFonts w:asciiTheme="minorEastAsia" w:eastAsiaTheme="minorEastAsia" w:hAnsiTheme="minorEastAsia" w:cs="Courier New"/>
          <w:sz w:val="16"/>
          <w:szCs w:val="16"/>
        </w:rPr>
      </w:pPr>
      <w:r w:rsidRPr="008F0492">
        <w:rPr>
          <w:rFonts w:asciiTheme="minorHAnsi" w:eastAsiaTheme="minorEastAsia" w:hAnsiTheme="minorHAnsi"/>
        </w:rPr>
        <w:t>finished</w:t>
      </w:r>
      <w:r w:rsidR="005324ED" w:rsidRPr="008F0492">
        <w:rPr>
          <w:rFonts w:asciiTheme="minorEastAsia" w:eastAsiaTheme="minorEastAsia" w:hAnsiTheme="minorEastAsia" w:cs="Courier New" w:hint="eastAsia"/>
          <w:sz w:val="16"/>
          <w:szCs w:val="16"/>
        </w:rPr>
        <w:t>の型を</w:t>
      </w:r>
      <w:del w:id="718" w:author="寺田 佳央" w:date="2013-08-21T16:40:00Z">
        <w:r w:rsidR="005324ED" w:rsidRPr="008F0492" w:rsidDel="00F428CC">
          <w:rPr>
            <w:rFonts w:asciiTheme="minorHAnsi" w:eastAsiaTheme="minorEastAsia" w:hAnsiTheme="minorHAnsi" w:cs="Courier New"/>
            <w:sz w:val="16"/>
            <w:szCs w:val="16"/>
          </w:rPr>
          <w:delText>Serializable</w:delText>
        </w:r>
        <w:r w:rsidR="006C3510" w:rsidDel="00F428CC">
          <w:rPr>
            <w:rFonts w:asciiTheme="minorEastAsia" w:eastAsiaTheme="minorEastAsia" w:hAnsiTheme="minorEastAsia" w:cs="Courier New" w:hint="eastAsia"/>
            <w:sz w:val="16"/>
            <w:szCs w:val="16"/>
          </w:rPr>
          <w:delText>で出力されてしまうので</w:delText>
        </w:r>
      </w:del>
      <w:ins w:id="719" w:author="寺田 佳央" w:date="2013-08-21T16:40:00Z">
        <w:r w:rsidR="00F428CC">
          <w:rPr>
            <w:rFonts w:asciiTheme="minorHAnsi" w:eastAsiaTheme="minorEastAsia" w:hAnsiTheme="minorHAnsi" w:cs="Courier New"/>
            <w:sz w:val="16"/>
            <w:szCs w:val="16"/>
          </w:rPr>
          <w:t xml:space="preserve">char </w:t>
        </w:r>
        <w:r w:rsidR="00F428CC">
          <w:rPr>
            <w:rFonts w:asciiTheme="minorHAnsi" w:eastAsiaTheme="minorEastAsia" w:hAnsiTheme="minorHAnsi" w:cs="Courier New" w:hint="eastAsia"/>
            <w:sz w:val="16"/>
            <w:szCs w:val="16"/>
          </w:rPr>
          <w:t>から</w:t>
        </w:r>
      </w:ins>
      <w:r w:rsidR="005324ED" w:rsidRPr="008F0492">
        <w:rPr>
          <w:rFonts w:asciiTheme="minorHAnsi" w:eastAsiaTheme="minorEastAsia" w:hAnsiTheme="minorHAnsi" w:cs="Courier New"/>
          <w:sz w:val="16"/>
          <w:szCs w:val="16"/>
        </w:rPr>
        <w:t>boolean</w:t>
      </w:r>
      <w:r w:rsidR="005324ED" w:rsidRPr="008F0492">
        <w:rPr>
          <w:rFonts w:asciiTheme="minorEastAsia" w:eastAsiaTheme="minorEastAsia" w:hAnsiTheme="minorEastAsia" w:cs="Courier New" w:hint="eastAsia"/>
          <w:sz w:val="16"/>
          <w:szCs w:val="16"/>
        </w:rPr>
        <w:t>に変更</w:t>
      </w:r>
      <w:del w:id="720" w:author="寺田 佳央" w:date="2013-08-21T16:40:00Z">
        <w:r w:rsidR="005324ED" w:rsidRPr="008F0492" w:rsidDel="00D3677C">
          <w:rPr>
            <w:rFonts w:asciiTheme="minorEastAsia" w:eastAsiaTheme="minorEastAsia" w:hAnsiTheme="minorEastAsia" w:cs="Courier New" w:hint="eastAsia"/>
            <w:sz w:val="16"/>
            <w:szCs w:val="16"/>
          </w:rPr>
          <w:delText>する</w:delText>
        </w:r>
      </w:del>
      <w:ins w:id="721" w:author="寺田 佳央" w:date="2013-08-21T16:40:00Z">
        <w:r w:rsidR="00D3677C">
          <w:rPr>
            <w:rFonts w:asciiTheme="minorEastAsia" w:eastAsiaTheme="minorEastAsia" w:hAnsiTheme="minorEastAsia" w:cs="Courier New" w:hint="eastAsia"/>
            <w:sz w:val="16"/>
            <w:szCs w:val="16"/>
          </w:rPr>
          <w:t>します</w:t>
        </w:r>
      </w:ins>
      <w:r w:rsidR="005324ED" w:rsidRPr="008F0492">
        <w:rPr>
          <w:rFonts w:asciiTheme="minorEastAsia" w:eastAsiaTheme="minorEastAsia" w:hAnsiTheme="minorEastAsia" w:cs="Courier New" w:hint="eastAsia"/>
          <w:sz w:val="16"/>
          <w:szCs w:val="16"/>
        </w:rPr>
        <w:t>。</w:t>
      </w:r>
    </w:p>
    <w:p w14:paraId="54BE10AE" w14:textId="77777777" w:rsidR="00D3677C" w:rsidRPr="008F0492" w:rsidRDefault="00D3677C" w:rsidP="008F1A58">
      <w:pPr>
        <w:rPr>
          <w:rFonts w:asciiTheme="minorEastAsia" w:eastAsiaTheme="minorEastAsia" w:hAnsiTheme="minorEastAsia"/>
        </w:rPr>
      </w:pPr>
    </w:p>
    <w:p w14:paraId="43FE26FE" w14:textId="77777777" w:rsidR="002A0784" w:rsidRDefault="008F1A58">
      <w:pPr>
        <w:keepNext/>
        <w:rPr>
          <w:ins w:id="722" w:author="寺田 佳央" w:date="2013-08-21T16:43:00Z"/>
        </w:rPr>
        <w:pPrChange w:id="723" w:author="寺田 佳央" w:date="2013-08-21T16:43:00Z">
          <w:pPr/>
        </w:pPrChange>
      </w:pPr>
      <w:r>
        <w:rPr>
          <w:noProof/>
        </w:rPr>
        <mc:AlternateContent>
          <mc:Choice Requires="wps">
            <w:drawing>
              <wp:anchor distT="0" distB="0" distL="114300" distR="114300" simplePos="0" relativeHeight="251685888" behindDoc="0" locked="0" layoutInCell="1" allowOverlap="1" wp14:anchorId="02C0AC43" wp14:editId="1988112D">
                <wp:simplePos x="0" y="0"/>
                <wp:positionH relativeFrom="column">
                  <wp:posOffset>1079500</wp:posOffset>
                </wp:positionH>
                <wp:positionV relativeFrom="paragraph">
                  <wp:posOffset>782320</wp:posOffset>
                </wp:positionV>
                <wp:extent cx="825500" cy="293370"/>
                <wp:effectExtent l="0" t="0" r="38100" b="36830"/>
                <wp:wrapNone/>
                <wp:docPr id="95" name="正方形/長方形 95"/>
                <wp:cNvGraphicFramePr/>
                <a:graphic xmlns:a="http://schemas.openxmlformats.org/drawingml/2006/main">
                  <a:graphicData uri="http://schemas.microsoft.com/office/word/2010/wordprocessingShape">
                    <wps:wsp>
                      <wps:cNvSpPr/>
                      <wps:spPr>
                        <a:xfrm>
                          <a:off x="0" y="0"/>
                          <a:ext cx="8255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5" o:spid="_x0000_s1026" style="position:absolute;left:0;text-align:left;margin-left:85pt;margin-top:61.6pt;width:65pt;height:2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" filled="f" strokecolor="red" strokeweight="2pt"/>
            </w:pict>
          </mc:Fallback>
        </mc:AlternateContent>
      </w:r>
      <w:r>
        <w:rPr>
          <w:noProof/>
        </w:rPr>
        <w:drawing>
          <wp:inline distT="0" distB="0" distL="0" distR="0" wp14:anchorId="0D206778" wp14:editId="04836EBB">
            <wp:extent cx="4319905" cy="1569478"/>
            <wp:effectExtent l="0" t="0" r="0" b="5715"/>
            <wp:docPr id="94"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9905" cy="1569478"/>
                    </a:xfrm>
                    <a:prstGeom prst="rect">
                      <a:avLst/>
                    </a:prstGeom>
                    <a:noFill/>
                    <a:ln>
                      <a:noFill/>
                    </a:ln>
                  </pic:spPr>
                </pic:pic>
              </a:graphicData>
            </a:graphic>
          </wp:inline>
        </w:drawing>
      </w:r>
    </w:p>
    <w:p w14:paraId="03DA3B84" w14:textId="3BF9CC3B" w:rsidR="008F1A58" w:rsidDel="00D2731B" w:rsidRDefault="002A0784">
      <w:pPr>
        <w:pStyle w:val="a9"/>
        <w:rPr>
          <w:del w:id="724" w:author="寺田 佳央" w:date="2013-08-21T16:41:00Z"/>
        </w:rPr>
        <w:pPrChange w:id="725" w:author="寺田 佳央" w:date="2013-08-21T16:43:00Z">
          <w:pPr/>
        </w:pPrChange>
      </w:pPr>
      <w:ins w:id="726" w:author="寺田 佳央" w:date="2013-08-21T16:43:00Z">
        <w:r>
          <w:rPr>
            <w:rFonts w:hint="eastAsia"/>
          </w:rPr>
          <w:t>図 ：フィールドの修正</w:t>
        </w:r>
      </w:ins>
    </w:p>
    <w:p w14:paraId="6629F298" w14:textId="10C2BFA8" w:rsidR="008F1A58" w:rsidRDefault="008F1A58">
      <w:pPr>
        <w:jc w:val="center"/>
        <w:rPr>
          <w:ins w:id="727" w:author="寺田 佳央" w:date="2013-08-21T16:41:00Z"/>
        </w:rPr>
        <w:pPrChange w:id="728" w:author="寺田 佳央" w:date="2013-08-21T16:43:00Z">
          <w:pPr/>
        </w:pPrChange>
      </w:pPr>
    </w:p>
    <w:p w14:paraId="1F0E3918" w14:textId="77777777" w:rsidR="00D2731B" w:rsidRDefault="00D2731B" w:rsidP="008F1A58"/>
    <w:p w14:paraId="693A52F8" w14:textId="77777777" w:rsidR="00731E76" w:rsidRDefault="008F1A58">
      <w:pPr>
        <w:keepNext/>
        <w:rPr>
          <w:ins w:id="729" w:author="寺田 佳央" w:date="2013-08-21T16:43:00Z"/>
        </w:rPr>
        <w:pPrChange w:id="730" w:author="寺田 佳央" w:date="2013-08-21T16:43:00Z">
          <w:pPr/>
        </w:pPrChange>
      </w:pPr>
      <w:r>
        <w:rPr>
          <w:noProof/>
        </w:rPr>
        <mc:AlternateContent>
          <mc:Choice Requires="wps">
            <w:drawing>
              <wp:anchor distT="0" distB="0" distL="114300" distR="114300" simplePos="0" relativeHeight="251687936" behindDoc="0" locked="0" layoutInCell="1" allowOverlap="1" wp14:anchorId="1948A65C" wp14:editId="280037DA">
                <wp:simplePos x="0" y="0"/>
                <wp:positionH relativeFrom="column">
                  <wp:posOffset>2286000</wp:posOffset>
                </wp:positionH>
                <wp:positionV relativeFrom="paragraph">
                  <wp:posOffset>97790</wp:posOffset>
                </wp:positionV>
                <wp:extent cx="444500" cy="195580"/>
                <wp:effectExtent l="0" t="0" r="38100" b="33020"/>
                <wp:wrapNone/>
                <wp:docPr id="97" name="正方形/長方形 97"/>
                <wp:cNvGraphicFramePr/>
                <a:graphic xmlns:a="http://schemas.openxmlformats.org/drawingml/2006/main">
                  <a:graphicData uri="http://schemas.microsoft.com/office/word/2010/wordprocessingShape">
                    <wps:wsp>
                      <wps:cNvSpPr/>
                      <wps:spPr>
                        <a:xfrm>
                          <a:off x="0" y="0"/>
                          <a:ext cx="4445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7" o:spid="_x0000_s1026" style="position:absolute;left:0;text-align:left;margin-left:180pt;margin-top:7.7pt;width:35pt;height:1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" filled="f" strokecolor="red" strokeweight="2pt"/>
            </w:pict>
          </mc:Fallback>
        </mc:AlternateContent>
      </w:r>
      <w:r>
        <w:rPr>
          <w:noProof/>
        </w:rPr>
        <w:drawing>
          <wp:inline distT="0" distB="0" distL="0" distR="0" wp14:anchorId="7B1B9AE8" wp14:editId="21C892EF">
            <wp:extent cx="4319905" cy="738475"/>
            <wp:effectExtent l="0" t="0" r="0" b="0"/>
            <wp:docPr id="96"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9905" cy="738475"/>
                    </a:xfrm>
                    <a:prstGeom prst="rect">
                      <a:avLst/>
                    </a:prstGeom>
                    <a:noFill/>
                    <a:ln>
                      <a:noFill/>
                    </a:ln>
                  </pic:spPr>
                </pic:pic>
              </a:graphicData>
            </a:graphic>
          </wp:inline>
        </w:drawing>
      </w:r>
    </w:p>
    <w:p w14:paraId="4E49F80D" w14:textId="0F30B066" w:rsidR="008F1A58" w:rsidRDefault="00731E76">
      <w:pPr>
        <w:pStyle w:val="a9"/>
        <w:pPrChange w:id="731" w:author="寺田 佳央" w:date="2013-08-21T16:43:00Z">
          <w:pPr/>
        </w:pPrChange>
      </w:pPr>
      <w:ins w:id="732" w:author="寺田 佳央" w:date="2013-08-21T16:43:00Z">
        <w:r>
          <w:rPr>
            <w:rFonts w:hint="eastAsia"/>
          </w:rPr>
          <w:t xml:space="preserve">図 </w:t>
        </w:r>
        <w:r>
          <w:fldChar w:fldCharType="begin"/>
        </w:r>
        <w:r>
          <w:instrText xml:space="preserve"> STYLEREF </w:instrText>
        </w:r>
        <w:r>
          <w:rPr>
            <w:rFonts w:hint="eastAsia"/>
          </w:rPr>
          <w:instrText>1 \s</w:instrText>
        </w:r>
        <w:r>
          <w:instrText xml:space="preserve"> </w:instrText>
        </w:r>
      </w:ins>
      <w:r>
        <w:fldChar w:fldCharType="separate"/>
      </w:r>
      <w:r w:rsidR="00242CD0">
        <w:rPr>
          <w:noProof/>
        </w:rPr>
        <w:t>4</w:t>
      </w:r>
      <w:ins w:id="733" w:author="寺田 佳央" w:date="2013-08-21T16:43:00Z">
        <w:r>
          <w:fldChar w:fldCharType="end"/>
        </w:r>
        <w:r>
          <w:noBreakHyphen/>
        </w:r>
        <w:r>
          <w:fldChar w:fldCharType="begin"/>
        </w:r>
        <w:r>
          <w:instrText xml:space="preserve"> SEQ </w:instrText>
        </w:r>
        <w:r>
          <w:rPr>
            <w:rFonts w:hint="eastAsia"/>
          </w:rPr>
          <w:instrText>図 \* ARABIC \s 1</w:instrText>
        </w:r>
        <w:r>
          <w:instrText xml:space="preserve"> </w:instrText>
        </w:r>
      </w:ins>
      <w:r>
        <w:fldChar w:fldCharType="separate"/>
      </w:r>
      <w:ins w:id="734" w:author="Maki Toshiaki" w:date="2013-08-24T10:02:00Z">
        <w:r w:rsidR="00242CD0">
          <w:rPr>
            <w:noProof/>
          </w:rPr>
          <w:t>1</w:t>
        </w:r>
      </w:ins>
      <w:ins w:id="735" w:author="寺田 佳央" w:date="2013-08-21T16:43:00Z">
        <w:r>
          <w:fldChar w:fldCharType="end"/>
        </w:r>
        <w:r>
          <w:rPr>
            <w:rFonts w:hint="eastAsia"/>
          </w:rPr>
          <w:t>：コンストラクタの修正</w:t>
        </w:r>
      </w:ins>
    </w:p>
    <w:p w14:paraId="06BDE1CB" w14:textId="77777777" w:rsidR="008F1A58" w:rsidRDefault="008F1A58" w:rsidP="008F1A58"/>
    <w:p w14:paraId="5E94A320" w14:textId="6D946686" w:rsidR="00B97B2F" w:rsidRDefault="002045B6" w:rsidP="008F1A58">
      <w:ins w:id="736" w:author="寺田 佳央" w:date="2013-08-21T16:44:00Z">
        <w:r>
          <w:br w:type="page"/>
        </w:r>
      </w:ins>
    </w:p>
    <w:p w14:paraId="0AA446F2" w14:textId="2128E560" w:rsidR="00E42368" w:rsidRDefault="00737FBA" w:rsidP="00737FBA">
      <w:pPr>
        <w:pStyle w:val="afe"/>
        <w:numPr>
          <w:ilvl w:val="0"/>
          <w:numId w:val="23"/>
        </w:numPr>
        <w:ind w:leftChars="0"/>
      </w:pPr>
      <w:r>
        <w:t>getFinished</w:t>
      </w:r>
      <w:r>
        <w:rPr>
          <w:rFonts w:hint="eastAsia"/>
        </w:rPr>
        <w:t>と</w:t>
      </w:r>
      <w:r>
        <w:t>setFinished</w:t>
      </w:r>
      <w:r>
        <w:rPr>
          <w:rFonts w:hint="eastAsia"/>
        </w:rPr>
        <w:t>を削除し</w:t>
      </w:r>
      <w:del w:id="737" w:author="寺田 佳央" w:date="2013-08-21T16:44:00Z">
        <w:r w:rsidDel="00484DC8">
          <w:rPr>
            <w:rFonts w:hint="eastAsia"/>
          </w:rPr>
          <w:delText>て、</w:delText>
        </w:r>
      </w:del>
      <w:r>
        <w:t>getter/setter</w:t>
      </w:r>
      <w:r>
        <w:rPr>
          <w:rFonts w:hint="eastAsia"/>
        </w:rPr>
        <w:t>再生成</w:t>
      </w:r>
    </w:p>
    <w:p w14:paraId="41CCBD3F" w14:textId="77777777" w:rsidR="003536FA" w:rsidRDefault="003536FA" w:rsidP="00023E5C">
      <w:pPr>
        <w:rPr>
          <w:ins w:id="738" w:author="寺田 佳央" w:date="2013-08-21T16:44:00Z"/>
        </w:rPr>
      </w:pPr>
    </w:p>
    <w:p w14:paraId="16D79243" w14:textId="30684DD4" w:rsidR="00023E5C" w:rsidDel="002045B6" w:rsidRDefault="002045B6">
      <w:pPr>
        <w:rPr>
          <w:del w:id="739" w:author="寺田 佳央" w:date="2013-08-21T16:45:00Z"/>
        </w:rPr>
      </w:pPr>
      <w:ins w:id="740" w:author="寺田 佳央" w:date="2013-08-21T16:45:00Z">
        <w:r>
          <w:rPr>
            <w:rFonts w:hint="eastAsia"/>
          </w:rPr>
          <w:t>フィールド「</w:t>
        </w:r>
      </w:ins>
      <w:del w:id="741" w:author="寺田 佳央" w:date="2013-08-21T16:44:00Z">
        <w:r w:rsidR="00023E5C" w:rsidDel="002045B6">
          <w:rPr>
            <w:rFonts w:hint="eastAsia"/>
          </w:rPr>
          <w:delText>field</w:delText>
        </w:r>
      </w:del>
      <w:ins w:id="742" w:author="寺田 佳央" w:date="2013-08-21T16:44:00Z">
        <w:r>
          <w:t>finished</w:t>
        </w:r>
      </w:ins>
      <w:ins w:id="743" w:author="寺田 佳央" w:date="2013-08-21T16:45:00Z">
        <w:r>
          <w:rPr>
            <w:rFonts w:hint="eastAsia"/>
          </w:rPr>
          <w:t>」</w:t>
        </w:r>
      </w:ins>
      <w:r w:rsidR="00023E5C">
        <w:rPr>
          <w:rFonts w:hint="eastAsia"/>
        </w:rPr>
        <w:t>の</w:t>
      </w:r>
      <w:ins w:id="744" w:author="寺田 佳央" w:date="2013-08-21T16:45:00Z">
        <w:r>
          <w:rPr>
            <w:rFonts w:hint="eastAsia"/>
          </w:rPr>
          <w:t>「</w:t>
        </w:r>
        <w:r>
          <w:t>boolean</w:t>
        </w:r>
      </w:ins>
      <w:r w:rsidR="00023E5C">
        <w:rPr>
          <w:rFonts w:hint="eastAsia"/>
        </w:rPr>
        <w:t>型</w:t>
      </w:r>
      <w:ins w:id="745" w:author="寺田 佳央" w:date="2013-08-21T16:45:00Z">
        <w:r>
          <w:rPr>
            <w:rFonts w:hint="eastAsia"/>
          </w:rPr>
          <w:t>」への</w:t>
        </w:r>
      </w:ins>
      <w:r w:rsidR="00023E5C">
        <w:rPr>
          <w:rFonts w:hint="eastAsia"/>
        </w:rPr>
        <w:t>変更に伴い</w:t>
      </w:r>
      <w:r w:rsidR="00023E5C">
        <w:t>getter/setter</w:t>
      </w:r>
      <w:r w:rsidR="00023E5C">
        <w:rPr>
          <w:rFonts w:hint="eastAsia"/>
        </w:rPr>
        <w:t>を再作成</w:t>
      </w:r>
      <w:del w:id="746" w:author="寺田 佳央" w:date="2013-08-21T16:45:00Z">
        <w:r w:rsidR="00023E5C" w:rsidDel="002045B6">
          <w:rPr>
            <w:rFonts w:hint="eastAsia"/>
          </w:rPr>
          <w:delText>する。</w:delText>
        </w:r>
      </w:del>
      <w:ins w:id="747" w:author="寺田 佳央" w:date="2013-08-21T16:45:00Z">
        <w:r>
          <w:rPr>
            <w:rFonts w:hint="eastAsia"/>
          </w:rPr>
          <w:t>します。</w:t>
        </w:r>
        <w:r w:rsidR="00C47F00">
          <w:rPr>
            <w:rFonts w:hint="eastAsia"/>
          </w:rPr>
          <w:t>まずは、下記の既存</w:t>
        </w:r>
      </w:ins>
    </w:p>
    <w:p w14:paraId="41F4D935" w14:textId="77777777" w:rsidR="00023E5C" w:rsidDel="002045B6" w:rsidRDefault="00023E5C">
      <w:pPr>
        <w:rPr>
          <w:del w:id="748" w:author="寺田 佳央" w:date="2013-08-21T16:45:00Z"/>
        </w:rPr>
      </w:pPr>
    </w:p>
    <w:p w14:paraId="4EDD1BE8" w14:textId="70EE2FC1" w:rsidR="009453A3" w:rsidRDefault="009453A3" w:rsidP="00C47F00">
      <w:pPr>
        <w:rPr>
          <w:ins w:id="749" w:author="寺田 佳央" w:date="2013-08-21T16:45:00Z"/>
        </w:rPr>
      </w:pPr>
      <w:del w:id="750" w:author="寺田 佳央" w:date="2013-08-21T16:45:00Z">
        <w:r w:rsidDel="00C47F00">
          <w:rPr>
            <w:rFonts w:hint="eastAsia"/>
          </w:rPr>
          <w:delText>以下の</w:delText>
        </w:r>
      </w:del>
      <w:r>
        <w:rPr>
          <w:rFonts w:hint="eastAsia"/>
        </w:rPr>
        <w:t>コードを削除</w:t>
      </w:r>
      <w:del w:id="751" w:author="寺田 佳央" w:date="2013-08-21T16:45:00Z">
        <w:r w:rsidDel="00C47F00">
          <w:rPr>
            <w:rFonts w:hint="eastAsia"/>
          </w:rPr>
          <w:delText>する</w:delText>
        </w:r>
      </w:del>
      <w:ins w:id="752" w:author="寺田 佳央" w:date="2013-08-21T16:45:00Z">
        <w:r w:rsidR="00C47F00">
          <w:rPr>
            <w:rFonts w:hint="eastAsia"/>
          </w:rPr>
          <w:t>してください</w:t>
        </w:r>
      </w:ins>
      <w:r>
        <w:rPr>
          <w:rFonts w:hint="eastAsia"/>
        </w:rPr>
        <w:t>。</w:t>
      </w:r>
    </w:p>
    <w:p w14:paraId="7CAB0169" w14:textId="77777777" w:rsidR="00C47F00" w:rsidRDefault="00C47F00" w:rsidP="00C47F00"/>
    <w:p w14:paraId="5B426A25" w14:textId="73FF17FA" w:rsidR="00E42368" w:rsidRDefault="00E42368" w:rsidP="00737FBA">
      <w:r>
        <w:rPr>
          <w:noProof/>
        </w:rPr>
        <w:drawing>
          <wp:inline distT="0" distB="0" distL="0" distR="0" wp14:anchorId="5087CB7E" wp14:editId="1C47D180">
            <wp:extent cx="4319905" cy="1654186"/>
            <wp:effectExtent l="0" t="0" r="0" b="0"/>
            <wp:docPr id="101"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9905" cy="1654186"/>
                    </a:xfrm>
                    <a:prstGeom prst="rect">
                      <a:avLst/>
                    </a:prstGeom>
                    <a:noFill/>
                    <a:ln>
                      <a:noFill/>
                    </a:ln>
                  </pic:spPr>
                </pic:pic>
              </a:graphicData>
            </a:graphic>
          </wp:inline>
        </w:drawing>
      </w:r>
    </w:p>
    <w:p w14:paraId="49DE9583" w14:textId="43F02C6C" w:rsidR="00E42368" w:rsidRDefault="00E42368" w:rsidP="00737FBA">
      <w:pPr>
        <w:rPr>
          <w:ins w:id="753" w:author="寺田 佳央" w:date="2013-08-22T13:21:00Z"/>
        </w:rPr>
      </w:pPr>
    </w:p>
    <w:p w14:paraId="067EC9EA" w14:textId="4914D805" w:rsidR="005C24C0" w:rsidRDefault="005C24C0" w:rsidP="00737FBA">
      <w:ins w:id="754" w:author="寺田 佳央" w:date="2013-08-22T13:21:00Z">
        <w:r>
          <w:br w:type="page"/>
        </w:r>
      </w:ins>
    </w:p>
    <w:p w14:paraId="776ECEEB" w14:textId="1F3F24C3" w:rsidR="004E2864" w:rsidRDefault="00721F77" w:rsidP="004E2864">
      <w:ins w:id="755" w:author="寺田 佳央" w:date="2013-08-21T16:46:00Z">
        <w:r>
          <w:t xml:space="preserve">NetBeans </w:t>
        </w:r>
        <w:r>
          <w:rPr>
            <w:rFonts w:hint="eastAsia"/>
          </w:rPr>
          <w:t>のコード補完</w:t>
        </w:r>
      </w:ins>
      <w:ins w:id="756" w:author="寺田 佳央" w:date="2013-08-22T13:21:00Z">
        <w:r w:rsidR="007E25E5">
          <w:rPr>
            <w:rFonts w:hint="eastAsia"/>
          </w:rPr>
          <w:t>機能「</w:t>
        </w:r>
      </w:ins>
      <w:r w:rsidR="004E2864">
        <w:t>ctrl+space</w:t>
      </w:r>
      <w:ins w:id="757" w:author="寺田 佳央" w:date="2013-08-22T13:21:00Z">
        <w:r w:rsidR="007E25E5">
          <w:rPr>
            <w:rFonts w:hint="eastAsia"/>
          </w:rPr>
          <w:t>」でコード</w:t>
        </w:r>
      </w:ins>
      <w:del w:id="758" w:author="寺田 佳央" w:date="2013-08-22T13:21:00Z">
        <w:r w:rsidR="004E2864" w:rsidDel="007E25E5">
          <w:rPr>
            <w:rFonts w:hint="eastAsia"/>
          </w:rPr>
          <w:delText>で</w:delText>
        </w:r>
      </w:del>
      <w:r w:rsidR="004E2864">
        <w:rPr>
          <w:rFonts w:hint="eastAsia"/>
        </w:rPr>
        <w:t>補完</w:t>
      </w:r>
      <w:del w:id="759" w:author="寺田 佳央" w:date="2013-08-22T13:21:00Z">
        <w:r w:rsidR="004E2864" w:rsidDel="007E25E5">
          <w:rPr>
            <w:rFonts w:hint="eastAsia"/>
          </w:rPr>
          <w:delText>する</w:delText>
        </w:r>
      </w:del>
      <w:ins w:id="760" w:author="寺田 佳央" w:date="2013-08-22T13:21:00Z">
        <w:r w:rsidR="007E25E5">
          <w:rPr>
            <w:rFonts w:hint="eastAsia"/>
          </w:rPr>
          <w:t>します。</w:t>
        </w:r>
      </w:ins>
    </w:p>
    <w:p w14:paraId="6084FDA2" w14:textId="77777777" w:rsidR="00374B5B" w:rsidRDefault="00374B5B" w:rsidP="00737FBA"/>
    <w:p w14:paraId="65628428" w14:textId="02FF10B6" w:rsidR="00737FBA" w:rsidRDefault="00F87E59" w:rsidP="00737FBA">
      <w:r>
        <w:rPr>
          <w:noProof/>
        </w:rPr>
        <w:drawing>
          <wp:inline distT="0" distB="0" distL="0" distR="0" wp14:anchorId="31806DDC" wp14:editId="5F32D948">
            <wp:extent cx="4319905" cy="2200340"/>
            <wp:effectExtent l="0" t="0" r="0" b="9525"/>
            <wp:docPr id="9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2200340"/>
                    </a:xfrm>
                    <a:prstGeom prst="rect">
                      <a:avLst/>
                    </a:prstGeom>
                    <a:noFill/>
                    <a:ln>
                      <a:noFill/>
                    </a:ln>
                  </pic:spPr>
                </pic:pic>
              </a:graphicData>
            </a:graphic>
          </wp:inline>
        </w:drawing>
      </w:r>
    </w:p>
    <w:p w14:paraId="0E30D6DC" w14:textId="77777777" w:rsidR="00E04F2C" w:rsidRDefault="00E04F2C" w:rsidP="00737FBA"/>
    <w:p w14:paraId="02AF6702" w14:textId="1428CCD3" w:rsidR="00E04F2C" w:rsidRDefault="00E04F2C" w:rsidP="00737FBA">
      <w:r>
        <w:rPr>
          <w:noProof/>
        </w:rPr>
        <w:drawing>
          <wp:inline distT="0" distB="0" distL="0" distR="0" wp14:anchorId="788D1FB5" wp14:editId="027668E2">
            <wp:extent cx="4319905" cy="2393237"/>
            <wp:effectExtent l="0" t="0" r="0" b="0"/>
            <wp:docPr id="9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9905" cy="2393237"/>
                    </a:xfrm>
                    <a:prstGeom prst="rect">
                      <a:avLst/>
                    </a:prstGeom>
                    <a:noFill/>
                    <a:ln>
                      <a:noFill/>
                    </a:ln>
                  </pic:spPr>
                </pic:pic>
              </a:graphicData>
            </a:graphic>
          </wp:inline>
        </w:drawing>
      </w:r>
    </w:p>
    <w:p w14:paraId="1E0F5ADF" w14:textId="77777777" w:rsidR="00E04F2C" w:rsidRDefault="00E04F2C" w:rsidP="00737FBA"/>
    <w:p w14:paraId="12BB5D5F" w14:textId="77777777" w:rsidR="005F2545" w:rsidRDefault="005F2545" w:rsidP="00737FBA"/>
    <w:p w14:paraId="19F9E06A" w14:textId="759DE7B2" w:rsidR="00B90D69" w:rsidRDefault="00E04F2C" w:rsidP="00737FBA">
      <w:r>
        <w:rPr>
          <w:noProof/>
        </w:rPr>
        <w:drawing>
          <wp:inline distT="0" distB="0" distL="0" distR="0" wp14:anchorId="6E684EF3" wp14:editId="79E4E5B3">
            <wp:extent cx="4319905" cy="1533340"/>
            <wp:effectExtent l="0" t="0" r="0" b="0"/>
            <wp:docPr id="10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9905" cy="1533340"/>
                    </a:xfrm>
                    <a:prstGeom prst="rect">
                      <a:avLst/>
                    </a:prstGeom>
                    <a:noFill/>
                    <a:ln>
                      <a:noFill/>
                    </a:ln>
                  </pic:spPr>
                </pic:pic>
              </a:graphicData>
            </a:graphic>
          </wp:inline>
        </w:drawing>
      </w:r>
    </w:p>
    <w:p w14:paraId="57DE2F18" w14:textId="77777777" w:rsidR="008F1A58" w:rsidRDefault="008F1A58" w:rsidP="00096B35"/>
    <w:p w14:paraId="6D431E8B" w14:textId="3B0A00D7" w:rsidR="00D47EF0" w:rsidRDefault="00D47EF0" w:rsidP="00D47EF0">
      <w:pPr>
        <w:pStyle w:val="afe"/>
        <w:numPr>
          <w:ilvl w:val="0"/>
          <w:numId w:val="23"/>
        </w:numPr>
        <w:ind w:leftChars="0"/>
      </w:pPr>
      <w:r>
        <w:t>@Version</w:t>
      </w:r>
      <w:r>
        <w:rPr>
          <w:rFonts w:hint="eastAsia"/>
        </w:rPr>
        <w:t>アノテーションの追加</w:t>
      </w:r>
    </w:p>
    <w:p w14:paraId="57DD8624" w14:textId="5A735EF2" w:rsidR="00D47EF0" w:rsidRDefault="005C24C0" w:rsidP="00096B35">
      <w:ins w:id="761" w:author="寺田 佳央" w:date="2013-08-22T13:22:00Z">
        <w:r>
          <w:t>JPA</w:t>
        </w:r>
        <w:r>
          <w:rPr>
            <w:rFonts w:hint="eastAsia"/>
          </w:rPr>
          <w:t>の</w:t>
        </w:r>
      </w:ins>
      <w:r w:rsidR="00D47EF0">
        <w:rPr>
          <w:rFonts w:hint="eastAsia"/>
        </w:rPr>
        <w:t>楽観ロック</w:t>
      </w:r>
      <w:del w:id="762" w:author="寺田 佳央" w:date="2013-08-22T13:22:00Z">
        <w:r w:rsidR="00A54A83" w:rsidDel="005C24C0">
          <w:rPr>
            <w:rFonts w:hint="eastAsia"/>
          </w:rPr>
          <w:delText>用の</w:delText>
        </w:r>
      </w:del>
      <w:ins w:id="763" w:author="寺田 佳央" w:date="2013-08-22T13:22:00Z">
        <w:r>
          <w:rPr>
            <w:rFonts w:hint="eastAsia"/>
          </w:rPr>
          <w:t>を使用し、</w:t>
        </w:r>
      </w:ins>
      <w:r w:rsidR="00A54A83">
        <w:rPr>
          <w:rFonts w:hint="eastAsia"/>
        </w:rPr>
        <w:t>バージョンを</w:t>
      </w:r>
      <w:r w:rsidR="00A54A83">
        <w:t>JPA</w:t>
      </w:r>
      <w:r w:rsidR="00A54A83">
        <w:rPr>
          <w:rFonts w:hint="eastAsia"/>
        </w:rPr>
        <w:t>側で自動インクリメントさせるために</w:t>
      </w:r>
      <w:r w:rsidR="00A54A83">
        <w:t>version</w:t>
      </w:r>
      <w:r w:rsidR="00A54A83">
        <w:rPr>
          <w:rFonts w:hint="eastAsia"/>
        </w:rPr>
        <w:t>フィールドに</w:t>
      </w:r>
      <w:r w:rsidR="00A54A83">
        <w:t>@Version</w:t>
      </w:r>
      <w:r w:rsidR="00A54A83">
        <w:rPr>
          <w:rFonts w:hint="eastAsia"/>
        </w:rPr>
        <w:t>アノテーションを</w:t>
      </w:r>
      <w:del w:id="764" w:author="寺田 佳央" w:date="2013-08-22T13:23:00Z">
        <w:r w:rsidR="00A54A83" w:rsidDel="00206BC0">
          <w:rPr>
            <w:rFonts w:hint="eastAsia"/>
          </w:rPr>
          <w:delText>つける</w:delText>
        </w:r>
      </w:del>
      <w:ins w:id="765" w:author="寺田 佳央" w:date="2013-08-22T13:23:00Z">
        <w:r w:rsidR="00206BC0">
          <w:rPr>
            <w:rFonts w:hint="eastAsia"/>
          </w:rPr>
          <w:t>付加します</w:t>
        </w:r>
      </w:ins>
      <w:r w:rsidR="00A54A83">
        <w:rPr>
          <w:rFonts w:hint="eastAsia"/>
        </w:rPr>
        <w:t>。</w:t>
      </w:r>
    </w:p>
    <w:p w14:paraId="01C18796" w14:textId="77777777" w:rsidR="008F1A58" w:rsidRDefault="008F1A58" w:rsidP="00096B35"/>
    <w:p w14:paraId="23427C56" w14:textId="2EFDC703" w:rsidR="00A32BCA" w:rsidRDefault="00A32BCA" w:rsidP="00A32BCA">
      <w:pPr>
        <w:pStyle w:val="af6"/>
      </w:pPr>
      <w:r>
        <w:t>package todo.domain.model;</w:t>
      </w:r>
    </w:p>
    <w:p w14:paraId="48A8A2F1" w14:textId="77777777" w:rsidR="00A32BCA" w:rsidRDefault="00A32BCA" w:rsidP="00A32BCA">
      <w:pPr>
        <w:pStyle w:val="af6"/>
      </w:pPr>
    </w:p>
    <w:p w14:paraId="087FDE22" w14:textId="77777777" w:rsidR="00A32BCA" w:rsidRDefault="00A32BCA" w:rsidP="00A32BCA">
      <w:pPr>
        <w:pStyle w:val="af6"/>
      </w:pPr>
      <w:r>
        <w:t>import java.io.Serializable;</w:t>
      </w:r>
    </w:p>
    <w:p w14:paraId="2C796504" w14:textId="77777777" w:rsidR="00A32BCA" w:rsidRDefault="00A32BCA" w:rsidP="00A32BCA">
      <w:pPr>
        <w:pStyle w:val="af6"/>
      </w:pPr>
      <w:r>
        <w:t>import java.util.Date;</w:t>
      </w:r>
    </w:p>
    <w:p w14:paraId="482519CD" w14:textId="77777777" w:rsidR="00A32BCA" w:rsidRDefault="00A32BCA" w:rsidP="00A32BCA">
      <w:pPr>
        <w:pStyle w:val="af6"/>
      </w:pPr>
      <w:r>
        <w:t>import javax.persistence.Basic;</w:t>
      </w:r>
    </w:p>
    <w:p w14:paraId="525BB506" w14:textId="77777777" w:rsidR="00A32BCA" w:rsidRDefault="00A32BCA" w:rsidP="00A32BCA">
      <w:pPr>
        <w:pStyle w:val="af6"/>
      </w:pPr>
      <w:r>
        <w:t>import javax.persistence.Column;</w:t>
      </w:r>
    </w:p>
    <w:p w14:paraId="233C8212" w14:textId="77777777" w:rsidR="00A32BCA" w:rsidRDefault="00A32BCA" w:rsidP="00A32BCA">
      <w:pPr>
        <w:pStyle w:val="af6"/>
      </w:pPr>
      <w:r>
        <w:t>import javax.persistence.Entity;</w:t>
      </w:r>
    </w:p>
    <w:p w14:paraId="6356ACAD" w14:textId="77777777" w:rsidR="00A32BCA" w:rsidRDefault="00A32BCA" w:rsidP="00A32BCA">
      <w:pPr>
        <w:pStyle w:val="af6"/>
      </w:pPr>
      <w:r>
        <w:t>import javax.persistence.GeneratedValue;</w:t>
      </w:r>
    </w:p>
    <w:p w14:paraId="0F2B5546" w14:textId="77777777" w:rsidR="00A32BCA" w:rsidRDefault="00A32BCA" w:rsidP="00A32BCA">
      <w:pPr>
        <w:pStyle w:val="af6"/>
      </w:pPr>
      <w:r>
        <w:t>import javax.persistence.GenerationType;</w:t>
      </w:r>
    </w:p>
    <w:p w14:paraId="0C730B8A" w14:textId="77777777" w:rsidR="00A32BCA" w:rsidRDefault="00A32BCA" w:rsidP="00A32BCA">
      <w:pPr>
        <w:pStyle w:val="af6"/>
      </w:pPr>
      <w:r>
        <w:t>import javax.persistence.Id;</w:t>
      </w:r>
    </w:p>
    <w:p w14:paraId="348E6DF2" w14:textId="77777777" w:rsidR="00A32BCA" w:rsidRDefault="00A32BCA" w:rsidP="00A32BCA">
      <w:pPr>
        <w:pStyle w:val="af6"/>
      </w:pPr>
      <w:r>
        <w:t>import javax.persistence.NamedQueries;</w:t>
      </w:r>
    </w:p>
    <w:p w14:paraId="571CBB53" w14:textId="77777777" w:rsidR="00A32BCA" w:rsidRDefault="00A32BCA" w:rsidP="00A32BCA">
      <w:pPr>
        <w:pStyle w:val="af6"/>
      </w:pPr>
      <w:r>
        <w:t>import javax.persistence.NamedQuery;</w:t>
      </w:r>
    </w:p>
    <w:p w14:paraId="044B33E6" w14:textId="77777777" w:rsidR="00A32BCA" w:rsidRDefault="00A32BCA" w:rsidP="00A32BCA">
      <w:pPr>
        <w:pStyle w:val="af6"/>
      </w:pPr>
      <w:r>
        <w:t>import javax.persistence.Table;</w:t>
      </w:r>
    </w:p>
    <w:p w14:paraId="5412C2BD" w14:textId="77777777" w:rsidR="00A32BCA" w:rsidRDefault="00A32BCA" w:rsidP="00A32BCA">
      <w:pPr>
        <w:pStyle w:val="af6"/>
      </w:pPr>
      <w:r>
        <w:t>import javax.persistence.Temporal;</w:t>
      </w:r>
    </w:p>
    <w:p w14:paraId="6EC5B1BC" w14:textId="77777777" w:rsidR="00A32BCA" w:rsidRDefault="00A32BCA" w:rsidP="00A32BCA">
      <w:pPr>
        <w:pStyle w:val="af6"/>
      </w:pPr>
      <w:r>
        <w:t>import javax.persistence.TemporalType;</w:t>
      </w:r>
    </w:p>
    <w:p w14:paraId="31407AC6" w14:textId="77777777" w:rsidR="00A32BCA" w:rsidRDefault="00A32BCA" w:rsidP="00A32BCA">
      <w:pPr>
        <w:pStyle w:val="af6"/>
      </w:pPr>
      <w:r>
        <w:t>import javax.validation.constraints.NotNull;</w:t>
      </w:r>
    </w:p>
    <w:p w14:paraId="11B2D2FA" w14:textId="77777777" w:rsidR="00A32BCA" w:rsidRDefault="00A32BCA" w:rsidP="00A32BCA">
      <w:pPr>
        <w:pStyle w:val="af6"/>
      </w:pPr>
      <w:r>
        <w:t>import javax.validation.constraints.Size;</w:t>
      </w:r>
    </w:p>
    <w:p w14:paraId="0BD066B2" w14:textId="77777777" w:rsidR="00D47EF0" w:rsidRDefault="00D47EF0" w:rsidP="00D47EF0">
      <w:pPr>
        <w:pStyle w:val="af6"/>
      </w:pPr>
      <w:r>
        <w:t>package todo.domain.model;</w:t>
      </w:r>
    </w:p>
    <w:p w14:paraId="5500776E" w14:textId="77777777" w:rsidR="00D47EF0" w:rsidRDefault="00D47EF0" w:rsidP="00D47EF0">
      <w:pPr>
        <w:pStyle w:val="af6"/>
      </w:pPr>
    </w:p>
    <w:p w14:paraId="0DF29CB8" w14:textId="77777777" w:rsidR="00D47EF0" w:rsidRDefault="00D47EF0" w:rsidP="00D47EF0">
      <w:pPr>
        <w:pStyle w:val="af6"/>
      </w:pPr>
      <w:r>
        <w:t>import java.io.Serializable;</w:t>
      </w:r>
    </w:p>
    <w:p w14:paraId="2F72E595" w14:textId="77777777" w:rsidR="00D47EF0" w:rsidRDefault="00D47EF0" w:rsidP="00D47EF0">
      <w:pPr>
        <w:pStyle w:val="af6"/>
      </w:pPr>
      <w:r>
        <w:t>import java.util.Date;</w:t>
      </w:r>
    </w:p>
    <w:p w14:paraId="65DE5B72" w14:textId="77777777" w:rsidR="00D47EF0" w:rsidRDefault="00D47EF0" w:rsidP="00D47EF0">
      <w:pPr>
        <w:pStyle w:val="af6"/>
      </w:pPr>
      <w:r>
        <w:t>import javax.persistence.Basic;</w:t>
      </w:r>
    </w:p>
    <w:p w14:paraId="1E6707D9" w14:textId="77777777" w:rsidR="00D47EF0" w:rsidRDefault="00D47EF0" w:rsidP="00D47EF0">
      <w:pPr>
        <w:pStyle w:val="af6"/>
      </w:pPr>
      <w:r>
        <w:t>import javax.persistence.Column;</w:t>
      </w:r>
    </w:p>
    <w:p w14:paraId="71A4C4BB" w14:textId="77777777" w:rsidR="00D47EF0" w:rsidRDefault="00D47EF0" w:rsidP="00D47EF0">
      <w:pPr>
        <w:pStyle w:val="af6"/>
      </w:pPr>
      <w:r>
        <w:t>import javax.persistence.Entity;</w:t>
      </w:r>
    </w:p>
    <w:p w14:paraId="591C1CEA" w14:textId="77777777" w:rsidR="00D47EF0" w:rsidRDefault="00D47EF0" w:rsidP="00D47EF0">
      <w:pPr>
        <w:pStyle w:val="af6"/>
      </w:pPr>
      <w:r>
        <w:t>import javax.persistence.GeneratedValue;</w:t>
      </w:r>
    </w:p>
    <w:p w14:paraId="268E14E7" w14:textId="77777777" w:rsidR="00D47EF0" w:rsidRDefault="00D47EF0" w:rsidP="00D47EF0">
      <w:pPr>
        <w:pStyle w:val="af6"/>
      </w:pPr>
      <w:r>
        <w:t>import javax.persistence.GenerationType;</w:t>
      </w:r>
    </w:p>
    <w:p w14:paraId="33C497DE" w14:textId="77777777" w:rsidR="00D47EF0" w:rsidRDefault="00D47EF0" w:rsidP="00D47EF0">
      <w:pPr>
        <w:pStyle w:val="af6"/>
      </w:pPr>
      <w:r>
        <w:t>import javax.persistence.Id;</w:t>
      </w:r>
    </w:p>
    <w:p w14:paraId="1802F119" w14:textId="77777777" w:rsidR="00D47EF0" w:rsidRDefault="00D47EF0" w:rsidP="00D47EF0">
      <w:pPr>
        <w:pStyle w:val="af6"/>
      </w:pPr>
      <w:r>
        <w:t>import javax.persistence.NamedQueries;</w:t>
      </w:r>
    </w:p>
    <w:p w14:paraId="43E81091" w14:textId="77777777" w:rsidR="00D47EF0" w:rsidRDefault="00D47EF0" w:rsidP="00D47EF0">
      <w:pPr>
        <w:pStyle w:val="af6"/>
      </w:pPr>
      <w:r>
        <w:t>import javax.persistence.NamedQuery;</w:t>
      </w:r>
    </w:p>
    <w:p w14:paraId="38D06544" w14:textId="77777777" w:rsidR="00D47EF0" w:rsidRDefault="00D47EF0" w:rsidP="00D47EF0">
      <w:pPr>
        <w:pStyle w:val="af6"/>
      </w:pPr>
      <w:r>
        <w:t>import javax.persistence.Table;</w:t>
      </w:r>
    </w:p>
    <w:p w14:paraId="2DC9AC55" w14:textId="77777777" w:rsidR="00D47EF0" w:rsidRDefault="00D47EF0" w:rsidP="00D47EF0">
      <w:pPr>
        <w:pStyle w:val="af6"/>
      </w:pPr>
      <w:r>
        <w:t>import javax.persistence.Temporal;</w:t>
      </w:r>
    </w:p>
    <w:p w14:paraId="2CE50F6C" w14:textId="77777777" w:rsidR="00D47EF0" w:rsidRDefault="00D47EF0" w:rsidP="00D47EF0">
      <w:pPr>
        <w:pStyle w:val="af6"/>
      </w:pPr>
      <w:r>
        <w:t>import javax.persistence.TemporalType;</w:t>
      </w:r>
    </w:p>
    <w:p w14:paraId="6A8D7434" w14:textId="77777777" w:rsidR="00D47EF0" w:rsidRDefault="00D47EF0" w:rsidP="00D47EF0">
      <w:pPr>
        <w:pStyle w:val="af6"/>
      </w:pPr>
      <w:r w:rsidRPr="00D47EF0">
        <w:rPr>
          <w:highlight w:val="yellow"/>
        </w:rPr>
        <w:t>import javax.persistence.Version;</w:t>
      </w:r>
    </w:p>
    <w:p w14:paraId="4FAFE427" w14:textId="77777777" w:rsidR="00D47EF0" w:rsidRDefault="00D47EF0" w:rsidP="00D47EF0">
      <w:pPr>
        <w:pStyle w:val="af6"/>
      </w:pPr>
      <w:r>
        <w:t>import javax.validation.constraints.NotNull;</w:t>
      </w:r>
    </w:p>
    <w:p w14:paraId="29D09046" w14:textId="77777777" w:rsidR="00D47EF0" w:rsidRDefault="00D47EF0" w:rsidP="00D47EF0">
      <w:pPr>
        <w:pStyle w:val="af6"/>
      </w:pPr>
      <w:r>
        <w:t>import javax.validation.constraints.Size;</w:t>
      </w:r>
    </w:p>
    <w:p w14:paraId="413B9AAE" w14:textId="77777777" w:rsidR="00D47EF0" w:rsidRDefault="00D47EF0" w:rsidP="00D47EF0">
      <w:pPr>
        <w:pStyle w:val="af6"/>
      </w:pPr>
      <w:r>
        <w:t>import javax.xml.bind.annotation.XmlRootElement;</w:t>
      </w:r>
    </w:p>
    <w:p w14:paraId="26A9E978" w14:textId="77777777" w:rsidR="00D47EF0" w:rsidRDefault="00D47EF0" w:rsidP="00D47EF0">
      <w:pPr>
        <w:pStyle w:val="af6"/>
      </w:pPr>
    </w:p>
    <w:p w14:paraId="5F6E556B" w14:textId="77777777" w:rsidR="00D47EF0" w:rsidRDefault="00D47EF0" w:rsidP="00D47EF0">
      <w:pPr>
        <w:pStyle w:val="af6"/>
      </w:pPr>
      <w:r>
        <w:t>@Entity</w:t>
      </w:r>
    </w:p>
    <w:p w14:paraId="26CFC5E3" w14:textId="77777777" w:rsidR="00D47EF0" w:rsidRDefault="00D47EF0" w:rsidP="00D47EF0">
      <w:pPr>
        <w:pStyle w:val="af6"/>
      </w:pPr>
      <w:r>
        <w:t>@Table(name = "TODO")</w:t>
      </w:r>
    </w:p>
    <w:p w14:paraId="0BE74B0B" w14:textId="77777777" w:rsidR="00D47EF0" w:rsidRDefault="00D47EF0" w:rsidP="00D47EF0">
      <w:pPr>
        <w:pStyle w:val="af6"/>
      </w:pPr>
      <w:r>
        <w:t>@XmlRootElement</w:t>
      </w:r>
    </w:p>
    <w:p w14:paraId="4336939A" w14:textId="77777777" w:rsidR="00D47EF0" w:rsidRDefault="00D47EF0" w:rsidP="00D47EF0">
      <w:pPr>
        <w:pStyle w:val="af6"/>
      </w:pPr>
      <w:r>
        <w:t>@NamedQueries({</w:t>
      </w:r>
    </w:p>
    <w:p w14:paraId="1FC9540A" w14:textId="77777777" w:rsidR="00D47EF0" w:rsidRDefault="00D47EF0" w:rsidP="00D47EF0">
      <w:pPr>
        <w:pStyle w:val="af6"/>
      </w:pPr>
      <w:r>
        <w:t xml:space="preserve">    @NamedQuery(name = "Todo.findAll", query = "SELECT t FROM Todo t"),</w:t>
      </w:r>
    </w:p>
    <w:p w14:paraId="09A9B5FD" w14:textId="77777777" w:rsidR="00D47EF0" w:rsidRDefault="00D47EF0" w:rsidP="00D47EF0">
      <w:pPr>
        <w:pStyle w:val="af6"/>
      </w:pPr>
      <w:r>
        <w:t xml:space="preserve">    @NamedQuery(name = "Todo.findByTodoId", query = "SELECT t FROM Todo t WHERE t.todoId = :todoId"),</w:t>
      </w:r>
    </w:p>
    <w:p w14:paraId="4EB760C8" w14:textId="77777777" w:rsidR="00D47EF0" w:rsidRDefault="00D47EF0" w:rsidP="00D47EF0">
      <w:pPr>
        <w:pStyle w:val="af6"/>
      </w:pPr>
      <w:r>
        <w:t xml:space="preserve">    @NamedQuery(name = "Todo.findByTodoTitle", query = "SELECT t FROM Todo t WHERE t.todoTitle = :todoTitle"),</w:t>
      </w:r>
    </w:p>
    <w:p w14:paraId="6C08C97F" w14:textId="77777777" w:rsidR="00D47EF0" w:rsidRDefault="00D47EF0" w:rsidP="00D47EF0">
      <w:pPr>
        <w:pStyle w:val="af6"/>
      </w:pPr>
      <w:r>
        <w:t xml:space="preserve">    @NamedQuery(name = "Todo.findByFinished", query = "SELECT t FROM Todo t WHERE t.finished = :finished"),</w:t>
      </w:r>
    </w:p>
    <w:p w14:paraId="2826FC1B" w14:textId="77777777" w:rsidR="00D47EF0" w:rsidRDefault="00D47EF0" w:rsidP="00D47EF0">
      <w:pPr>
        <w:pStyle w:val="af6"/>
      </w:pPr>
      <w:r>
        <w:t xml:space="preserve">    @NamedQuery(name = "Todo.findByCreatedAt", query = "SELECT t FROM Todo t WHERE t.createdAt = :createdAt"),</w:t>
      </w:r>
    </w:p>
    <w:p w14:paraId="7AA27218" w14:textId="77777777" w:rsidR="00D47EF0" w:rsidRDefault="00D47EF0" w:rsidP="00D47EF0">
      <w:pPr>
        <w:pStyle w:val="af6"/>
      </w:pPr>
      <w:r>
        <w:t xml:space="preserve">    @NamedQuery(name = "Todo.findByVersion", query = "SELECT t FROM Todo t WHERE t.version = :version")})</w:t>
      </w:r>
    </w:p>
    <w:p w14:paraId="44FFFE33" w14:textId="77777777" w:rsidR="00D47EF0" w:rsidRDefault="00D47EF0" w:rsidP="00D47EF0">
      <w:pPr>
        <w:pStyle w:val="af6"/>
      </w:pPr>
      <w:r>
        <w:t>public class Todo implements Serializable {</w:t>
      </w:r>
    </w:p>
    <w:p w14:paraId="2BC7D18E" w14:textId="77777777" w:rsidR="00D47EF0" w:rsidRDefault="00D47EF0" w:rsidP="00D47EF0">
      <w:pPr>
        <w:pStyle w:val="af6"/>
      </w:pPr>
      <w:r>
        <w:t xml:space="preserve">    private static final long serialVersionUID = 1L;</w:t>
      </w:r>
    </w:p>
    <w:p w14:paraId="2BBF050F" w14:textId="77777777" w:rsidR="00D47EF0" w:rsidRDefault="00D47EF0" w:rsidP="00D47EF0">
      <w:pPr>
        <w:pStyle w:val="af6"/>
      </w:pPr>
      <w:r>
        <w:t xml:space="preserve">    @Id</w:t>
      </w:r>
    </w:p>
    <w:p w14:paraId="5A31ED6F" w14:textId="77777777" w:rsidR="00D47EF0" w:rsidRDefault="00D47EF0" w:rsidP="00D47EF0">
      <w:pPr>
        <w:pStyle w:val="af6"/>
      </w:pPr>
      <w:r>
        <w:t xml:space="preserve">    @GeneratedValue(strategy = GenerationType.IDENTITY)</w:t>
      </w:r>
    </w:p>
    <w:p w14:paraId="486EA51F" w14:textId="77777777" w:rsidR="00D47EF0" w:rsidRDefault="00D47EF0" w:rsidP="00D47EF0">
      <w:pPr>
        <w:pStyle w:val="af6"/>
      </w:pPr>
      <w:r>
        <w:t xml:space="preserve">    @Basic(optional = false)</w:t>
      </w:r>
    </w:p>
    <w:p w14:paraId="57C18262" w14:textId="77777777" w:rsidR="00D47EF0" w:rsidRDefault="00D47EF0" w:rsidP="00D47EF0">
      <w:pPr>
        <w:pStyle w:val="af6"/>
      </w:pPr>
      <w:r>
        <w:t xml:space="preserve">    @Column(name = "TODO_ID")</w:t>
      </w:r>
    </w:p>
    <w:p w14:paraId="35B3C790" w14:textId="77777777" w:rsidR="00D47EF0" w:rsidRDefault="00D47EF0" w:rsidP="00D47EF0">
      <w:pPr>
        <w:pStyle w:val="af6"/>
      </w:pPr>
      <w:r>
        <w:t xml:space="preserve">    private Integer todoId;</w:t>
      </w:r>
    </w:p>
    <w:p w14:paraId="4CFBB09C" w14:textId="77777777" w:rsidR="00D47EF0" w:rsidRDefault="00D47EF0" w:rsidP="00D47EF0">
      <w:pPr>
        <w:pStyle w:val="af6"/>
      </w:pPr>
      <w:r>
        <w:t xml:space="preserve">    @Basic(optional = false)</w:t>
      </w:r>
    </w:p>
    <w:p w14:paraId="6EB32D95" w14:textId="77777777" w:rsidR="00D47EF0" w:rsidRDefault="00D47EF0" w:rsidP="00D47EF0">
      <w:pPr>
        <w:pStyle w:val="af6"/>
      </w:pPr>
      <w:r>
        <w:t xml:space="preserve">    @NotNull</w:t>
      </w:r>
    </w:p>
    <w:p w14:paraId="6AE88FF5" w14:textId="77777777" w:rsidR="00D47EF0" w:rsidRDefault="00D47EF0" w:rsidP="00D47EF0">
      <w:pPr>
        <w:pStyle w:val="af6"/>
      </w:pPr>
      <w:r>
        <w:t xml:space="preserve">    @Size(min = 1, max = 128)</w:t>
      </w:r>
    </w:p>
    <w:p w14:paraId="76E79A52" w14:textId="77777777" w:rsidR="00D47EF0" w:rsidRDefault="00D47EF0" w:rsidP="00D47EF0">
      <w:pPr>
        <w:pStyle w:val="af6"/>
      </w:pPr>
      <w:r>
        <w:t xml:space="preserve">    @Column(name = "TODO_TITLE")</w:t>
      </w:r>
    </w:p>
    <w:p w14:paraId="2E18206B" w14:textId="77777777" w:rsidR="00D47EF0" w:rsidRDefault="00D47EF0" w:rsidP="00D47EF0">
      <w:pPr>
        <w:pStyle w:val="af6"/>
      </w:pPr>
      <w:r>
        <w:t xml:space="preserve">    private String todoTitle;</w:t>
      </w:r>
    </w:p>
    <w:p w14:paraId="6EA0809C" w14:textId="77777777" w:rsidR="00D47EF0" w:rsidRDefault="00D47EF0" w:rsidP="00D47EF0">
      <w:pPr>
        <w:pStyle w:val="af6"/>
      </w:pPr>
      <w:r>
        <w:t xml:space="preserve">    @Basic(optional = false)</w:t>
      </w:r>
    </w:p>
    <w:p w14:paraId="1E72D56A" w14:textId="77777777" w:rsidR="00D47EF0" w:rsidRDefault="00D47EF0" w:rsidP="00D47EF0">
      <w:pPr>
        <w:pStyle w:val="af6"/>
      </w:pPr>
      <w:r>
        <w:t xml:space="preserve">    @NotNull</w:t>
      </w:r>
    </w:p>
    <w:p w14:paraId="3671F6FC" w14:textId="77777777" w:rsidR="00D47EF0" w:rsidRDefault="00D47EF0" w:rsidP="00D47EF0">
      <w:pPr>
        <w:pStyle w:val="af6"/>
      </w:pPr>
      <w:r>
        <w:t xml:space="preserve">    @Column(name = "FINISHED")</w:t>
      </w:r>
    </w:p>
    <w:p w14:paraId="4D1CF338" w14:textId="77777777" w:rsidR="00D47EF0" w:rsidRDefault="00D47EF0" w:rsidP="00D47EF0">
      <w:pPr>
        <w:pStyle w:val="af6"/>
      </w:pPr>
      <w:r>
        <w:t xml:space="preserve">    private </w:t>
      </w:r>
      <w:r w:rsidRPr="00D47EF0">
        <w:rPr>
          <w:highlight w:val="yellow"/>
        </w:rPr>
        <w:t>boolean</w:t>
      </w:r>
      <w:r>
        <w:t xml:space="preserve"> finished;</w:t>
      </w:r>
    </w:p>
    <w:p w14:paraId="6AAB84BB" w14:textId="77777777" w:rsidR="00D47EF0" w:rsidRDefault="00D47EF0" w:rsidP="00D47EF0">
      <w:pPr>
        <w:pStyle w:val="af6"/>
      </w:pPr>
      <w:r>
        <w:t xml:space="preserve">    @Basic(optional = false)</w:t>
      </w:r>
    </w:p>
    <w:p w14:paraId="510FEE85" w14:textId="77777777" w:rsidR="00D47EF0" w:rsidRDefault="00D47EF0" w:rsidP="00D47EF0">
      <w:pPr>
        <w:pStyle w:val="af6"/>
      </w:pPr>
      <w:r>
        <w:t xml:space="preserve">    @NotNull</w:t>
      </w:r>
    </w:p>
    <w:p w14:paraId="6B3E566E" w14:textId="77777777" w:rsidR="00D47EF0" w:rsidRDefault="00D47EF0" w:rsidP="00D47EF0">
      <w:pPr>
        <w:pStyle w:val="af6"/>
      </w:pPr>
      <w:r>
        <w:t xml:space="preserve">    @Column(name = "CREATED_AT")</w:t>
      </w:r>
    </w:p>
    <w:p w14:paraId="5186AC4D" w14:textId="77777777" w:rsidR="00D47EF0" w:rsidRDefault="00D47EF0" w:rsidP="00D47EF0">
      <w:pPr>
        <w:pStyle w:val="af6"/>
      </w:pPr>
      <w:r>
        <w:t xml:space="preserve">    @Temporal(TemporalType.TIMESTAMP)</w:t>
      </w:r>
    </w:p>
    <w:p w14:paraId="368CE701" w14:textId="77777777" w:rsidR="00D47EF0" w:rsidRDefault="00D47EF0" w:rsidP="00D47EF0">
      <w:pPr>
        <w:pStyle w:val="af6"/>
      </w:pPr>
      <w:r>
        <w:t xml:space="preserve">    private Date createdAt;</w:t>
      </w:r>
    </w:p>
    <w:p w14:paraId="5686F3D1" w14:textId="77777777" w:rsidR="00D47EF0" w:rsidRDefault="00D47EF0" w:rsidP="00D47EF0">
      <w:pPr>
        <w:pStyle w:val="af6"/>
      </w:pPr>
      <w:r>
        <w:t xml:space="preserve">    @Basic(optional = false)</w:t>
      </w:r>
    </w:p>
    <w:p w14:paraId="12448CB1" w14:textId="77777777" w:rsidR="00D47EF0" w:rsidRDefault="00D47EF0" w:rsidP="00D47EF0">
      <w:pPr>
        <w:pStyle w:val="af6"/>
      </w:pPr>
      <w:r>
        <w:t xml:space="preserve">    @NotNull</w:t>
      </w:r>
    </w:p>
    <w:p w14:paraId="6AD62E20" w14:textId="77777777" w:rsidR="00D47EF0" w:rsidRDefault="00D47EF0" w:rsidP="00D47EF0">
      <w:pPr>
        <w:pStyle w:val="af6"/>
      </w:pPr>
      <w:r>
        <w:t xml:space="preserve">    @Column(name = "VERSION")</w:t>
      </w:r>
    </w:p>
    <w:p w14:paraId="35B47AEF" w14:textId="77777777" w:rsidR="00D47EF0" w:rsidRDefault="00D47EF0" w:rsidP="00D47EF0">
      <w:pPr>
        <w:pStyle w:val="af6"/>
      </w:pPr>
      <w:r>
        <w:t xml:space="preserve">    </w:t>
      </w:r>
      <w:r w:rsidRPr="00D47EF0">
        <w:rPr>
          <w:highlight w:val="yellow"/>
        </w:rPr>
        <w:t>@Version</w:t>
      </w:r>
    </w:p>
    <w:p w14:paraId="67DCFFA9" w14:textId="77777777" w:rsidR="00D47EF0" w:rsidRDefault="00D47EF0" w:rsidP="00D47EF0">
      <w:pPr>
        <w:pStyle w:val="af6"/>
      </w:pPr>
      <w:r>
        <w:t xml:space="preserve">    private int version;</w:t>
      </w:r>
    </w:p>
    <w:p w14:paraId="2448D242" w14:textId="77777777" w:rsidR="00D47EF0" w:rsidRDefault="00D47EF0" w:rsidP="00D47EF0">
      <w:pPr>
        <w:pStyle w:val="af6"/>
      </w:pPr>
    </w:p>
    <w:p w14:paraId="18B6FBFB" w14:textId="77777777" w:rsidR="00D47EF0" w:rsidRDefault="00D47EF0" w:rsidP="00D47EF0">
      <w:pPr>
        <w:pStyle w:val="af6"/>
      </w:pPr>
      <w:r>
        <w:t xml:space="preserve">    public Todo() {</w:t>
      </w:r>
    </w:p>
    <w:p w14:paraId="3EED8308" w14:textId="77777777" w:rsidR="00D47EF0" w:rsidRDefault="00D47EF0" w:rsidP="00D47EF0">
      <w:pPr>
        <w:pStyle w:val="af6"/>
      </w:pPr>
      <w:r>
        <w:t xml:space="preserve">    }</w:t>
      </w:r>
    </w:p>
    <w:p w14:paraId="38C8A23F" w14:textId="77777777" w:rsidR="00D47EF0" w:rsidRDefault="00D47EF0" w:rsidP="00D47EF0">
      <w:pPr>
        <w:pStyle w:val="af6"/>
      </w:pPr>
    </w:p>
    <w:p w14:paraId="04052AA6" w14:textId="77777777" w:rsidR="00D47EF0" w:rsidRDefault="00D47EF0" w:rsidP="00D47EF0">
      <w:pPr>
        <w:pStyle w:val="af6"/>
      </w:pPr>
      <w:r>
        <w:t xml:space="preserve">    public Todo(Integer todoId) {</w:t>
      </w:r>
    </w:p>
    <w:p w14:paraId="5541DB06" w14:textId="77777777" w:rsidR="00D47EF0" w:rsidRDefault="00D47EF0" w:rsidP="00D47EF0">
      <w:pPr>
        <w:pStyle w:val="af6"/>
      </w:pPr>
      <w:r>
        <w:t xml:space="preserve">        this.todoId = todoId;</w:t>
      </w:r>
    </w:p>
    <w:p w14:paraId="5A7C6246" w14:textId="77777777" w:rsidR="00D47EF0" w:rsidRDefault="00D47EF0" w:rsidP="00D47EF0">
      <w:pPr>
        <w:pStyle w:val="af6"/>
      </w:pPr>
      <w:r>
        <w:t xml:space="preserve">    }</w:t>
      </w:r>
    </w:p>
    <w:p w14:paraId="70D30340" w14:textId="77777777" w:rsidR="00D47EF0" w:rsidRDefault="00D47EF0" w:rsidP="00D47EF0">
      <w:pPr>
        <w:pStyle w:val="af6"/>
      </w:pPr>
    </w:p>
    <w:p w14:paraId="6A3096B3" w14:textId="77777777" w:rsidR="00D47EF0" w:rsidRDefault="00D47EF0" w:rsidP="00D47EF0">
      <w:pPr>
        <w:pStyle w:val="af6"/>
      </w:pPr>
      <w:r>
        <w:t xml:space="preserve">    public Todo(Integer todoId, String todoTitle, </w:t>
      </w:r>
      <w:r w:rsidRPr="00D47EF0">
        <w:rPr>
          <w:highlight w:val="yellow"/>
        </w:rPr>
        <w:t>boolean</w:t>
      </w:r>
      <w:r>
        <w:t xml:space="preserve"> finished, Date createdAt, int version) {</w:t>
      </w:r>
    </w:p>
    <w:p w14:paraId="651232F5" w14:textId="77777777" w:rsidR="00D47EF0" w:rsidRDefault="00D47EF0" w:rsidP="00D47EF0">
      <w:pPr>
        <w:pStyle w:val="af6"/>
      </w:pPr>
      <w:r>
        <w:t xml:space="preserve">        this.todoId = todoId;</w:t>
      </w:r>
    </w:p>
    <w:p w14:paraId="0639CA5B" w14:textId="77777777" w:rsidR="00D47EF0" w:rsidRDefault="00D47EF0" w:rsidP="00D47EF0">
      <w:pPr>
        <w:pStyle w:val="af6"/>
      </w:pPr>
      <w:r>
        <w:t xml:space="preserve">        this.todoTitle = todoTitle;</w:t>
      </w:r>
    </w:p>
    <w:p w14:paraId="7214C75E" w14:textId="77777777" w:rsidR="00D47EF0" w:rsidRDefault="00D47EF0" w:rsidP="00D47EF0">
      <w:pPr>
        <w:pStyle w:val="af6"/>
      </w:pPr>
      <w:r>
        <w:t xml:space="preserve">        this.finished = finished;</w:t>
      </w:r>
    </w:p>
    <w:p w14:paraId="223157D6" w14:textId="77777777" w:rsidR="00D47EF0" w:rsidRDefault="00D47EF0" w:rsidP="00D47EF0">
      <w:pPr>
        <w:pStyle w:val="af6"/>
      </w:pPr>
      <w:r>
        <w:t xml:space="preserve">        this.createdAt = createdAt;</w:t>
      </w:r>
    </w:p>
    <w:p w14:paraId="5A037BCA" w14:textId="77777777" w:rsidR="00D47EF0" w:rsidRDefault="00D47EF0" w:rsidP="00D47EF0">
      <w:pPr>
        <w:pStyle w:val="af6"/>
      </w:pPr>
      <w:r>
        <w:t xml:space="preserve">        this.version = version;</w:t>
      </w:r>
    </w:p>
    <w:p w14:paraId="52B0E66C" w14:textId="77777777" w:rsidR="00D47EF0" w:rsidRDefault="00D47EF0" w:rsidP="00D47EF0">
      <w:pPr>
        <w:pStyle w:val="af6"/>
      </w:pPr>
      <w:r>
        <w:t xml:space="preserve">    }</w:t>
      </w:r>
    </w:p>
    <w:p w14:paraId="6784A89B" w14:textId="77777777" w:rsidR="00D47EF0" w:rsidRDefault="00D47EF0" w:rsidP="00D47EF0">
      <w:pPr>
        <w:pStyle w:val="af6"/>
      </w:pPr>
    </w:p>
    <w:p w14:paraId="6745274F" w14:textId="77777777" w:rsidR="00D47EF0" w:rsidRDefault="00D47EF0" w:rsidP="00D47EF0">
      <w:pPr>
        <w:pStyle w:val="af6"/>
      </w:pPr>
      <w:r>
        <w:t xml:space="preserve">    public Integer getTodoId() {</w:t>
      </w:r>
    </w:p>
    <w:p w14:paraId="6301FC35" w14:textId="77777777" w:rsidR="00D47EF0" w:rsidRDefault="00D47EF0" w:rsidP="00D47EF0">
      <w:pPr>
        <w:pStyle w:val="af6"/>
      </w:pPr>
      <w:r>
        <w:t xml:space="preserve">        return todoId;</w:t>
      </w:r>
    </w:p>
    <w:p w14:paraId="5E35566B" w14:textId="77777777" w:rsidR="00D47EF0" w:rsidRDefault="00D47EF0" w:rsidP="00D47EF0">
      <w:pPr>
        <w:pStyle w:val="af6"/>
      </w:pPr>
      <w:r>
        <w:t xml:space="preserve">    }</w:t>
      </w:r>
    </w:p>
    <w:p w14:paraId="3F41268E" w14:textId="77777777" w:rsidR="00D47EF0" w:rsidRDefault="00D47EF0" w:rsidP="00D47EF0">
      <w:pPr>
        <w:pStyle w:val="af6"/>
      </w:pPr>
    </w:p>
    <w:p w14:paraId="4170EDB4" w14:textId="77777777" w:rsidR="00D47EF0" w:rsidRDefault="00D47EF0" w:rsidP="00D47EF0">
      <w:pPr>
        <w:pStyle w:val="af6"/>
      </w:pPr>
      <w:r>
        <w:t xml:space="preserve">    public void setTodoId(Integer todoId) {</w:t>
      </w:r>
    </w:p>
    <w:p w14:paraId="245BDD3F" w14:textId="77777777" w:rsidR="00D47EF0" w:rsidRDefault="00D47EF0" w:rsidP="00D47EF0">
      <w:pPr>
        <w:pStyle w:val="af6"/>
      </w:pPr>
      <w:r>
        <w:t xml:space="preserve">        this.todoId = todoId;</w:t>
      </w:r>
    </w:p>
    <w:p w14:paraId="73437EF8" w14:textId="77777777" w:rsidR="00D47EF0" w:rsidRDefault="00D47EF0" w:rsidP="00D47EF0">
      <w:pPr>
        <w:pStyle w:val="af6"/>
      </w:pPr>
      <w:r>
        <w:t xml:space="preserve">    }</w:t>
      </w:r>
    </w:p>
    <w:p w14:paraId="7F6ADC10" w14:textId="77777777" w:rsidR="00D47EF0" w:rsidRDefault="00D47EF0" w:rsidP="00D47EF0">
      <w:pPr>
        <w:pStyle w:val="af6"/>
      </w:pPr>
    </w:p>
    <w:p w14:paraId="41894846" w14:textId="77777777" w:rsidR="00D47EF0" w:rsidRDefault="00D47EF0" w:rsidP="00D47EF0">
      <w:pPr>
        <w:pStyle w:val="af6"/>
      </w:pPr>
      <w:r>
        <w:t xml:space="preserve">    public String getTodoTitle() {</w:t>
      </w:r>
    </w:p>
    <w:p w14:paraId="4AA68603" w14:textId="77777777" w:rsidR="00D47EF0" w:rsidRDefault="00D47EF0" w:rsidP="00D47EF0">
      <w:pPr>
        <w:pStyle w:val="af6"/>
      </w:pPr>
      <w:r>
        <w:t xml:space="preserve">        return todoTitle;</w:t>
      </w:r>
    </w:p>
    <w:p w14:paraId="71700019" w14:textId="77777777" w:rsidR="00D47EF0" w:rsidRDefault="00D47EF0" w:rsidP="00D47EF0">
      <w:pPr>
        <w:pStyle w:val="af6"/>
      </w:pPr>
      <w:r>
        <w:t xml:space="preserve">    }</w:t>
      </w:r>
    </w:p>
    <w:p w14:paraId="70C0A535" w14:textId="77777777" w:rsidR="00D47EF0" w:rsidRDefault="00D47EF0" w:rsidP="00D47EF0">
      <w:pPr>
        <w:pStyle w:val="af6"/>
      </w:pPr>
    </w:p>
    <w:p w14:paraId="298ED246" w14:textId="77777777" w:rsidR="00D47EF0" w:rsidRDefault="00D47EF0" w:rsidP="00D47EF0">
      <w:pPr>
        <w:pStyle w:val="af6"/>
      </w:pPr>
      <w:r>
        <w:t xml:space="preserve">    public void setTodoTitle(String todoTitle) {</w:t>
      </w:r>
    </w:p>
    <w:p w14:paraId="6725902F" w14:textId="77777777" w:rsidR="00D47EF0" w:rsidRDefault="00D47EF0" w:rsidP="00D47EF0">
      <w:pPr>
        <w:pStyle w:val="af6"/>
      </w:pPr>
      <w:r>
        <w:t xml:space="preserve">        this.todoTitle = todoTitle;</w:t>
      </w:r>
    </w:p>
    <w:p w14:paraId="2719433A" w14:textId="77777777" w:rsidR="00D47EF0" w:rsidRDefault="00D47EF0" w:rsidP="00D47EF0">
      <w:pPr>
        <w:pStyle w:val="af6"/>
      </w:pPr>
      <w:r>
        <w:t xml:space="preserve">    }</w:t>
      </w:r>
    </w:p>
    <w:p w14:paraId="0F34CDFB" w14:textId="77777777" w:rsidR="00D47EF0" w:rsidRDefault="00D47EF0" w:rsidP="00D47EF0">
      <w:pPr>
        <w:pStyle w:val="af6"/>
      </w:pPr>
    </w:p>
    <w:p w14:paraId="77CEDBB7" w14:textId="77777777" w:rsidR="00D47EF0" w:rsidRPr="00676B46" w:rsidRDefault="00D47EF0" w:rsidP="00D47EF0">
      <w:pPr>
        <w:pStyle w:val="af6"/>
        <w:rPr>
          <w:highlight w:val="yellow"/>
        </w:rPr>
      </w:pPr>
      <w:r>
        <w:t xml:space="preserve">    </w:t>
      </w:r>
      <w:r w:rsidRPr="00676B46">
        <w:rPr>
          <w:highlight w:val="yellow"/>
        </w:rPr>
        <w:t>public boolean isFinished() {</w:t>
      </w:r>
    </w:p>
    <w:p w14:paraId="55CFEAE6" w14:textId="77777777" w:rsidR="00D47EF0" w:rsidRPr="00676B46" w:rsidRDefault="00D47EF0" w:rsidP="00D47EF0">
      <w:pPr>
        <w:pStyle w:val="af6"/>
        <w:rPr>
          <w:highlight w:val="yellow"/>
        </w:rPr>
      </w:pPr>
      <w:r w:rsidRPr="00676B46">
        <w:rPr>
          <w:highlight w:val="yellow"/>
        </w:rPr>
        <w:t xml:space="preserve">        return finished;</w:t>
      </w:r>
    </w:p>
    <w:p w14:paraId="2473574B" w14:textId="77777777" w:rsidR="00D47EF0" w:rsidRPr="00676B46" w:rsidRDefault="00D47EF0" w:rsidP="00D47EF0">
      <w:pPr>
        <w:pStyle w:val="af6"/>
        <w:rPr>
          <w:highlight w:val="yellow"/>
        </w:rPr>
      </w:pPr>
      <w:r w:rsidRPr="00676B46">
        <w:rPr>
          <w:highlight w:val="yellow"/>
        </w:rPr>
        <w:t xml:space="preserve">    }</w:t>
      </w:r>
    </w:p>
    <w:p w14:paraId="77E894A3" w14:textId="77777777" w:rsidR="00D47EF0" w:rsidRPr="00676B46" w:rsidRDefault="00D47EF0" w:rsidP="00D47EF0">
      <w:pPr>
        <w:pStyle w:val="af6"/>
        <w:rPr>
          <w:highlight w:val="yellow"/>
        </w:rPr>
      </w:pPr>
    </w:p>
    <w:p w14:paraId="309B1A7E" w14:textId="77777777" w:rsidR="00D47EF0" w:rsidRPr="00676B46" w:rsidRDefault="00D47EF0" w:rsidP="00D47EF0">
      <w:pPr>
        <w:pStyle w:val="af6"/>
        <w:rPr>
          <w:highlight w:val="yellow"/>
        </w:rPr>
      </w:pPr>
      <w:r w:rsidRPr="00676B46">
        <w:rPr>
          <w:highlight w:val="yellow"/>
        </w:rPr>
        <w:t xml:space="preserve">    public void setFinished(boolean finished) {</w:t>
      </w:r>
    </w:p>
    <w:p w14:paraId="49540F31" w14:textId="77777777" w:rsidR="00D47EF0" w:rsidRPr="00676B46" w:rsidRDefault="00D47EF0" w:rsidP="00D47EF0">
      <w:pPr>
        <w:pStyle w:val="af6"/>
        <w:rPr>
          <w:highlight w:val="yellow"/>
        </w:rPr>
      </w:pPr>
      <w:r w:rsidRPr="00676B46">
        <w:rPr>
          <w:highlight w:val="yellow"/>
        </w:rPr>
        <w:t xml:space="preserve">        this.finished = finished;</w:t>
      </w:r>
    </w:p>
    <w:p w14:paraId="38D7A637" w14:textId="77777777" w:rsidR="00D47EF0" w:rsidRDefault="00D47EF0" w:rsidP="00D47EF0">
      <w:pPr>
        <w:pStyle w:val="af6"/>
      </w:pPr>
      <w:r w:rsidRPr="00676B46">
        <w:rPr>
          <w:highlight w:val="yellow"/>
        </w:rPr>
        <w:t xml:space="preserve">    }</w:t>
      </w:r>
    </w:p>
    <w:p w14:paraId="44105689" w14:textId="77777777" w:rsidR="00D47EF0" w:rsidRDefault="00D47EF0" w:rsidP="00D47EF0">
      <w:pPr>
        <w:pStyle w:val="af6"/>
      </w:pPr>
    </w:p>
    <w:p w14:paraId="41D49558" w14:textId="77777777" w:rsidR="00D47EF0" w:rsidRDefault="00D47EF0" w:rsidP="00D47EF0">
      <w:pPr>
        <w:pStyle w:val="af6"/>
      </w:pPr>
      <w:r>
        <w:t xml:space="preserve">    public Date getCreatedAt() {</w:t>
      </w:r>
    </w:p>
    <w:p w14:paraId="13722710" w14:textId="77777777" w:rsidR="00D47EF0" w:rsidRDefault="00D47EF0" w:rsidP="00D47EF0">
      <w:pPr>
        <w:pStyle w:val="af6"/>
      </w:pPr>
      <w:r>
        <w:t xml:space="preserve">        return createdAt;</w:t>
      </w:r>
    </w:p>
    <w:p w14:paraId="1D515F57" w14:textId="77777777" w:rsidR="00D47EF0" w:rsidRDefault="00D47EF0" w:rsidP="00D47EF0">
      <w:pPr>
        <w:pStyle w:val="af6"/>
      </w:pPr>
      <w:r>
        <w:t xml:space="preserve">    }</w:t>
      </w:r>
    </w:p>
    <w:p w14:paraId="55C34DDE" w14:textId="77777777" w:rsidR="00D47EF0" w:rsidRDefault="00D47EF0" w:rsidP="00D47EF0">
      <w:pPr>
        <w:pStyle w:val="af6"/>
      </w:pPr>
    </w:p>
    <w:p w14:paraId="408F1F81" w14:textId="77777777" w:rsidR="00D47EF0" w:rsidRDefault="00D47EF0" w:rsidP="00D47EF0">
      <w:pPr>
        <w:pStyle w:val="af6"/>
      </w:pPr>
      <w:r>
        <w:t xml:space="preserve">    public void setCreatedAt(Date createdAt) {</w:t>
      </w:r>
    </w:p>
    <w:p w14:paraId="4DB87A3E" w14:textId="77777777" w:rsidR="00D47EF0" w:rsidRDefault="00D47EF0" w:rsidP="00D47EF0">
      <w:pPr>
        <w:pStyle w:val="af6"/>
      </w:pPr>
      <w:r>
        <w:t xml:space="preserve">        this.createdAt = createdAt;</w:t>
      </w:r>
    </w:p>
    <w:p w14:paraId="39368952" w14:textId="77777777" w:rsidR="00D47EF0" w:rsidRDefault="00D47EF0" w:rsidP="00D47EF0">
      <w:pPr>
        <w:pStyle w:val="af6"/>
      </w:pPr>
      <w:r>
        <w:t xml:space="preserve">    }</w:t>
      </w:r>
    </w:p>
    <w:p w14:paraId="7C3EDEBC" w14:textId="77777777" w:rsidR="00D47EF0" w:rsidRDefault="00D47EF0" w:rsidP="00D47EF0">
      <w:pPr>
        <w:pStyle w:val="af6"/>
      </w:pPr>
    </w:p>
    <w:p w14:paraId="12F3CB3C" w14:textId="77777777" w:rsidR="00D47EF0" w:rsidRDefault="00D47EF0" w:rsidP="00D47EF0">
      <w:pPr>
        <w:pStyle w:val="af6"/>
      </w:pPr>
      <w:r>
        <w:t xml:space="preserve">    public int getVersion() {</w:t>
      </w:r>
    </w:p>
    <w:p w14:paraId="2DC876DE" w14:textId="77777777" w:rsidR="00D47EF0" w:rsidRDefault="00D47EF0" w:rsidP="00D47EF0">
      <w:pPr>
        <w:pStyle w:val="af6"/>
      </w:pPr>
      <w:r>
        <w:t xml:space="preserve">        return version;</w:t>
      </w:r>
    </w:p>
    <w:p w14:paraId="7E84F3B8" w14:textId="77777777" w:rsidR="00D47EF0" w:rsidRDefault="00D47EF0" w:rsidP="00D47EF0">
      <w:pPr>
        <w:pStyle w:val="af6"/>
      </w:pPr>
      <w:r>
        <w:t xml:space="preserve">    }</w:t>
      </w:r>
    </w:p>
    <w:p w14:paraId="4D86C836" w14:textId="77777777" w:rsidR="00D47EF0" w:rsidRDefault="00D47EF0" w:rsidP="00D47EF0">
      <w:pPr>
        <w:pStyle w:val="af6"/>
      </w:pPr>
    </w:p>
    <w:p w14:paraId="46BBAEE3" w14:textId="77777777" w:rsidR="00D47EF0" w:rsidRDefault="00D47EF0" w:rsidP="00D47EF0">
      <w:pPr>
        <w:pStyle w:val="af6"/>
      </w:pPr>
      <w:r>
        <w:t xml:space="preserve">    public void setVersion(int version) {</w:t>
      </w:r>
    </w:p>
    <w:p w14:paraId="29310A31" w14:textId="77777777" w:rsidR="00D47EF0" w:rsidRDefault="00D47EF0" w:rsidP="00D47EF0">
      <w:pPr>
        <w:pStyle w:val="af6"/>
      </w:pPr>
      <w:r>
        <w:t xml:space="preserve">        this.version = version;</w:t>
      </w:r>
    </w:p>
    <w:p w14:paraId="5960B777" w14:textId="77777777" w:rsidR="00D47EF0" w:rsidRDefault="00D47EF0" w:rsidP="00D47EF0">
      <w:pPr>
        <w:pStyle w:val="af6"/>
      </w:pPr>
      <w:r>
        <w:t xml:space="preserve">    }</w:t>
      </w:r>
    </w:p>
    <w:p w14:paraId="6E6B3CE0" w14:textId="77777777" w:rsidR="00D47EF0" w:rsidRDefault="00D47EF0" w:rsidP="00D47EF0">
      <w:pPr>
        <w:pStyle w:val="af6"/>
      </w:pPr>
    </w:p>
    <w:p w14:paraId="230B45C1" w14:textId="77777777" w:rsidR="00D47EF0" w:rsidRDefault="00D47EF0" w:rsidP="00D47EF0">
      <w:pPr>
        <w:pStyle w:val="af6"/>
      </w:pPr>
      <w:r>
        <w:t xml:space="preserve">    @Override</w:t>
      </w:r>
    </w:p>
    <w:p w14:paraId="027FB1A4" w14:textId="77777777" w:rsidR="00D47EF0" w:rsidRDefault="00D47EF0" w:rsidP="00D47EF0">
      <w:pPr>
        <w:pStyle w:val="af6"/>
      </w:pPr>
      <w:r>
        <w:t xml:space="preserve">    public int hashCode() {</w:t>
      </w:r>
    </w:p>
    <w:p w14:paraId="77CEA0B7" w14:textId="77777777" w:rsidR="00D47EF0" w:rsidRDefault="00D47EF0" w:rsidP="00D47EF0">
      <w:pPr>
        <w:pStyle w:val="af6"/>
      </w:pPr>
      <w:r>
        <w:t xml:space="preserve">        int hash = 0;</w:t>
      </w:r>
    </w:p>
    <w:p w14:paraId="4CF878E7" w14:textId="77777777" w:rsidR="00D47EF0" w:rsidRDefault="00D47EF0" w:rsidP="00D47EF0">
      <w:pPr>
        <w:pStyle w:val="af6"/>
      </w:pPr>
      <w:r>
        <w:t xml:space="preserve">        hash += (todoId != null ? todoId.hashCode() : 0);</w:t>
      </w:r>
    </w:p>
    <w:p w14:paraId="73432063" w14:textId="77777777" w:rsidR="00D47EF0" w:rsidRDefault="00D47EF0" w:rsidP="00D47EF0">
      <w:pPr>
        <w:pStyle w:val="af6"/>
      </w:pPr>
      <w:r>
        <w:t xml:space="preserve">        return hash;</w:t>
      </w:r>
    </w:p>
    <w:p w14:paraId="713E7A6F" w14:textId="77777777" w:rsidR="00D47EF0" w:rsidRDefault="00D47EF0" w:rsidP="00D47EF0">
      <w:pPr>
        <w:pStyle w:val="af6"/>
      </w:pPr>
      <w:r>
        <w:t xml:space="preserve">    }</w:t>
      </w:r>
    </w:p>
    <w:p w14:paraId="04EBF9ED" w14:textId="77777777" w:rsidR="00D47EF0" w:rsidRDefault="00D47EF0" w:rsidP="00D47EF0">
      <w:pPr>
        <w:pStyle w:val="af6"/>
      </w:pPr>
    </w:p>
    <w:p w14:paraId="6BDFA77A" w14:textId="77777777" w:rsidR="00D47EF0" w:rsidRDefault="00D47EF0" w:rsidP="00D47EF0">
      <w:pPr>
        <w:pStyle w:val="af6"/>
      </w:pPr>
      <w:r>
        <w:t xml:space="preserve">    @Override</w:t>
      </w:r>
    </w:p>
    <w:p w14:paraId="7E28DDDD" w14:textId="77777777" w:rsidR="00D47EF0" w:rsidRDefault="00D47EF0" w:rsidP="00D47EF0">
      <w:pPr>
        <w:pStyle w:val="af6"/>
      </w:pPr>
      <w:r>
        <w:t xml:space="preserve">    public boolean equals(Object object) {</w:t>
      </w:r>
    </w:p>
    <w:p w14:paraId="00D472E1" w14:textId="77777777" w:rsidR="00D47EF0" w:rsidRDefault="00D47EF0" w:rsidP="00D47EF0">
      <w:pPr>
        <w:pStyle w:val="af6"/>
      </w:pPr>
      <w:r>
        <w:t xml:space="preserve">        // TODO: Warning - this method won't work in the case the id fields are not set</w:t>
      </w:r>
    </w:p>
    <w:p w14:paraId="7147E47F" w14:textId="77777777" w:rsidR="00D47EF0" w:rsidRDefault="00D47EF0" w:rsidP="00D47EF0">
      <w:pPr>
        <w:pStyle w:val="af6"/>
      </w:pPr>
      <w:r>
        <w:t xml:space="preserve">        if (!(object instanceof Todo)) {</w:t>
      </w:r>
    </w:p>
    <w:p w14:paraId="6E15D645" w14:textId="77777777" w:rsidR="00D47EF0" w:rsidRDefault="00D47EF0" w:rsidP="00D47EF0">
      <w:pPr>
        <w:pStyle w:val="af6"/>
      </w:pPr>
      <w:r>
        <w:t xml:space="preserve">            return false;</w:t>
      </w:r>
    </w:p>
    <w:p w14:paraId="56C9FD4A" w14:textId="77777777" w:rsidR="00D47EF0" w:rsidRDefault="00D47EF0" w:rsidP="00D47EF0">
      <w:pPr>
        <w:pStyle w:val="af6"/>
      </w:pPr>
      <w:r>
        <w:t xml:space="preserve">        }</w:t>
      </w:r>
    </w:p>
    <w:p w14:paraId="1E06F333" w14:textId="77777777" w:rsidR="00D47EF0" w:rsidRDefault="00D47EF0" w:rsidP="00D47EF0">
      <w:pPr>
        <w:pStyle w:val="af6"/>
      </w:pPr>
      <w:r>
        <w:t xml:space="preserve">        Todo other = (Todo) object;</w:t>
      </w:r>
    </w:p>
    <w:p w14:paraId="0BACB3E9" w14:textId="77777777" w:rsidR="00D47EF0" w:rsidRDefault="00D47EF0" w:rsidP="00D47EF0">
      <w:pPr>
        <w:pStyle w:val="af6"/>
      </w:pPr>
      <w:r>
        <w:t xml:space="preserve">        if ((this.todoId == null &amp;&amp; other.todoId != null) || (this.todoId != null &amp;&amp; !this.todoId.equals(other.todoId))) {</w:t>
      </w:r>
    </w:p>
    <w:p w14:paraId="7B7EB6F3" w14:textId="77777777" w:rsidR="00D47EF0" w:rsidRDefault="00D47EF0" w:rsidP="00D47EF0">
      <w:pPr>
        <w:pStyle w:val="af6"/>
      </w:pPr>
      <w:r>
        <w:t xml:space="preserve">            return false;</w:t>
      </w:r>
    </w:p>
    <w:p w14:paraId="473D8927" w14:textId="77777777" w:rsidR="00D47EF0" w:rsidRDefault="00D47EF0" w:rsidP="00D47EF0">
      <w:pPr>
        <w:pStyle w:val="af6"/>
      </w:pPr>
      <w:r>
        <w:t xml:space="preserve">        }</w:t>
      </w:r>
    </w:p>
    <w:p w14:paraId="1EC38732" w14:textId="77777777" w:rsidR="00D47EF0" w:rsidRDefault="00D47EF0" w:rsidP="00D47EF0">
      <w:pPr>
        <w:pStyle w:val="af6"/>
      </w:pPr>
      <w:r>
        <w:t xml:space="preserve">        return true;</w:t>
      </w:r>
    </w:p>
    <w:p w14:paraId="4E263D77" w14:textId="77777777" w:rsidR="00D47EF0" w:rsidRDefault="00D47EF0" w:rsidP="00D47EF0">
      <w:pPr>
        <w:pStyle w:val="af6"/>
      </w:pPr>
      <w:r>
        <w:t xml:space="preserve">    }</w:t>
      </w:r>
    </w:p>
    <w:p w14:paraId="2C10CFD4" w14:textId="77777777" w:rsidR="00D47EF0" w:rsidRDefault="00D47EF0" w:rsidP="00D47EF0">
      <w:pPr>
        <w:pStyle w:val="af6"/>
      </w:pPr>
    </w:p>
    <w:p w14:paraId="1C01CA70" w14:textId="77777777" w:rsidR="00D47EF0" w:rsidRDefault="00D47EF0" w:rsidP="00D47EF0">
      <w:pPr>
        <w:pStyle w:val="af6"/>
      </w:pPr>
      <w:r>
        <w:t xml:space="preserve">    @Override</w:t>
      </w:r>
    </w:p>
    <w:p w14:paraId="0BBFFD0A" w14:textId="77777777" w:rsidR="00D47EF0" w:rsidRDefault="00D47EF0" w:rsidP="00D47EF0">
      <w:pPr>
        <w:pStyle w:val="af6"/>
      </w:pPr>
      <w:r>
        <w:t xml:space="preserve">    public String toString() {</w:t>
      </w:r>
    </w:p>
    <w:p w14:paraId="5F5B0DA5" w14:textId="77777777" w:rsidR="00D47EF0" w:rsidRDefault="00D47EF0" w:rsidP="00D47EF0">
      <w:pPr>
        <w:pStyle w:val="af6"/>
      </w:pPr>
      <w:r>
        <w:t xml:space="preserve">        return "todo.domain.model.Todo[ todoId=" + todoId + " ]";</w:t>
      </w:r>
    </w:p>
    <w:p w14:paraId="432768CE" w14:textId="77777777" w:rsidR="00D47EF0" w:rsidRDefault="00D47EF0" w:rsidP="00D47EF0">
      <w:pPr>
        <w:pStyle w:val="af6"/>
      </w:pPr>
      <w:r>
        <w:t xml:space="preserve">    }</w:t>
      </w:r>
    </w:p>
    <w:p w14:paraId="59EC75F5" w14:textId="77777777" w:rsidR="00D47EF0" w:rsidRDefault="00D47EF0" w:rsidP="00D47EF0">
      <w:pPr>
        <w:pStyle w:val="af6"/>
      </w:pPr>
      <w:r>
        <w:t xml:space="preserve">    </w:t>
      </w:r>
    </w:p>
    <w:p w14:paraId="5F763103" w14:textId="77777777" w:rsidR="00D47EF0" w:rsidRDefault="00D47EF0" w:rsidP="00D47EF0">
      <w:pPr>
        <w:pStyle w:val="af6"/>
      </w:pPr>
      <w:r>
        <w:t>}</w:t>
      </w:r>
    </w:p>
    <w:p w14:paraId="5FA43864" w14:textId="77777777" w:rsidR="0085611E" w:rsidRDefault="0085611E" w:rsidP="00D47EF0">
      <w:pPr>
        <w:pStyle w:val="af6"/>
      </w:pPr>
    </w:p>
    <w:p w14:paraId="3B032C8B" w14:textId="16890187" w:rsidR="00104BB7" w:rsidRDefault="005A2B0F" w:rsidP="00096B35">
      <w:ins w:id="766" w:author="寺田 佳央" w:date="2013-08-22T13:23:00Z">
        <w:r>
          <w:br w:type="page"/>
        </w:r>
      </w:ins>
    </w:p>
    <w:p w14:paraId="772936A7" w14:textId="364C9813" w:rsidR="00104BB7" w:rsidRDefault="00104BB7" w:rsidP="00096B35">
      <w:pPr>
        <w:pStyle w:val="2"/>
      </w:pPr>
      <w:bookmarkStart w:id="767" w:name="_Toc238348459"/>
      <w:r>
        <w:t>EJB</w:t>
      </w:r>
      <w:r w:rsidR="00DD703A">
        <w:rPr>
          <w:rFonts w:hint="eastAsia"/>
        </w:rPr>
        <w:t>で業務処理を実装</w:t>
      </w:r>
      <w:bookmarkEnd w:id="767"/>
    </w:p>
    <w:p w14:paraId="55D8EFE4" w14:textId="64132CE5" w:rsidR="00FA7D0B" w:rsidRDefault="00FA7D0B" w:rsidP="00096B35">
      <w:r>
        <w:t>EJB</w:t>
      </w:r>
      <w:r>
        <w:rPr>
          <w:rFonts w:hint="eastAsia"/>
        </w:rPr>
        <w:t>で業務処理を実装</w:t>
      </w:r>
      <w:del w:id="768" w:author="寺田 佳央" w:date="2013-08-22T13:23:00Z">
        <w:r w:rsidDel="00931970">
          <w:rPr>
            <w:rFonts w:hint="eastAsia"/>
          </w:rPr>
          <w:delText>する</w:delText>
        </w:r>
      </w:del>
      <w:ins w:id="769" w:author="寺田 佳央" w:date="2013-08-22T13:23:00Z">
        <w:r w:rsidR="00931970">
          <w:rPr>
            <w:rFonts w:hint="eastAsia"/>
          </w:rPr>
          <w:t>します</w:t>
        </w:r>
      </w:ins>
      <w:r>
        <w:rPr>
          <w:rFonts w:hint="eastAsia"/>
        </w:rPr>
        <w:t>。</w:t>
      </w:r>
    </w:p>
    <w:p w14:paraId="7E77E2E7" w14:textId="77777777" w:rsidR="00FA7D0B" w:rsidRDefault="00FA7D0B" w:rsidP="00096B35"/>
    <w:p w14:paraId="15EC5615" w14:textId="3EA4A2CB" w:rsidR="00025076" w:rsidRDefault="00025076" w:rsidP="00025076">
      <w:pPr>
        <w:pStyle w:val="3"/>
      </w:pPr>
      <w:bookmarkStart w:id="770" w:name="_Toc238348460"/>
      <w:r>
        <w:t>SessionBean</w:t>
      </w:r>
      <w:r>
        <w:rPr>
          <w:rFonts w:hint="eastAsia"/>
        </w:rPr>
        <w:t>の作成</w:t>
      </w:r>
      <w:bookmarkEnd w:id="770"/>
    </w:p>
    <w:p w14:paraId="750A0904" w14:textId="77777777" w:rsidR="005108CB" w:rsidRDefault="005108CB" w:rsidP="00096B35">
      <w:pPr>
        <w:rPr>
          <w:ins w:id="771" w:author="寺田 佳央" w:date="2013-08-22T13:24:00Z"/>
        </w:rPr>
      </w:pPr>
    </w:p>
    <w:p w14:paraId="26AF1037" w14:textId="54BB1BBD" w:rsidR="00025076" w:rsidRDefault="00081715" w:rsidP="00096B35">
      <w:pPr>
        <w:rPr>
          <w:ins w:id="772" w:author="寺田 佳央" w:date="2013-08-22T13:24:00Z"/>
        </w:rPr>
      </w:pPr>
      <w:r>
        <w:rPr>
          <w:rFonts w:hint="eastAsia"/>
        </w:rPr>
        <w:t>新規ファイル</w:t>
      </w:r>
      <w:del w:id="773" w:author="寺田 佳央" w:date="2013-08-22T13:24:00Z">
        <w:r w:rsidDel="00EA2FCF">
          <w:rPr>
            <w:rFonts w:hint="eastAsia"/>
          </w:rPr>
          <w:delText>で</w:delText>
        </w:r>
      </w:del>
      <w:ins w:id="774" w:author="寺田 佳央" w:date="2013-08-22T13:24:00Z">
        <w:r w:rsidR="00EA2FCF">
          <w:rPr>
            <w:rFonts w:hint="eastAsia"/>
          </w:rPr>
          <w:t>より</w:t>
        </w:r>
      </w:ins>
      <w:r>
        <w:rPr>
          <w:rFonts w:hint="eastAsia"/>
        </w:rPr>
        <w:t>「エンタープライズ</w:t>
      </w:r>
      <w:r>
        <w:t>JavaBean</w:t>
      </w:r>
      <w:r>
        <w:rPr>
          <w:rFonts w:hint="eastAsia"/>
        </w:rPr>
        <w:t>」</w:t>
      </w:r>
      <w:r>
        <w:sym w:font="Wingdings" w:char="F0E0"/>
      </w:r>
      <w:r>
        <w:rPr>
          <w:rFonts w:hint="eastAsia"/>
        </w:rPr>
        <w:t>「セッション</w:t>
      </w:r>
      <w:r>
        <w:t>Bean</w:t>
      </w:r>
      <w:r>
        <w:rPr>
          <w:rFonts w:hint="eastAsia"/>
        </w:rPr>
        <w:t>」を選択して「次</w:t>
      </w:r>
      <w:ins w:id="775" w:author="寺田 佳央" w:date="2013-08-22T13:24:00Z">
        <w:r w:rsidR="00CB7EA7">
          <w:t xml:space="preserve"> &gt;</w:t>
        </w:r>
      </w:ins>
      <w:r>
        <w:rPr>
          <w:rFonts w:hint="eastAsia"/>
        </w:rPr>
        <w:t>」</w:t>
      </w:r>
      <w:del w:id="776" w:author="寺田 佳央" w:date="2013-08-22T13:24:00Z">
        <w:r w:rsidDel="00CB7EA7">
          <w:rPr>
            <w:rFonts w:hint="eastAsia"/>
          </w:rPr>
          <w:delText>をクリック</w:delText>
        </w:r>
      </w:del>
      <w:ins w:id="777" w:author="寺田 佳央" w:date="2013-08-22T13:24:00Z">
        <w:r w:rsidR="00CB7EA7">
          <w:rPr>
            <w:rFonts w:hint="eastAsia"/>
          </w:rPr>
          <w:t>ボタンを押下します</w:t>
        </w:r>
      </w:ins>
      <w:r>
        <w:rPr>
          <w:rFonts w:hint="eastAsia"/>
        </w:rPr>
        <w:t>。</w:t>
      </w:r>
    </w:p>
    <w:p w14:paraId="1D08C961" w14:textId="77777777" w:rsidR="005108CB" w:rsidRDefault="005108CB" w:rsidP="00096B35"/>
    <w:p w14:paraId="3E27D554" w14:textId="7B7465EA" w:rsidR="00104BB7" w:rsidRDefault="00081715" w:rsidP="00096B35">
      <w:r>
        <w:rPr>
          <w:noProof/>
        </w:rPr>
        <w:drawing>
          <wp:inline distT="0" distB="0" distL="0" distR="0" wp14:anchorId="75D162E4" wp14:editId="236C1EDA">
            <wp:extent cx="4319905" cy="3067672"/>
            <wp:effectExtent l="0" t="0" r="0" b="6350"/>
            <wp:docPr id="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9905" cy="3067672"/>
                    </a:xfrm>
                    <a:prstGeom prst="rect">
                      <a:avLst/>
                    </a:prstGeom>
                    <a:noFill/>
                    <a:ln>
                      <a:noFill/>
                    </a:ln>
                  </pic:spPr>
                </pic:pic>
              </a:graphicData>
            </a:graphic>
          </wp:inline>
        </w:drawing>
      </w:r>
    </w:p>
    <w:p w14:paraId="53E29592" w14:textId="2BA9EC60" w:rsidR="000007E0" w:rsidRDefault="0025568A" w:rsidP="00096B35">
      <w:pPr>
        <w:rPr>
          <w:ins w:id="778" w:author="寺田 佳央" w:date="2013-08-22T13:26:00Z"/>
        </w:rPr>
      </w:pPr>
      <w:ins w:id="779" w:author="寺田 佳央" w:date="2013-08-22T13:25:00Z">
        <w:r>
          <w:br w:type="page"/>
        </w:r>
        <w:r>
          <w:rPr>
            <w:rFonts w:hint="eastAsia"/>
          </w:rPr>
          <w:t>「</w:t>
        </w:r>
        <w:r>
          <w:t xml:space="preserve">New </w:t>
        </w:r>
        <w:r>
          <w:rPr>
            <w:rFonts w:hint="eastAsia"/>
          </w:rPr>
          <w:t>セッション</w:t>
        </w:r>
        <w:r>
          <w:t xml:space="preserve"> Bean</w:t>
        </w:r>
        <w:r>
          <w:rPr>
            <w:rFonts w:hint="eastAsia"/>
          </w:rPr>
          <w:t>」のウィンドウ</w:t>
        </w:r>
      </w:ins>
      <w:ins w:id="780" w:author="寺田 佳央" w:date="2013-08-22T13:26:00Z">
        <w:r>
          <w:rPr>
            <w:rFonts w:hint="eastAsia"/>
          </w:rPr>
          <w:t>で下記を入力し「終了</w:t>
        </w:r>
        <w:r>
          <w:t>(F)</w:t>
        </w:r>
        <w:r>
          <w:rPr>
            <w:rFonts w:hint="eastAsia"/>
          </w:rPr>
          <w:t>」ボタンを押下します。</w:t>
        </w:r>
      </w:ins>
    </w:p>
    <w:p w14:paraId="20B77853" w14:textId="77777777" w:rsidR="0025568A" w:rsidRDefault="0025568A" w:rsidP="00096B35">
      <w:pPr>
        <w:rPr>
          <w:ins w:id="781" w:author="寺田 佳央" w:date="2013-08-22T13:24:00Z"/>
        </w:rPr>
      </w:pPr>
    </w:p>
    <w:tbl>
      <w:tblPr>
        <w:tblStyle w:val="a5"/>
        <w:tblW w:w="0" w:type="auto"/>
        <w:tblLook w:val="04A0" w:firstRow="1" w:lastRow="0" w:firstColumn="1" w:lastColumn="0" w:noHBand="0" w:noVBand="1"/>
        <w:tblPrChange w:id="782" w:author="寺田 佳央" w:date="2013-08-22T13:25:00Z">
          <w:tblPr>
            <w:tblStyle w:val="a5"/>
            <w:tblW w:w="0" w:type="auto"/>
            <w:tblLook w:val="04A0" w:firstRow="1" w:lastRow="0" w:firstColumn="1" w:lastColumn="0" w:noHBand="0" w:noVBand="1"/>
          </w:tblPr>
        </w:tblPrChange>
      </w:tblPr>
      <w:tblGrid>
        <w:gridCol w:w="2093"/>
        <w:gridCol w:w="4909"/>
        <w:tblGridChange w:id="783">
          <w:tblGrid>
            <w:gridCol w:w="1951"/>
            <w:gridCol w:w="5051"/>
          </w:tblGrid>
        </w:tblGridChange>
      </w:tblGrid>
      <w:tr w:rsidR="000007E0" w14:paraId="40B36B9F" w14:textId="77777777" w:rsidTr="000007E0">
        <w:trPr>
          <w:ins w:id="784" w:author="寺田 佳央" w:date="2013-08-22T13:24:00Z"/>
        </w:trPr>
        <w:tc>
          <w:tcPr>
            <w:tcW w:w="2093" w:type="dxa"/>
            <w:tcPrChange w:id="785" w:author="寺田 佳央" w:date="2013-08-22T13:25:00Z">
              <w:tcPr>
                <w:tcW w:w="1951" w:type="dxa"/>
              </w:tcPr>
            </w:tcPrChange>
          </w:tcPr>
          <w:p w14:paraId="2DF475E2" w14:textId="0C642938" w:rsidR="000007E0" w:rsidRDefault="000007E0" w:rsidP="00096B35">
            <w:pPr>
              <w:rPr>
                <w:ins w:id="786" w:author="寺田 佳央" w:date="2013-08-22T13:24:00Z"/>
              </w:rPr>
            </w:pPr>
            <w:ins w:id="787" w:author="寺田 佳央" w:date="2013-08-22T13:24:00Z">
              <w:r>
                <w:rPr>
                  <w:rFonts w:hint="eastAsia"/>
                </w:rPr>
                <w:t>入力項目</w:t>
              </w:r>
            </w:ins>
          </w:p>
        </w:tc>
        <w:tc>
          <w:tcPr>
            <w:tcW w:w="4909" w:type="dxa"/>
            <w:tcPrChange w:id="788" w:author="寺田 佳央" w:date="2013-08-22T13:25:00Z">
              <w:tcPr>
                <w:tcW w:w="5051" w:type="dxa"/>
              </w:tcPr>
            </w:tcPrChange>
          </w:tcPr>
          <w:p w14:paraId="165B1EA5" w14:textId="5950BD21" w:rsidR="000007E0" w:rsidRDefault="000007E0" w:rsidP="00096B35">
            <w:pPr>
              <w:rPr>
                <w:ins w:id="789" w:author="寺田 佳央" w:date="2013-08-22T13:24:00Z"/>
              </w:rPr>
            </w:pPr>
            <w:ins w:id="790" w:author="寺田 佳央" w:date="2013-08-22T13:24:00Z">
              <w:r>
                <w:rPr>
                  <w:rFonts w:hint="eastAsia"/>
                </w:rPr>
                <w:t>入力値</w:t>
              </w:r>
            </w:ins>
          </w:p>
        </w:tc>
      </w:tr>
      <w:tr w:rsidR="000007E0" w14:paraId="2153A630" w14:textId="77777777" w:rsidTr="000007E0">
        <w:trPr>
          <w:ins w:id="791" w:author="寺田 佳央" w:date="2013-08-22T13:24:00Z"/>
        </w:trPr>
        <w:tc>
          <w:tcPr>
            <w:tcW w:w="2093" w:type="dxa"/>
            <w:tcPrChange w:id="792" w:author="寺田 佳央" w:date="2013-08-22T13:25:00Z">
              <w:tcPr>
                <w:tcW w:w="1951" w:type="dxa"/>
              </w:tcPr>
            </w:tcPrChange>
          </w:tcPr>
          <w:p w14:paraId="3E3477C5" w14:textId="55CF2260" w:rsidR="000007E0" w:rsidRDefault="000007E0" w:rsidP="00096B35">
            <w:pPr>
              <w:rPr>
                <w:ins w:id="793" w:author="寺田 佳央" w:date="2013-08-22T13:24:00Z"/>
              </w:rPr>
            </w:pPr>
            <w:ins w:id="794" w:author="寺田 佳央" w:date="2013-08-22T13:24:00Z">
              <w:r>
                <w:t>EJB</w:t>
              </w:r>
              <w:r>
                <w:rPr>
                  <w:rFonts w:hint="eastAsia"/>
                </w:rPr>
                <w:t>名</w:t>
              </w:r>
            </w:ins>
          </w:p>
        </w:tc>
        <w:tc>
          <w:tcPr>
            <w:tcW w:w="4909" w:type="dxa"/>
            <w:tcPrChange w:id="795" w:author="寺田 佳央" w:date="2013-08-22T13:25:00Z">
              <w:tcPr>
                <w:tcW w:w="5051" w:type="dxa"/>
              </w:tcPr>
            </w:tcPrChange>
          </w:tcPr>
          <w:p w14:paraId="7DE3A591" w14:textId="06668EC7" w:rsidR="000007E0" w:rsidRDefault="000007E0" w:rsidP="00096B35">
            <w:pPr>
              <w:rPr>
                <w:ins w:id="796" w:author="寺田 佳央" w:date="2013-08-22T13:24:00Z"/>
              </w:rPr>
            </w:pPr>
            <w:ins w:id="797" w:author="寺田 佳央" w:date="2013-08-22T13:24:00Z">
              <w:r>
                <w:t>TodoService</w:t>
              </w:r>
            </w:ins>
          </w:p>
        </w:tc>
      </w:tr>
      <w:tr w:rsidR="000007E0" w14:paraId="0528F97B" w14:textId="77777777" w:rsidTr="000007E0">
        <w:trPr>
          <w:ins w:id="798" w:author="寺田 佳央" w:date="2013-08-22T13:24:00Z"/>
        </w:trPr>
        <w:tc>
          <w:tcPr>
            <w:tcW w:w="2093" w:type="dxa"/>
            <w:tcPrChange w:id="799" w:author="寺田 佳央" w:date="2013-08-22T13:25:00Z">
              <w:tcPr>
                <w:tcW w:w="1951" w:type="dxa"/>
              </w:tcPr>
            </w:tcPrChange>
          </w:tcPr>
          <w:p w14:paraId="211B3251" w14:textId="278009DD" w:rsidR="000007E0" w:rsidRDefault="000007E0" w:rsidP="00096B35">
            <w:pPr>
              <w:rPr>
                <w:ins w:id="800" w:author="寺田 佳央" w:date="2013-08-22T13:24:00Z"/>
              </w:rPr>
            </w:pPr>
            <w:ins w:id="801" w:author="寺田 佳央" w:date="2013-08-22T13:25:00Z">
              <w:r>
                <w:rPr>
                  <w:rFonts w:hint="eastAsia"/>
                </w:rPr>
                <w:t>パッケージ</w:t>
              </w:r>
            </w:ins>
          </w:p>
        </w:tc>
        <w:tc>
          <w:tcPr>
            <w:tcW w:w="4909" w:type="dxa"/>
            <w:tcPrChange w:id="802" w:author="寺田 佳央" w:date="2013-08-22T13:25:00Z">
              <w:tcPr>
                <w:tcW w:w="5051" w:type="dxa"/>
              </w:tcPr>
            </w:tcPrChange>
          </w:tcPr>
          <w:p w14:paraId="2B660DB7" w14:textId="31996F74" w:rsidR="000007E0" w:rsidRDefault="000007E0" w:rsidP="00096B35">
            <w:pPr>
              <w:rPr>
                <w:ins w:id="803" w:author="寺田 佳央" w:date="2013-08-22T13:24:00Z"/>
              </w:rPr>
            </w:pPr>
            <w:ins w:id="804" w:author="寺田 佳央" w:date="2013-08-22T13:25:00Z">
              <w:r>
                <w:t>todo.domain.service.todo</w:t>
              </w:r>
            </w:ins>
          </w:p>
        </w:tc>
      </w:tr>
      <w:tr w:rsidR="000007E0" w14:paraId="3EC7D863" w14:textId="77777777" w:rsidTr="000007E0">
        <w:trPr>
          <w:ins w:id="805" w:author="寺田 佳央" w:date="2013-08-22T13:24:00Z"/>
        </w:trPr>
        <w:tc>
          <w:tcPr>
            <w:tcW w:w="2093" w:type="dxa"/>
            <w:tcPrChange w:id="806" w:author="寺田 佳央" w:date="2013-08-22T13:25:00Z">
              <w:tcPr>
                <w:tcW w:w="1951" w:type="dxa"/>
              </w:tcPr>
            </w:tcPrChange>
          </w:tcPr>
          <w:p w14:paraId="0FF7888D" w14:textId="002B4699" w:rsidR="000007E0" w:rsidRDefault="000007E0" w:rsidP="00096B35">
            <w:pPr>
              <w:rPr>
                <w:ins w:id="807" w:author="寺田 佳央" w:date="2013-08-22T13:24:00Z"/>
              </w:rPr>
            </w:pPr>
            <w:ins w:id="808" w:author="寺田 佳央" w:date="2013-08-22T13:25:00Z">
              <w:r>
                <w:rPr>
                  <w:rFonts w:hint="eastAsia"/>
                </w:rPr>
                <w:t>セッションのタイプ</w:t>
              </w:r>
            </w:ins>
          </w:p>
        </w:tc>
        <w:tc>
          <w:tcPr>
            <w:tcW w:w="4909" w:type="dxa"/>
            <w:tcPrChange w:id="809" w:author="寺田 佳央" w:date="2013-08-22T13:25:00Z">
              <w:tcPr>
                <w:tcW w:w="5051" w:type="dxa"/>
              </w:tcPr>
            </w:tcPrChange>
          </w:tcPr>
          <w:p w14:paraId="263E4AC9" w14:textId="173FFC7A" w:rsidR="000007E0" w:rsidRDefault="000007E0" w:rsidP="00096B35">
            <w:pPr>
              <w:rPr>
                <w:ins w:id="810" w:author="寺田 佳央" w:date="2013-08-22T13:24:00Z"/>
              </w:rPr>
            </w:pPr>
            <w:ins w:id="811" w:author="寺田 佳央" w:date="2013-08-22T13:25:00Z">
              <w:r>
                <w:rPr>
                  <w:rFonts w:hint="eastAsia"/>
                </w:rPr>
                <w:t>ステートレス</w:t>
              </w:r>
            </w:ins>
          </w:p>
        </w:tc>
      </w:tr>
    </w:tbl>
    <w:p w14:paraId="50D1DB80" w14:textId="77777777" w:rsidR="000007E0" w:rsidRDefault="000007E0" w:rsidP="00096B35">
      <w:pPr>
        <w:rPr>
          <w:ins w:id="812" w:author="寺田 佳央" w:date="2013-08-22T13:24:00Z"/>
        </w:rPr>
      </w:pPr>
    </w:p>
    <w:p w14:paraId="101A051D" w14:textId="360D2BED" w:rsidR="001C0761" w:rsidDel="00423EFB" w:rsidRDefault="001C0761" w:rsidP="00096B35">
      <w:pPr>
        <w:rPr>
          <w:del w:id="813" w:author="寺田 佳央" w:date="2013-08-22T13:25:00Z"/>
        </w:rPr>
      </w:pPr>
      <w:del w:id="814" w:author="寺田 佳央" w:date="2013-08-22T13:25:00Z">
        <w:r w:rsidDel="00423EFB">
          <w:delText>EJB</w:delText>
        </w:r>
        <w:r w:rsidDel="00423EFB">
          <w:rPr>
            <w:rFonts w:hint="eastAsia"/>
          </w:rPr>
          <w:delText>名</w:delText>
        </w:r>
        <w:r w:rsidDel="00423EFB">
          <w:delText>: TodoService</w:delText>
        </w:r>
      </w:del>
    </w:p>
    <w:p w14:paraId="192FD375" w14:textId="02C5EA41" w:rsidR="00104BB7" w:rsidDel="00423EFB" w:rsidRDefault="001C0761" w:rsidP="00096B35">
      <w:pPr>
        <w:rPr>
          <w:del w:id="815" w:author="寺田 佳央" w:date="2013-08-22T13:25:00Z"/>
        </w:rPr>
      </w:pPr>
      <w:del w:id="816" w:author="寺田 佳央" w:date="2013-08-22T13:25:00Z">
        <w:r w:rsidDel="00423EFB">
          <w:rPr>
            <w:rFonts w:hint="eastAsia"/>
          </w:rPr>
          <w:delText>パッケージ</w:delText>
        </w:r>
        <w:r w:rsidDel="00423EFB">
          <w:delText>: todo.domain.service.todo</w:delText>
        </w:r>
      </w:del>
    </w:p>
    <w:p w14:paraId="4B0BB78E" w14:textId="26A0384F" w:rsidR="007B06E2" w:rsidDel="00423EFB" w:rsidRDefault="007B06E2" w:rsidP="00096B35">
      <w:pPr>
        <w:rPr>
          <w:del w:id="817" w:author="寺田 佳央" w:date="2013-08-22T13:25:00Z"/>
        </w:rPr>
      </w:pPr>
      <w:del w:id="818" w:author="寺田 佳央" w:date="2013-08-22T13:25:00Z">
        <w:r w:rsidDel="00423EFB">
          <w:rPr>
            <w:rFonts w:hint="eastAsia"/>
          </w:rPr>
          <w:delText>セッションのタイプ</w:delText>
        </w:r>
        <w:r w:rsidDel="00423EFB">
          <w:delText xml:space="preserve">: </w:delText>
        </w:r>
        <w:r w:rsidDel="00423EFB">
          <w:rPr>
            <w:rFonts w:hint="eastAsia"/>
          </w:rPr>
          <w:delText>ステートレス</w:delText>
        </w:r>
      </w:del>
    </w:p>
    <w:p w14:paraId="5ACFDE1C" w14:textId="0CFAC887" w:rsidR="00104BB7" w:rsidRDefault="001C0761" w:rsidP="00096B35">
      <w:del w:id="819" w:author="寺田 佳央" w:date="2013-08-22T13:26:00Z">
        <w:r w:rsidDel="00BF3943">
          <w:rPr>
            <w:rFonts w:hint="eastAsia"/>
          </w:rPr>
          <w:delText>を入力して、「終了」をクリック。</w:delText>
        </w:r>
      </w:del>
    </w:p>
    <w:p w14:paraId="7C8B85B2" w14:textId="752B79CC" w:rsidR="004061B3" w:rsidRDefault="00C06599" w:rsidP="00096B35">
      <w:r>
        <w:rPr>
          <w:noProof/>
        </w:rPr>
        <w:drawing>
          <wp:inline distT="0" distB="0" distL="0" distR="0" wp14:anchorId="05AB0B90" wp14:editId="757F46B3">
            <wp:extent cx="4319905" cy="3050699"/>
            <wp:effectExtent l="0" t="0" r="0" b="0"/>
            <wp:docPr id="11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9905" cy="3050699"/>
                    </a:xfrm>
                    <a:prstGeom prst="rect">
                      <a:avLst/>
                    </a:prstGeom>
                    <a:noFill/>
                    <a:ln>
                      <a:noFill/>
                    </a:ln>
                  </pic:spPr>
                </pic:pic>
              </a:graphicData>
            </a:graphic>
          </wp:inline>
        </w:drawing>
      </w:r>
    </w:p>
    <w:p w14:paraId="7388B142" w14:textId="77777777" w:rsidR="00104BB7" w:rsidRDefault="00104BB7" w:rsidP="00096B35"/>
    <w:p w14:paraId="4C9B3DF7" w14:textId="2B8C9738" w:rsidR="002A2B8C" w:rsidRDefault="008B4F40" w:rsidP="00096B35">
      <w:ins w:id="820" w:author="寺田 佳央" w:date="2013-08-22T13:26:00Z">
        <w:r>
          <w:rPr>
            <w:rFonts w:hint="eastAsia"/>
          </w:rPr>
          <w:t>自動的に</w:t>
        </w:r>
      </w:ins>
      <w:r w:rsidR="00BF0983">
        <w:rPr>
          <w:rFonts w:hint="eastAsia"/>
        </w:rPr>
        <w:t>生成されたコードを</w:t>
      </w:r>
      <w:del w:id="821" w:author="寺田 佳央" w:date="2013-08-22T13:26:00Z">
        <w:r w:rsidR="00BF0983" w:rsidDel="008B4F40">
          <w:rPr>
            <w:rFonts w:hint="eastAsia"/>
          </w:rPr>
          <w:delText>以下</w:delText>
        </w:r>
      </w:del>
      <w:ins w:id="822" w:author="寺田 佳央" w:date="2013-08-22T13:26:00Z">
        <w:r>
          <w:rPr>
            <w:rFonts w:hint="eastAsia"/>
          </w:rPr>
          <w:t>下記</w:t>
        </w:r>
      </w:ins>
      <w:r w:rsidR="00BF0983">
        <w:rPr>
          <w:rFonts w:hint="eastAsia"/>
        </w:rPr>
        <w:t>のように</w:t>
      </w:r>
      <w:r w:rsidR="00D757E8">
        <w:rPr>
          <w:rFonts w:hint="eastAsia"/>
        </w:rPr>
        <w:t>修正し</w:t>
      </w:r>
      <w:del w:id="823" w:author="寺田 佳央" w:date="2013-08-22T13:26:00Z">
        <w:r w:rsidR="00D757E8" w:rsidDel="008B4F40">
          <w:rPr>
            <w:rFonts w:hint="eastAsia"/>
          </w:rPr>
          <w:delText>て</w:delText>
        </w:r>
      </w:del>
      <w:r w:rsidR="00D757E8">
        <w:t>Todo</w:t>
      </w:r>
      <w:r w:rsidR="00D757E8">
        <w:rPr>
          <w:rFonts w:hint="eastAsia"/>
        </w:rPr>
        <w:t>の全件取得処理を実装</w:t>
      </w:r>
      <w:del w:id="824" w:author="寺田 佳央" w:date="2013-08-22T13:27:00Z">
        <w:r w:rsidR="00D757E8" w:rsidDel="006053A2">
          <w:rPr>
            <w:rFonts w:hint="eastAsia"/>
          </w:rPr>
          <w:delText>する</w:delText>
        </w:r>
      </w:del>
      <w:ins w:id="825" w:author="寺田 佳央" w:date="2013-08-22T13:27:00Z">
        <w:r w:rsidR="006053A2">
          <w:rPr>
            <w:rFonts w:hint="eastAsia"/>
          </w:rPr>
          <w:t>します</w:t>
        </w:r>
      </w:ins>
      <w:r w:rsidR="00BF0983">
        <w:rPr>
          <w:rFonts w:hint="eastAsia"/>
        </w:rPr>
        <w:t>。</w:t>
      </w:r>
    </w:p>
    <w:p w14:paraId="2933329E" w14:textId="77777777" w:rsidR="002A2B8C" w:rsidRDefault="002A2B8C" w:rsidP="00096B35"/>
    <w:p w14:paraId="49D1F89F" w14:textId="77777777" w:rsidR="002A2B8C" w:rsidRDefault="002A2B8C" w:rsidP="002A2B8C">
      <w:pPr>
        <w:pStyle w:val="af6"/>
      </w:pPr>
      <w:r>
        <w:t>package todo.domain.service.todo;</w:t>
      </w:r>
    </w:p>
    <w:p w14:paraId="173BC664" w14:textId="77777777" w:rsidR="002A2B8C" w:rsidRDefault="002A2B8C" w:rsidP="002A2B8C">
      <w:pPr>
        <w:pStyle w:val="af6"/>
      </w:pPr>
    </w:p>
    <w:p w14:paraId="6B36A538" w14:textId="77777777" w:rsidR="002A2B8C" w:rsidRDefault="002A2B8C" w:rsidP="002A2B8C">
      <w:pPr>
        <w:pStyle w:val="af6"/>
      </w:pPr>
      <w:r w:rsidRPr="003962AC">
        <w:rPr>
          <w:highlight w:val="yellow"/>
        </w:rPr>
        <w:t>import java.util.List;</w:t>
      </w:r>
    </w:p>
    <w:p w14:paraId="2A6D4CB5" w14:textId="77777777" w:rsidR="002A2B8C" w:rsidRDefault="002A2B8C" w:rsidP="002A2B8C">
      <w:pPr>
        <w:pStyle w:val="af6"/>
      </w:pPr>
      <w:r>
        <w:t>import javax.ejb.Stateless;</w:t>
      </w:r>
    </w:p>
    <w:p w14:paraId="3E247CDE" w14:textId="77777777" w:rsidR="002A2B8C" w:rsidRPr="003962AC" w:rsidRDefault="002A2B8C" w:rsidP="002A2B8C">
      <w:pPr>
        <w:pStyle w:val="af6"/>
        <w:rPr>
          <w:highlight w:val="yellow"/>
        </w:rPr>
      </w:pPr>
      <w:r w:rsidRPr="003962AC">
        <w:rPr>
          <w:highlight w:val="yellow"/>
        </w:rPr>
        <w:t>import javax.persistence.EntityManager;</w:t>
      </w:r>
    </w:p>
    <w:p w14:paraId="18D72492" w14:textId="77777777" w:rsidR="002A2B8C" w:rsidRPr="003962AC" w:rsidRDefault="002A2B8C" w:rsidP="002A2B8C">
      <w:pPr>
        <w:pStyle w:val="af6"/>
        <w:rPr>
          <w:highlight w:val="yellow"/>
        </w:rPr>
      </w:pPr>
      <w:r w:rsidRPr="003962AC">
        <w:rPr>
          <w:highlight w:val="yellow"/>
        </w:rPr>
        <w:t>import javax.persistence.PersistenceContext;</w:t>
      </w:r>
    </w:p>
    <w:p w14:paraId="10A2B94D" w14:textId="77777777" w:rsidR="002A2B8C" w:rsidRDefault="002A2B8C" w:rsidP="002A2B8C">
      <w:pPr>
        <w:pStyle w:val="af6"/>
      </w:pPr>
      <w:r w:rsidRPr="003962AC">
        <w:rPr>
          <w:highlight w:val="yellow"/>
        </w:rPr>
        <w:t>import javax.persistence.TypedQuery;</w:t>
      </w:r>
    </w:p>
    <w:p w14:paraId="4DAB84A8" w14:textId="77777777" w:rsidR="002A2B8C" w:rsidRDefault="002A2B8C" w:rsidP="002A2B8C">
      <w:pPr>
        <w:pStyle w:val="af6"/>
      </w:pPr>
      <w:r w:rsidRPr="003962AC">
        <w:rPr>
          <w:highlight w:val="yellow"/>
        </w:rPr>
        <w:t>import todo.domain.model.Todo;</w:t>
      </w:r>
    </w:p>
    <w:p w14:paraId="480CF806" w14:textId="77777777" w:rsidR="002A2B8C" w:rsidRDefault="002A2B8C" w:rsidP="002A2B8C">
      <w:pPr>
        <w:pStyle w:val="af6"/>
      </w:pPr>
    </w:p>
    <w:p w14:paraId="3493D399" w14:textId="3E98B38D" w:rsidR="002A2B8C" w:rsidRDefault="002A2B8C" w:rsidP="002A2B8C">
      <w:pPr>
        <w:pStyle w:val="af6"/>
      </w:pPr>
      <w:r>
        <w:t>@Stateless</w:t>
      </w:r>
      <w:r w:rsidR="003D2EC4">
        <w:t xml:space="preserve"> // (1)</w:t>
      </w:r>
    </w:p>
    <w:p w14:paraId="2629711F" w14:textId="77777777" w:rsidR="002A2B8C" w:rsidRDefault="002A2B8C" w:rsidP="002A2B8C">
      <w:pPr>
        <w:pStyle w:val="af6"/>
      </w:pPr>
      <w:r>
        <w:t>public class TodoService {</w:t>
      </w:r>
    </w:p>
    <w:p w14:paraId="1EE57241" w14:textId="6F228396" w:rsidR="002A2B8C" w:rsidRDefault="009D2EC5" w:rsidP="002A2B8C">
      <w:pPr>
        <w:pStyle w:val="af6"/>
      </w:pPr>
      <w:r>
        <w:t xml:space="preserve">    </w:t>
      </w:r>
      <w:r w:rsidR="003D2EC4">
        <w:rPr>
          <w:highlight w:val="yellow"/>
        </w:rPr>
        <w:t>// (2</w:t>
      </w:r>
      <w:r w:rsidRPr="005B2680">
        <w:rPr>
          <w:highlight w:val="yellow"/>
        </w:rPr>
        <w:t>)</w:t>
      </w:r>
    </w:p>
    <w:p w14:paraId="635CDFBC" w14:textId="77777777" w:rsidR="002A2B8C" w:rsidRPr="003962AC" w:rsidRDefault="002A2B8C" w:rsidP="002A2B8C">
      <w:pPr>
        <w:pStyle w:val="af6"/>
        <w:rPr>
          <w:highlight w:val="yellow"/>
        </w:rPr>
      </w:pPr>
      <w:r>
        <w:t xml:space="preserve">    </w:t>
      </w:r>
      <w:r w:rsidRPr="003962AC">
        <w:rPr>
          <w:highlight w:val="yellow"/>
        </w:rPr>
        <w:t>@PersistenceContext</w:t>
      </w:r>
    </w:p>
    <w:p w14:paraId="7D000B01" w14:textId="77777777" w:rsidR="002A2B8C" w:rsidRPr="003962AC" w:rsidRDefault="002A2B8C" w:rsidP="002A2B8C">
      <w:pPr>
        <w:pStyle w:val="af6"/>
        <w:rPr>
          <w:highlight w:val="yellow"/>
        </w:rPr>
      </w:pPr>
      <w:r w:rsidRPr="003962AC">
        <w:rPr>
          <w:highlight w:val="yellow"/>
        </w:rPr>
        <w:t xml:space="preserve">    protected EntityManager entityManager;</w:t>
      </w:r>
    </w:p>
    <w:p w14:paraId="05B33228" w14:textId="77777777" w:rsidR="002A2B8C" w:rsidRPr="003962AC" w:rsidRDefault="002A2B8C" w:rsidP="002A2B8C">
      <w:pPr>
        <w:pStyle w:val="af6"/>
        <w:rPr>
          <w:highlight w:val="yellow"/>
        </w:rPr>
      </w:pPr>
    </w:p>
    <w:p w14:paraId="4697E7B2" w14:textId="77777777" w:rsidR="002A2B8C" w:rsidRDefault="002A2B8C" w:rsidP="002A2B8C">
      <w:pPr>
        <w:pStyle w:val="af6"/>
        <w:rPr>
          <w:highlight w:val="yellow"/>
        </w:rPr>
      </w:pPr>
      <w:r w:rsidRPr="003962AC">
        <w:rPr>
          <w:highlight w:val="yellow"/>
        </w:rPr>
        <w:t xml:space="preserve">    public List&lt;Todo&gt; findAll() {</w:t>
      </w:r>
    </w:p>
    <w:p w14:paraId="4C3BCB76" w14:textId="78EF0359" w:rsidR="009D2EC5" w:rsidRPr="003962AC" w:rsidRDefault="003D2EC4" w:rsidP="002A2B8C">
      <w:pPr>
        <w:pStyle w:val="af6"/>
        <w:rPr>
          <w:highlight w:val="yellow"/>
        </w:rPr>
      </w:pPr>
      <w:r>
        <w:rPr>
          <w:highlight w:val="yellow"/>
        </w:rPr>
        <w:t xml:space="preserve">        // (3</w:t>
      </w:r>
      <w:r w:rsidR="009D2EC5">
        <w:rPr>
          <w:highlight w:val="yellow"/>
        </w:rPr>
        <w:t>)</w:t>
      </w:r>
    </w:p>
    <w:p w14:paraId="4CA07639" w14:textId="77777777" w:rsidR="002A2B8C" w:rsidRDefault="002A2B8C" w:rsidP="002A2B8C">
      <w:pPr>
        <w:pStyle w:val="af6"/>
        <w:rPr>
          <w:highlight w:val="yellow"/>
        </w:rPr>
      </w:pPr>
      <w:r w:rsidRPr="003962AC">
        <w:rPr>
          <w:highlight w:val="yellow"/>
        </w:rPr>
        <w:t xml:space="preserve">        TypedQuery q = entityManager.createNamedQuery("Todo.findAll", Todo.class);</w:t>
      </w:r>
    </w:p>
    <w:p w14:paraId="74DE7E4A" w14:textId="7E94094D" w:rsidR="009D2EC5" w:rsidRPr="003962AC" w:rsidRDefault="003D2EC4" w:rsidP="002A2B8C">
      <w:pPr>
        <w:pStyle w:val="af6"/>
        <w:rPr>
          <w:highlight w:val="yellow"/>
        </w:rPr>
      </w:pPr>
      <w:r>
        <w:rPr>
          <w:highlight w:val="yellow"/>
        </w:rPr>
        <w:t xml:space="preserve">        // (4</w:t>
      </w:r>
      <w:r w:rsidR="009D2EC5">
        <w:rPr>
          <w:highlight w:val="yellow"/>
        </w:rPr>
        <w:t>)</w:t>
      </w:r>
    </w:p>
    <w:p w14:paraId="42E44B63" w14:textId="77777777" w:rsidR="002A2B8C" w:rsidRPr="003962AC" w:rsidRDefault="002A2B8C" w:rsidP="002A2B8C">
      <w:pPr>
        <w:pStyle w:val="af6"/>
        <w:rPr>
          <w:highlight w:val="yellow"/>
        </w:rPr>
      </w:pPr>
      <w:r w:rsidRPr="003962AC">
        <w:rPr>
          <w:highlight w:val="yellow"/>
        </w:rPr>
        <w:t xml:space="preserve">        return q.getResultList();</w:t>
      </w:r>
    </w:p>
    <w:p w14:paraId="4B2CF745" w14:textId="77777777" w:rsidR="002A2B8C" w:rsidRDefault="002A2B8C" w:rsidP="002A2B8C">
      <w:pPr>
        <w:pStyle w:val="af6"/>
      </w:pPr>
      <w:r w:rsidRPr="003962AC">
        <w:rPr>
          <w:highlight w:val="yellow"/>
        </w:rPr>
        <w:t xml:space="preserve">    }</w:t>
      </w:r>
    </w:p>
    <w:p w14:paraId="1716F7E6" w14:textId="77777777" w:rsidR="002A2B8C" w:rsidRDefault="002A2B8C" w:rsidP="002A2B8C">
      <w:pPr>
        <w:pStyle w:val="af6"/>
      </w:pPr>
      <w:r>
        <w:t>}</w:t>
      </w:r>
    </w:p>
    <w:p w14:paraId="2C2995AA" w14:textId="77777777" w:rsidR="002A2B8C" w:rsidRDefault="002A2B8C" w:rsidP="002A2B8C">
      <w:pPr>
        <w:pStyle w:val="af6"/>
      </w:pPr>
    </w:p>
    <w:p w14:paraId="7AA50EBC" w14:textId="77777777" w:rsidR="002A2B8C" w:rsidRDefault="002A2B8C" w:rsidP="00096B35"/>
    <w:tbl>
      <w:tblPr>
        <w:tblStyle w:val="a5"/>
        <w:tblW w:w="0" w:type="auto"/>
        <w:tblLook w:val="04A0" w:firstRow="1" w:lastRow="0" w:firstColumn="1" w:lastColumn="0" w:noHBand="0" w:noVBand="1"/>
      </w:tblPr>
      <w:tblGrid>
        <w:gridCol w:w="675"/>
        <w:gridCol w:w="6326"/>
      </w:tblGrid>
      <w:tr w:rsidR="007123F2" w14:paraId="0B08E6B3" w14:textId="77777777" w:rsidTr="007123F2">
        <w:tc>
          <w:tcPr>
            <w:tcW w:w="675" w:type="dxa"/>
          </w:tcPr>
          <w:p w14:paraId="63FCA102" w14:textId="5338F451" w:rsidR="007123F2" w:rsidRDefault="007123F2" w:rsidP="00096B35">
            <w:r>
              <w:rPr>
                <w:rFonts w:hint="eastAsia"/>
              </w:rPr>
              <w:t>項番</w:t>
            </w:r>
          </w:p>
        </w:tc>
        <w:tc>
          <w:tcPr>
            <w:tcW w:w="6326" w:type="dxa"/>
          </w:tcPr>
          <w:p w14:paraId="6DB9C6B4" w14:textId="4B01B951" w:rsidR="007123F2" w:rsidRDefault="007123F2" w:rsidP="00096B35">
            <w:r>
              <w:rPr>
                <w:rFonts w:hint="eastAsia"/>
              </w:rPr>
              <w:t>説明</w:t>
            </w:r>
          </w:p>
        </w:tc>
      </w:tr>
      <w:tr w:rsidR="003D2EC4" w14:paraId="03CC9638" w14:textId="77777777" w:rsidTr="007123F2">
        <w:tc>
          <w:tcPr>
            <w:tcW w:w="675" w:type="dxa"/>
          </w:tcPr>
          <w:p w14:paraId="1C2E4529" w14:textId="5AAB92F9" w:rsidR="003D2EC4" w:rsidRDefault="003D2EC4" w:rsidP="00096B35">
            <w:r>
              <w:t>(1)</w:t>
            </w:r>
          </w:p>
        </w:tc>
        <w:tc>
          <w:tcPr>
            <w:tcW w:w="6326" w:type="dxa"/>
          </w:tcPr>
          <w:p w14:paraId="361FFA28" w14:textId="04D42788" w:rsidR="003D2EC4" w:rsidRDefault="003D2EC4" w:rsidP="00096B35">
            <w:r>
              <w:t>@Stateless</w:t>
            </w:r>
            <w:r>
              <w:rPr>
                <w:rFonts w:hint="eastAsia"/>
              </w:rPr>
              <w:t>アノテーションをつけることでステートレスセッション</w:t>
            </w:r>
            <w:r>
              <w:t>Bean</w:t>
            </w:r>
            <w:r>
              <w:rPr>
                <w:rFonts w:hint="eastAsia"/>
              </w:rPr>
              <w:t>として認識される。この</w:t>
            </w:r>
            <w:r w:rsidR="008805E2">
              <w:rPr>
                <w:rFonts w:hint="eastAsia"/>
              </w:rPr>
              <w:t>クラス内での各メソッドはトランザクション管理され、メソッド開始時にトランザクション開始、正常終了時にコミットされる。途中で</w:t>
            </w:r>
            <w:r w:rsidR="008805E2">
              <w:t>RuntimeException</w:t>
            </w:r>
            <w:r w:rsidR="008805E2">
              <w:rPr>
                <w:rFonts w:hint="eastAsia"/>
              </w:rPr>
              <w:t>が発生した場合はトランザクションがロールバックされる。</w:t>
            </w:r>
          </w:p>
        </w:tc>
      </w:tr>
      <w:tr w:rsidR="007123F2" w14:paraId="4B43292D" w14:textId="77777777" w:rsidTr="007123F2">
        <w:tc>
          <w:tcPr>
            <w:tcW w:w="675" w:type="dxa"/>
          </w:tcPr>
          <w:p w14:paraId="6F870584" w14:textId="376380EA" w:rsidR="007123F2" w:rsidRDefault="003D2EC4" w:rsidP="00096B35">
            <w:r>
              <w:t>(2</w:t>
            </w:r>
            <w:r w:rsidR="007123F2">
              <w:t>)</w:t>
            </w:r>
          </w:p>
        </w:tc>
        <w:tc>
          <w:tcPr>
            <w:tcW w:w="6326" w:type="dxa"/>
          </w:tcPr>
          <w:p w14:paraId="29EB8467" w14:textId="0EC8A307" w:rsidR="007123F2" w:rsidRDefault="00C54F1B" w:rsidP="00096B35">
            <w:r>
              <w:t>@PersistenceContext</w:t>
            </w:r>
            <w:r>
              <w:rPr>
                <w:rFonts w:hint="eastAsia"/>
              </w:rPr>
              <w:t>アノテーションで</w:t>
            </w:r>
            <w:r>
              <w:t>JPA</w:t>
            </w:r>
            <w:r>
              <w:rPr>
                <w:rFonts w:hint="eastAsia"/>
              </w:rPr>
              <w:t>のエンティティを</w:t>
            </w:r>
            <w:r w:rsidR="00E0040D">
              <w:rPr>
                <w:rFonts w:hint="eastAsia"/>
              </w:rPr>
              <w:t>操作する</w:t>
            </w:r>
            <w:r w:rsidR="00E0040D">
              <w:t>EntityManager</w:t>
            </w:r>
            <w:r w:rsidR="00E0040D">
              <w:rPr>
                <w:rFonts w:hint="eastAsia"/>
              </w:rPr>
              <w:t>をインジェクションする。</w:t>
            </w:r>
          </w:p>
        </w:tc>
      </w:tr>
      <w:tr w:rsidR="007123F2" w14:paraId="77DB078B" w14:textId="77777777" w:rsidTr="007123F2">
        <w:tc>
          <w:tcPr>
            <w:tcW w:w="675" w:type="dxa"/>
          </w:tcPr>
          <w:p w14:paraId="6A8F814E" w14:textId="07113C21" w:rsidR="007123F2" w:rsidRDefault="003D2EC4" w:rsidP="00096B35">
            <w:r>
              <w:t>(3</w:t>
            </w:r>
            <w:r w:rsidR="007123F2">
              <w:t>)</w:t>
            </w:r>
          </w:p>
        </w:tc>
        <w:tc>
          <w:tcPr>
            <w:tcW w:w="6326" w:type="dxa"/>
          </w:tcPr>
          <w:p w14:paraId="45A29AA4" w14:textId="77777777" w:rsidR="007123F2" w:rsidRDefault="00D757E8" w:rsidP="00096B35">
            <w:r>
              <w:t>Todo</w:t>
            </w:r>
            <w:r>
              <w:rPr>
                <w:rFonts w:hint="eastAsia"/>
              </w:rPr>
              <w:t>エンティティを全件取得する</w:t>
            </w:r>
            <w:r>
              <w:t>NamedQuery</w:t>
            </w:r>
            <w:r>
              <w:rPr>
                <w:rFonts w:hint="eastAsia"/>
              </w:rPr>
              <w:t>を</w:t>
            </w:r>
            <w:r w:rsidR="00917F59">
              <w:rPr>
                <w:rFonts w:hint="eastAsia"/>
              </w:rPr>
              <w:t>作成する。</w:t>
            </w:r>
            <w:r w:rsidR="005C4266">
              <w:rPr>
                <w:rFonts w:hint="eastAsia"/>
              </w:rPr>
              <w:t>指定した</w:t>
            </w:r>
            <w:r w:rsidR="005C4266">
              <w:t>”Todo.findAll”</w:t>
            </w:r>
            <w:r w:rsidR="005C4266">
              <w:rPr>
                <w:rFonts w:hint="eastAsia"/>
              </w:rPr>
              <w:t>に対応する</w:t>
            </w:r>
            <w:r w:rsidR="005C4266">
              <w:rPr>
                <w:rFonts w:hint="eastAsia"/>
              </w:rPr>
              <w:t>Query</w:t>
            </w:r>
            <w:r w:rsidR="005C4266">
              <w:rPr>
                <w:rFonts w:hint="eastAsia"/>
              </w:rPr>
              <w:t>は</w:t>
            </w:r>
            <w:r w:rsidR="005C4266">
              <w:t>Todo</w:t>
            </w:r>
            <w:r w:rsidR="005C4266">
              <w:rPr>
                <w:rFonts w:hint="eastAsia"/>
              </w:rPr>
              <w:t>クラスに</w:t>
            </w:r>
          </w:p>
          <w:p w14:paraId="251AD3B7" w14:textId="77777777" w:rsidR="005C4266" w:rsidRDefault="005C4266" w:rsidP="00096B35">
            <w:r>
              <w:t>@NamedQuery(name = "Todo.findAll", query = "SELECT t FROM Todo t")</w:t>
            </w:r>
          </w:p>
          <w:p w14:paraId="1E608500" w14:textId="32F6B409" w:rsidR="005C4266" w:rsidRDefault="005C4266" w:rsidP="00096B35">
            <w:r>
              <w:rPr>
                <w:rFonts w:hint="eastAsia"/>
              </w:rPr>
              <w:t>と定義されている。</w:t>
            </w:r>
            <w:r w:rsidR="003A4136">
              <w:t>TypedQuery</w:t>
            </w:r>
            <w:r w:rsidR="003A4136">
              <w:rPr>
                <w:rFonts w:hint="eastAsia"/>
              </w:rPr>
              <w:t>型として変数宣言することでタイプセーフになる。</w:t>
            </w:r>
          </w:p>
        </w:tc>
      </w:tr>
      <w:tr w:rsidR="007123F2" w14:paraId="38BD5A2B" w14:textId="77777777" w:rsidTr="007123F2">
        <w:tc>
          <w:tcPr>
            <w:tcW w:w="675" w:type="dxa"/>
          </w:tcPr>
          <w:p w14:paraId="28BD68B1" w14:textId="17C5C052" w:rsidR="007123F2" w:rsidRDefault="003D2EC4" w:rsidP="00096B35">
            <w:r>
              <w:t>(4</w:t>
            </w:r>
            <w:r w:rsidR="007123F2">
              <w:t>)</w:t>
            </w:r>
          </w:p>
        </w:tc>
        <w:tc>
          <w:tcPr>
            <w:tcW w:w="6326" w:type="dxa"/>
          </w:tcPr>
          <w:p w14:paraId="05661842" w14:textId="0EC116F5" w:rsidR="007123F2" w:rsidRDefault="003A4136" w:rsidP="00096B35">
            <w:r>
              <w:rPr>
                <w:rFonts w:hint="eastAsia"/>
              </w:rPr>
              <w:t>Query</w:t>
            </w:r>
            <w:r>
              <w:rPr>
                <w:rFonts w:hint="eastAsia"/>
              </w:rPr>
              <w:t>の結果をリストとして取得する。</w:t>
            </w:r>
          </w:p>
        </w:tc>
      </w:tr>
    </w:tbl>
    <w:p w14:paraId="2D8CDBF2" w14:textId="77777777" w:rsidR="007123F2" w:rsidRDefault="007123F2" w:rsidP="00096B35"/>
    <w:p w14:paraId="0FDEABDB" w14:textId="77777777" w:rsidR="007123F2" w:rsidRDefault="007123F2" w:rsidP="00096B35"/>
    <w:p w14:paraId="19603F91" w14:textId="1A742998" w:rsidR="00AE15D4" w:rsidRDefault="00AE15D4" w:rsidP="00AE15D4">
      <w:pPr>
        <w:pStyle w:val="3"/>
      </w:pPr>
      <w:bookmarkStart w:id="826" w:name="_Toc238348461"/>
      <w:r>
        <w:t>JUnit</w:t>
      </w:r>
      <w:r>
        <w:rPr>
          <w:rFonts w:hint="eastAsia"/>
        </w:rPr>
        <w:t>の作成</w:t>
      </w:r>
      <w:bookmarkEnd w:id="826"/>
    </w:p>
    <w:p w14:paraId="730632A5" w14:textId="77777777" w:rsidR="003A7107" w:rsidRDefault="003A7107" w:rsidP="00AE15D4">
      <w:pPr>
        <w:rPr>
          <w:ins w:id="827" w:author="寺田 佳央" w:date="2013-08-22T13:27:00Z"/>
        </w:rPr>
      </w:pPr>
    </w:p>
    <w:p w14:paraId="756C61DD" w14:textId="0DA8886D" w:rsidR="00AE15D4" w:rsidRDefault="00311409" w:rsidP="00AE15D4">
      <w:pPr>
        <w:rPr>
          <w:ins w:id="828" w:author="寺田 佳央" w:date="2013-08-22T13:27:00Z"/>
        </w:rPr>
      </w:pPr>
      <w:r>
        <w:rPr>
          <w:rFonts w:hint="eastAsia"/>
        </w:rPr>
        <w:t>動作確認を兼ねて予め</w:t>
      </w:r>
      <w:r>
        <w:t>JUnit</w:t>
      </w:r>
      <w:r>
        <w:rPr>
          <w:rFonts w:hint="eastAsia"/>
        </w:rPr>
        <w:t>のテストケースを作成</w:t>
      </w:r>
      <w:del w:id="829" w:author="寺田 佳央" w:date="2013-08-22T13:27:00Z">
        <w:r w:rsidDel="0089505C">
          <w:rPr>
            <w:rFonts w:hint="eastAsia"/>
          </w:rPr>
          <w:delText>する</w:delText>
        </w:r>
      </w:del>
      <w:ins w:id="830" w:author="寺田 佳央" w:date="2013-08-22T13:27:00Z">
        <w:r w:rsidR="0089505C">
          <w:rPr>
            <w:rFonts w:hint="eastAsia"/>
          </w:rPr>
          <w:t>します</w:t>
        </w:r>
      </w:ins>
      <w:r>
        <w:rPr>
          <w:rFonts w:hint="eastAsia"/>
        </w:rPr>
        <w:t>。</w:t>
      </w:r>
    </w:p>
    <w:p w14:paraId="02F31726" w14:textId="77777777" w:rsidR="003A7107" w:rsidRDefault="003A7107" w:rsidP="00AE15D4"/>
    <w:p w14:paraId="2B794BA2" w14:textId="45D15DD0" w:rsidR="00FF3932" w:rsidRDefault="00FF3932" w:rsidP="00FF3932">
      <w:pPr>
        <w:pStyle w:val="4"/>
      </w:pPr>
      <w:r>
        <w:rPr>
          <w:rFonts w:hint="eastAsia"/>
        </w:rPr>
        <w:t>テストケースの作成</w:t>
      </w:r>
    </w:p>
    <w:p w14:paraId="393A85F8" w14:textId="77777777" w:rsidR="00987F30" w:rsidRDefault="00987F30" w:rsidP="00277401">
      <w:pPr>
        <w:rPr>
          <w:ins w:id="831" w:author="寺田 佳央" w:date="2013-08-22T13:27:00Z"/>
        </w:rPr>
      </w:pPr>
    </w:p>
    <w:p w14:paraId="40724508" w14:textId="751FF5ED" w:rsidR="009D78BF" w:rsidRDefault="00277401" w:rsidP="00277401">
      <w:r>
        <w:t>TodoService</w:t>
      </w:r>
      <w:r>
        <w:rPr>
          <w:rFonts w:hint="eastAsia"/>
        </w:rPr>
        <w:t>を右クリックし</w:t>
      </w:r>
      <w:del w:id="832" w:author="寺田 佳央" w:date="2013-08-22T13:27:00Z">
        <w:r w:rsidDel="006000BF">
          <w:rPr>
            <w:rFonts w:hint="eastAsia"/>
          </w:rPr>
          <w:delText>て</w:delText>
        </w:r>
      </w:del>
      <w:r>
        <w:rPr>
          <w:rFonts w:hint="eastAsia"/>
        </w:rPr>
        <w:t>、</w:t>
      </w:r>
      <w:r w:rsidR="009D78BF">
        <w:rPr>
          <w:rFonts w:hint="eastAsia"/>
        </w:rPr>
        <w:t>「ツール」</w:t>
      </w:r>
      <w:r w:rsidR="009D78BF">
        <w:sym w:font="Wingdings" w:char="F0E0"/>
      </w:r>
      <w:r w:rsidR="009D78BF">
        <w:rPr>
          <w:rFonts w:hint="eastAsia"/>
        </w:rPr>
        <w:t>「テストを作成」をクリック</w:t>
      </w:r>
      <w:ins w:id="833" w:author="寺田 佳央" w:date="2013-08-22T13:27:00Z">
        <w:r w:rsidR="006000BF">
          <w:rPr>
            <w:rFonts w:hint="eastAsia"/>
          </w:rPr>
          <w:t>します</w:t>
        </w:r>
      </w:ins>
      <w:r w:rsidR="009D78BF">
        <w:rPr>
          <w:rFonts w:hint="eastAsia"/>
        </w:rPr>
        <w:t>。</w:t>
      </w:r>
    </w:p>
    <w:p w14:paraId="6256E375" w14:textId="77777777" w:rsidR="00277401" w:rsidRDefault="00277401" w:rsidP="00277401"/>
    <w:p w14:paraId="5ADF62C4" w14:textId="1FB5FDB6" w:rsidR="00277401" w:rsidRDefault="00277401" w:rsidP="00277401">
      <w:r>
        <w:rPr>
          <w:noProof/>
        </w:rPr>
        <w:drawing>
          <wp:inline distT="0" distB="0" distL="0" distR="0" wp14:anchorId="2CBDEB16" wp14:editId="4F0A89D7">
            <wp:extent cx="4319905" cy="2183384"/>
            <wp:effectExtent l="0" t="0" r="0" b="1270"/>
            <wp:docPr id="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9905" cy="2183384"/>
                    </a:xfrm>
                    <a:prstGeom prst="rect">
                      <a:avLst/>
                    </a:prstGeom>
                    <a:noFill/>
                    <a:ln>
                      <a:noFill/>
                    </a:ln>
                  </pic:spPr>
                </pic:pic>
              </a:graphicData>
            </a:graphic>
          </wp:inline>
        </w:drawing>
      </w:r>
    </w:p>
    <w:p w14:paraId="6D1F0A69" w14:textId="1AE78FC3" w:rsidR="00277401" w:rsidRPr="00277401" w:rsidRDefault="00556C29" w:rsidP="00277401">
      <w:r>
        <w:rPr>
          <w:rFonts w:hint="eastAsia"/>
        </w:rPr>
        <w:t>「</w:t>
      </w:r>
      <w:r>
        <w:t>OK</w:t>
      </w:r>
      <w:r>
        <w:rPr>
          <w:rFonts w:hint="eastAsia"/>
        </w:rPr>
        <w:t>」をクリック。</w:t>
      </w:r>
    </w:p>
    <w:p w14:paraId="6730E042" w14:textId="2AAD192D" w:rsidR="002A2B8C" w:rsidRDefault="00AE15D4" w:rsidP="00096B35">
      <w:r>
        <w:rPr>
          <w:noProof/>
        </w:rPr>
        <w:drawing>
          <wp:inline distT="0" distB="0" distL="0" distR="0" wp14:anchorId="159AB8D5" wp14:editId="060C1A79">
            <wp:extent cx="4319905" cy="4989740"/>
            <wp:effectExtent l="0" t="0" r="0" b="0"/>
            <wp:docPr id="11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9905" cy="4989740"/>
                    </a:xfrm>
                    <a:prstGeom prst="rect">
                      <a:avLst/>
                    </a:prstGeom>
                    <a:noFill/>
                    <a:ln>
                      <a:noFill/>
                    </a:ln>
                  </pic:spPr>
                </pic:pic>
              </a:graphicData>
            </a:graphic>
          </wp:inline>
        </w:drawing>
      </w:r>
    </w:p>
    <w:p w14:paraId="60F6B73E" w14:textId="77777777" w:rsidR="001C7603" w:rsidRDefault="001C7603" w:rsidP="00096B35">
      <w:pPr>
        <w:rPr>
          <w:ins w:id="834" w:author="寺田 佳央" w:date="2013-08-22T13:28:00Z"/>
        </w:rPr>
      </w:pPr>
      <w:ins w:id="835" w:author="寺田 佳央" w:date="2013-08-22T13:28:00Z">
        <w:r>
          <w:br w:type="page"/>
        </w:r>
      </w:ins>
      <w:r w:rsidR="00CF0015">
        <w:rPr>
          <w:rFonts w:hint="eastAsia"/>
        </w:rPr>
        <w:t>「</w:t>
      </w:r>
      <w:r w:rsidR="00CF0015">
        <w:t>JUnit 4.x</w:t>
      </w:r>
      <w:ins w:id="836" w:author="寺田 佳央" w:date="2013-08-22T13:28:00Z">
        <w:r>
          <w:t>(4)</w:t>
        </w:r>
      </w:ins>
      <w:r w:rsidR="00CF0015">
        <w:rPr>
          <w:rFonts w:hint="eastAsia"/>
        </w:rPr>
        <w:t>」を</w:t>
      </w:r>
      <w:del w:id="837" w:author="寺田 佳央" w:date="2013-08-22T13:28:00Z">
        <w:r w:rsidR="00CF0015" w:rsidDel="001C7603">
          <w:rPr>
            <w:rFonts w:hint="eastAsia"/>
          </w:rPr>
          <w:delText>クリック</w:delText>
        </w:r>
      </w:del>
      <w:ins w:id="838" w:author="寺田 佳央" w:date="2013-08-22T13:28:00Z">
        <w:r>
          <w:rPr>
            <w:rFonts w:hint="eastAsia"/>
          </w:rPr>
          <w:t>選択</w:t>
        </w:r>
      </w:ins>
      <w:r w:rsidR="00CF0015">
        <w:rPr>
          <w:rFonts w:hint="eastAsia"/>
        </w:rPr>
        <w:t>し</w:t>
      </w:r>
      <w:del w:id="839" w:author="寺田 佳央" w:date="2013-08-22T13:28:00Z">
        <w:r w:rsidR="00CF0015" w:rsidDel="001C7603">
          <w:rPr>
            <w:rFonts w:hint="eastAsia"/>
          </w:rPr>
          <w:delText>て</w:delText>
        </w:r>
      </w:del>
      <w:r w:rsidR="00CF0015">
        <w:rPr>
          <w:rFonts w:hint="eastAsia"/>
        </w:rPr>
        <w:t>「選択</w:t>
      </w:r>
      <w:ins w:id="840" w:author="寺田 佳央" w:date="2013-08-22T13:28:00Z">
        <w:r>
          <w:t>(S)</w:t>
        </w:r>
      </w:ins>
      <w:r w:rsidR="00CF0015">
        <w:rPr>
          <w:rFonts w:hint="eastAsia"/>
        </w:rPr>
        <w:t>」</w:t>
      </w:r>
      <w:ins w:id="841" w:author="寺田 佳央" w:date="2013-08-22T13:28:00Z">
        <w:r>
          <w:rPr>
            <w:rFonts w:hint="eastAsia"/>
          </w:rPr>
          <w:t>ボタンを押下します。</w:t>
        </w:r>
      </w:ins>
    </w:p>
    <w:p w14:paraId="59183C89" w14:textId="0BDE3DFF" w:rsidR="002A2B8C" w:rsidRDefault="00CF0015" w:rsidP="00096B35">
      <w:del w:id="842" w:author="寺田 佳央" w:date="2013-08-22T13:28:00Z">
        <w:r w:rsidDel="001C7603">
          <w:rPr>
            <w:rFonts w:hint="eastAsia"/>
          </w:rPr>
          <w:delText>をクリック。</w:delText>
        </w:r>
      </w:del>
    </w:p>
    <w:p w14:paraId="4ED26F4D" w14:textId="1E36440A" w:rsidR="00F77211" w:rsidRDefault="00757456" w:rsidP="00096B35">
      <w:r>
        <w:rPr>
          <w:noProof/>
        </w:rPr>
        <w:drawing>
          <wp:inline distT="0" distB="0" distL="0" distR="0" wp14:anchorId="5EE7150D" wp14:editId="6937D6BF">
            <wp:extent cx="4264025" cy="2512060"/>
            <wp:effectExtent l="0" t="0" r="3175" b="2540"/>
            <wp:docPr id="113"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4025" cy="2512060"/>
                    </a:xfrm>
                    <a:prstGeom prst="rect">
                      <a:avLst/>
                    </a:prstGeom>
                    <a:noFill/>
                    <a:ln>
                      <a:noFill/>
                    </a:ln>
                  </pic:spPr>
                </pic:pic>
              </a:graphicData>
            </a:graphic>
          </wp:inline>
        </w:drawing>
      </w:r>
    </w:p>
    <w:p w14:paraId="7A04BE4D" w14:textId="77777777" w:rsidR="00F77211" w:rsidRDefault="00F77211" w:rsidP="00096B35"/>
    <w:p w14:paraId="11D73794" w14:textId="5CA4A3F7" w:rsidR="002A2B8C" w:rsidRDefault="009F2244" w:rsidP="00096B35">
      <w:r>
        <w:t>(</w:t>
      </w:r>
      <w:r>
        <w:rPr>
          <w:rFonts w:hint="eastAsia"/>
        </w:rPr>
        <w:t>初回のみ</w:t>
      </w:r>
      <w:r>
        <w:t>)</w:t>
      </w:r>
      <w:r>
        <w:rPr>
          <w:rFonts w:hint="eastAsia"/>
        </w:rPr>
        <w:t>「</w:t>
      </w:r>
      <w:r>
        <w:t>JUnit</w:t>
      </w:r>
      <w:r>
        <w:rPr>
          <w:rFonts w:hint="eastAsia"/>
        </w:rPr>
        <w:t>をダウンロードしてインストール」</w:t>
      </w:r>
      <w:ins w:id="843" w:author="寺田 佳央" w:date="2013-08-22T13:28:00Z">
        <w:r w:rsidR="009E5760">
          <w:rPr>
            <w:rFonts w:hint="eastAsia"/>
          </w:rPr>
          <w:t>ボタンを押下します</w:t>
        </w:r>
      </w:ins>
      <w:del w:id="844" w:author="寺田 佳央" w:date="2013-08-22T13:28:00Z">
        <w:r w:rsidDel="009E5760">
          <w:rPr>
            <w:rFonts w:hint="eastAsia"/>
          </w:rPr>
          <w:delText>をクリック</w:delText>
        </w:r>
      </w:del>
      <w:ins w:id="845" w:author="寺田 佳央" w:date="2013-08-22T13:28:00Z">
        <w:r w:rsidR="009E5760">
          <w:rPr>
            <w:rFonts w:hint="eastAsia"/>
          </w:rPr>
          <w:t>。</w:t>
        </w:r>
      </w:ins>
      <w:del w:id="846" w:author="寺田 佳央" w:date="2013-08-22T13:28:00Z">
        <w:r w:rsidDel="009E5760">
          <w:rPr>
            <w:rFonts w:hint="eastAsia"/>
          </w:rPr>
          <w:delText>。</w:delText>
        </w:r>
      </w:del>
    </w:p>
    <w:p w14:paraId="36EFE084" w14:textId="77777777" w:rsidR="009F2244" w:rsidRDefault="009F2244" w:rsidP="00096B35"/>
    <w:p w14:paraId="147A76B8" w14:textId="644AAA3F" w:rsidR="00757456" w:rsidRDefault="00757456" w:rsidP="00096B35">
      <w:r>
        <w:rPr>
          <w:noProof/>
        </w:rPr>
        <w:drawing>
          <wp:inline distT="0" distB="0" distL="0" distR="0" wp14:anchorId="4BFBE765" wp14:editId="6ADAC592">
            <wp:extent cx="4319905" cy="1033131"/>
            <wp:effectExtent l="0" t="0" r="0" b="8890"/>
            <wp:docPr id="114"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9905" cy="1033131"/>
                    </a:xfrm>
                    <a:prstGeom prst="rect">
                      <a:avLst/>
                    </a:prstGeom>
                    <a:noFill/>
                    <a:ln>
                      <a:noFill/>
                    </a:ln>
                  </pic:spPr>
                </pic:pic>
              </a:graphicData>
            </a:graphic>
          </wp:inline>
        </w:drawing>
      </w:r>
    </w:p>
    <w:p w14:paraId="1D652784" w14:textId="77777777" w:rsidR="00980626" w:rsidRDefault="00980626" w:rsidP="00096B35">
      <w:pPr>
        <w:rPr>
          <w:ins w:id="847" w:author="寺田 佳央" w:date="2013-08-22T13:29:00Z"/>
        </w:rPr>
      </w:pPr>
      <w:ins w:id="848" w:author="寺田 佳央" w:date="2013-08-22T13:28:00Z">
        <w:r>
          <w:br w:type="page"/>
        </w:r>
      </w:ins>
      <w:r w:rsidR="002661E0">
        <w:rPr>
          <w:rFonts w:hint="eastAsia"/>
        </w:rPr>
        <w:t>「次</w:t>
      </w:r>
      <w:ins w:id="849" w:author="寺田 佳央" w:date="2013-08-22T13:29:00Z">
        <w:r>
          <w:t xml:space="preserve"> &gt;</w:t>
        </w:r>
      </w:ins>
      <w:r w:rsidR="002661E0">
        <w:rPr>
          <w:rFonts w:hint="eastAsia"/>
        </w:rPr>
        <w:t>」</w:t>
      </w:r>
      <w:ins w:id="850" w:author="寺田 佳央" w:date="2013-08-22T13:29:00Z">
        <w:r>
          <w:rPr>
            <w:rFonts w:hint="eastAsia"/>
          </w:rPr>
          <w:t>ボタンを押下します。</w:t>
        </w:r>
      </w:ins>
    </w:p>
    <w:p w14:paraId="39293268" w14:textId="269E7664" w:rsidR="00757456" w:rsidRDefault="002661E0" w:rsidP="00096B35">
      <w:del w:id="851" w:author="寺田 佳央" w:date="2013-08-22T13:29:00Z">
        <w:r w:rsidDel="00980626">
          <w:rPr>
            <w:rFonts w:hint="eastAsia"/>
          </w:rPr>
          <w:delText>をクリック。</w:delText>
        </w:r>
      </w:del>
    </w:p>
    <w:p w14:paraId="0815A995" w14:textId="34854022" w:rsidR="00757456" w:rsidRDefault="00757456" w:rsidP="00096B35">
      <w:r>
        <w:rPr>
          <w:noProof/>
        </w:rPr>
        <w:drawing>
          <wp:inline distT="0" distB="0" distL="0" distR="0" wp14:anchorId="73E6667A" wp14:editId="58D4488C">
            <wp:extent cx="4319905" cy="3788872"/>
            <wp:effectExtent l="0" t="0" r="0" b="0"/>
            <wp:docPr id="115"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9905" cy="3788872"/>
                    </a:xfrm>
                    <a:prstGeom prst="rect">
                      <a:avLst/>
                    </a:prstGeom>
                    <a:noFill/>
                    <a:ln>
                      <a:noFill/>
                    </a:ln>
                  </pic:spPr>
                </pic:pic>
              </a:graphicData>
            </a:graphic>
          </wp:inline>
        </w:drawing>
      </w:r>
    </w:p>
    <w:p w14:paraId="603664F4" w14:textId="77777777" w:rsidR="009C4B43" w:rsidRDefault="001B44D8" w:rsidP="00096B35">
      <w:pPr>
        <w:rPr>
          <w:ins w:id="852" w:author="寺田 佳央" w:date="2013-08-22T13:29:00Z"/>
        </w:rPr>
      </w:pPr>
      <w:ins w:id="853" w:author="寺田 佳央" w:date="2013-08-22T13:29:00Z">
        <w:r>
          <w:br w:type="page"/>
        </w:r>
      </w:ins>
      <w:r w:rsidR="003952F6">
        <w:rPr>
          <w:rFonts w:hint="eastAsia"/>
        </w:rPr>
        <w:t>「すべてのライセンス契約条件に同意する</w:t>
      </w:r>
      <w:ins w:id="854" w:author="寺田 佳央" w:date="2013-08-22T13:29:00Z">
        <w:r>
          <w:t>(A)</w:t>
        </w:r>
        <w:r>
          <w:rPr>
            <w:rFonts w:hint="eastAsia"/>
          </w:rPr>
          <w:t>。</w:t>
        </w:r>
      </w:ins>
      <w:r w:rsidR="003952F6">
        <w:rPr>
          <w:rFonts w:hint="eastAsia"/>
        </w:rPr>
        <w:t>」</w:t>
      </w:r>
      <w:del w:id="855" w:author="寺田 佳央" w:date="2013-08-22T13:29:00Z">
        <w:r w:rsidR="003952F6" w:rsidDel="009C4B43">
          <w:rPr>
            <w:rFonts w:hint="eastAsia"/>
          </w:rPr>
          <w:delText>を</w:delText>
        </w:r>
      </w:del>
      <w:ins w:id="856" w:author="寺田 佳央" w:date="2013-08-22T13:29:00Z">
        <w:r w:rsidR="009C4B43">
          <w:rPr>
            <w:rFonts w:hint="eastAsia"/>
          </w:rPr>
          <w:t>に</w:t>
        </w:r>
      </w:ins>
      <w:r w:rsidR="003952F6">
        <w:rPr>
          <w:rFonts w:hint="eastAsia"/>
        </w:rPr>
        <w:t>チェックし、「インストール</w:t>
      </w:r>
      <w:ins w:id="857" w:author="寺田 佳央" w:date="2013-08-22T13:29:00Z">
        <w:r w:rsidR="009C4B43">
          <w:t>(I)</w:t>
        </w:r>
      </w:ins>
      <w:r w:rsidR="003952F6">
        <w:rPr>
          <w:rFonts w:hint="eastAsia"/>
        </w:rPr>
        <w:t>」</w:t>
      </w:r>
      <w:ins w:id="858" w:author="寺田 佳央" w:date="2013-08-22T13:29:00Z">
        <w:r w:rsidR="009C4B43">
          <w:rPr>
            <w:rFonts w:hint="eastAsia"/>
          </w:rPr>
          <w:t>ボタンを押下します。</w:t>
        </w:r>
      </w:ins>
    </w:p>
    <w:p w14:paraId="42176E07" w14:textId="22F7E818" w:rsidR="00757456" w:rsidRDefault="003952F6" w:rsidP="00096B35">
      <w:del w:id="859" w:author="寺田 佳央" w:date="2013-08-22T13:29:00Z">
        <w:r w:rsidDel="009C4B43">
          <w:rPr>
            <w:rFonts w:hint="eastAsia"/>
          </w:rPr>
          <w:delText>をクリック。</w:delText>
        </w:r>
      </w:del>
    </w:p>
    <w:p w14:paraId="5BB8E771" w14:textId="3AC94CA3" w:rsidR="005C0125" w:rsidRDefault="005C0125" w:rsidP="00096B35">
      <w:r>
        <w:rPr>
          <w:noProof/>
        </w:rPr>
        <w:drawing>
          <wp:inline distT="0" distB="0" distL="0" distR="0" wp14:anchorId="15318141" wp14:editId="4191BB64">
            <wp:extent cx="4319905" cy="3606509"/>
            <wp:effectExtent l="0" t="0" r="0" b="635"/>
            <wp:docPr id="116"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9905" cy="3606509"/>
                    </a:xfrm>
                    <a:prstGeom prst="rect">
                      <a:avLst/>
                    </a:prstGeom>
                    <a:noFill/>
                    <a:ln>
                      <a:noFill/>
                    </a:ln>
                  </pic:spPr>
                </pic:pic>
              </a:graphicData>
            </a:graphic>
          </wp:inline>
        </w:drawing>
      </w:r>
    </w:p>
    <w:p w14:paraId="5F93C54F" w14:textId="77777777" w:rsidR="005C0125" w:rsidRDefault="005C0125" w:rsidP="00096B35"/>
    <w:p w14:paraId="7DFA676A" w14:textId="72F65D82" w:rsidR="00CE2E2C" w:rsidRDefault="00CE2E2C" w:rsidP="00096B35">
      <w:r>
        <w:rPr>
          <w:noProof/>
        </w:rPr>
        <w:drawing>
          <wp:inline distT="0" distB="0" distL="0" distR="0" wp14:anchorId="38E1D444" wp14:editId="159AE957">
            <wp:extent cx="3272790" cy="2338705"/>
            <wp:effectExtent l="0" t="0" r="3810" b="0"/>
            <wp:docPr id="117"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2790" cy="2338705"/>
                    </a:xfrm>
                    <a:prstGeom prst="rect">
                      <a:avLst/>
                    </a:prstGeom>
                    <a:noFill/>
                    <a:ln>
                      <a:noFill/>
                    </a:ln>
                  </pic:spPr>
                </pic:pic>
              </a:graphicData>
            </a:graphic>
          </wp:inline>
        </w:drawing>
      </w:r>
    </w:p>
    <w:p w14:paraId="706E3930" w14:textId="77777777" w:rsidR="00CE2E2C" w:rsidRDefault="00CE2E2C" w:rsidP="00096B35"/>
    <w:p w14:paraId="376B2CD7" w14:textId="7228B0BA" w:rsidR="00CE2E2C" w:rsidRDefault="005D7A88" w:rsidP="00096B35">
      <w:ins w:id="860" w:author="寺田 佳央" w:date="2013-08-22T13:29:00Z">
        <w:r>
          <w:rPr>
            <w:rFonts w:hint="eastAsia"/>
          </w:rPr>
          <w:t>自動</w:t>
        </w:r>
      </w:ins>
      <w:r w:rsidR="00CE2E2C">
        <w:rPr>
          <w:rFonts w:hint="eastAsia"/>
        </w:rPr>
        <w:t>生成されたテストコードを</w:t>
      </w:r>
      <w:del w:id="861" w:author="寺田 佳央" w:date="2013-08-22T13:29:00Z">
        <w:r w:rsidR="00350CA6" w:rsidDel="005D7A88">
          <w:rPr>
            <w:rFonts w:hint="eastAsia"/>
          </w:rPr>
          <w:delText>以下</w:delText>
        </w:r>
      </w:del>
      <w:ins w:id="862" w:author="寺田 佳央" w:date="2013-08-22T13:29:00Z">
        <w:r>
          <w:rPr>
            <w:rFonts w:hint="eastAsia"/>
          </w:rPr>
          <w:t>下記</w:t>
        </w:r>
      </w:ins>
      <w:r w:rsidR="00350CA6">
        <w:rPr>
          <w:rFonts w:hint="eastAsia"/>
        </w:rPr>
        <w:t>のように</w:t>
      </w:r>
      <w:r w:rsidR="00CE2E2C">
        <w:rPr>
          <w:rFonts w:hint="eastAsia"/>
        </w:rPr>
        <w:t>修正</w:t>
      </w:r>
      <w:ins w:id="863" w:author="寺田 佳央" w:date="2013-08-22T13:30:00Z">
        <w:r>
          <w:rPr>
            <w:rFonts w:hint="eastAsia"/>
          </w:rPr>
          <w:t>してください</w:t>
        </w:r>
      </w:ins>
      <w:r w:rsidR="00864D5B">
        <w:rPr>
          <w:rFonts w:hint="eastAsia"/>
        </w:rPr>
        <w:t>。</w:t>
      </w:r>
    </w:p>
    <w:p w14:paraId="25A418A9" w14:textId="77777777" w:rsidR="00CE2E2C" w:rsidRDefault="00CE2E2C" w:rsidP="00096B35"/>
    <w:p w14:paraId="6E21A078" w14:textId="77777777" w:rsidR="00CE2E2C" w:rsidRDefault="00CE2E2C" w:rsidP="00CE2E2C">
      <w:pPr>
        <w:pStyle w:val="af6"/>
      </w:pPr>
      <w:r>
        <w:t>package todo.domain.service.todo;</w:t>
      </w:r>
    </w:p>
    <w:p w14:paraId="1B161667" w14:textId="77777777" w:rsidR="00CE2E2C" w:rsidRDefault="00CE2E2C" w:rsidP="00CE2E2C">
      <w:pPr>
        <w:pStyle w:val="af6"/>
      </w:pPr>
    </w:p>
    <w:p w14:paraId="2D16784C" w14:textId="77777777" w:rsidR="00C53719" w:rsidRDefault="00C53719" w:rsidP="00C53719">
      <w:pPr>
        <w:pStyle w:val="af6"/>
      </w:pPr>
      <w:r>
        <w:t>import java.util.List;</w:t>
      </w:r>
    </w:p>
    <w:p w14:paraId="5211D9DE" w14:textId="77777777" w:rsidR="00C53719" w:rsidRDefault="00C53719" w:rsidP="00C53719">
      <w:pPr>
        <w:pStyle w:val="af6"/>
      </w:pPr>
      <w:r>
        <w:t>import javax.ejb.embeddable.EJBContainer;</w:t>
      </w:r>
    </w:p>
    <w:p w14:paraId="5A7272B7" w14:textId="6849CACB" w:rsidR="00C53719" w:rsidRDefault="00C53719" w:rsidP="00C53719">
      <w:pPr>
        <w:pStyle w:val="af6"/>
      </w:pPr>
      <w:r>
        <w:t>import javax.naming.Context;</w:t>
      </w:r>
    </w:p>
    <w:p w14:paraId="73A7BACE" w14:textId="77777777" w:rsidR="00C53719" w:rsidRDefault="00C53719" w:rsidP="00C53719">
      <w:pPr>
        <w:pStyle w:val="af6"/>
      </w:pPr>
      <w:r>
        <w:t>import org.junit.After;</w:t>
      </w:r>
    </w:p>
    <w:p w14:paraId="04B6795C" w14:textId="77777777" w:rsidR="00C53719" w:rsidRDefault="00C53719" w:rsidP="00C53719">
      <w:pPr>
        <w:pStyle w:val="af6"/>
      </w:pPr>
      <w:r>
        <w:t>import org.junit.AfterClass;</w:t>
      </w:r>
    </w:p>
    <w:p w14:paraId="675A7019" w14:textId="77777777" w:rsidR="00C53719" w:rsidRDefault="00C53719" w:rsidP="00C53719">
      <w:pPr>
        <w:pStyle w:val="af6"/>
      </w:pPr>
      <w:r>
        <w:t>import org.junit.Before;</w:t>
      </w:r>
    </w:p>
    <w:p w14:paraId="138B5955" w14:textId="77777777" w:rsidR="00C53719" w:rsidRDefault="00C53719" w:rsidP="00C53719">
      <w:pPr>
        <w:pStyle w:val="af6"/>
      </w:pPr>
      <w:r>
        <w:t>import org.junit.BeforeClass;</w:t>
      </w:r>
    </w:p>
    <w:p w14:paraId="63EEDB15" w14:textId="77777777" w:rsidR="00C53719" w:rsidRDefault="00C53719" w:rsidP="00C53719">
      <w:pPr>
        <w:pStyle w:val="af6"/>
      </w:pPr>
      <w:r>
        <w:t>import org.junit.Test;</w:t>
      </w:r>
    </w:p>
    <w:p w14:paraId="05AAA49F" w14:textId="7D094931" w:rsidR="00C53719" w:rsidRDefault="00C53719" w:rsidP="00C53719">
      <w:pPr>
        <w:pStyle w:val="af6"/>
      </w:pPr>
      <w:r>
        <w:t>import static org.junit.Assert.*;</w:t>
      </w:r>
    </w:p>
    <w:p w14:paraId="01BD4ABA" w14:textId="7E7A092D" w:rsidR="00CE2E2C" w:rsidRDefault="00C53719" w:rsidP="00C53719">
      <w:pPr>
        <w:pStyle w:val="af6"/>
      </w:pPr>
      <w:r>
        <w:t>import todo.domain.model.Todo;</w:t>
      </w:r>
    </w:p>
    <w:p w14:paraId="2ABF0400" w14:textId="77777777" w:rsidR="00C53719" w:rsidRDefault="00C53719" w:rsidP="00C53719">
      <w:pPr>
        <w:pStyle w:val="af6"/>
      </w:pPr>
    </w:p>
    <w:p w14:paraId="55E8836E" w14:textId="77777777" w:rsidR="00CE2E2C" w:rsidRDefault="00CE2E2C" w:rsidP="00CE2E2C">
      <w:pPr>
        <w:pStyle w:val="af6"/>
      </w:pPr>
      <w:r>
        <w:t>public class TodoServiceTest {</w:t>
      </w:r>
    </w:p>
    <w:p w14:paraId="5CA75AFE" w14:textId="1B5AB4FE" w:rsidR="00AC5B27" w:rsidRDefault="00AC5B27" w:rsidP="00CE2E2C">
      <w:pPr>
        <w:pStyle w:val="af6"/>
      </w:pPr>
      <w:r>
        <w:t xml:space="preserve">    </w:t>
      </w:r>
      <w:r w:rsidRPr="00AC5B27">
        <w:rPr>
          <w:highlight w:val="yellow"/>
        </w:rPr>
        <w:t>// (1)</w:t>
      </w:r>
    </w:p>
    <w:p w14:paraId="4218FE0B" w14:textId="77777777" w:rsidR="003C0917" w:rsidRPr="00C53719" w:rsidRDefault="003C0917" w:rsidP="003C0917">
      <w:pPr>
        <w:pStyle w:val="af6"/>
        <w:rPr>
          <w:highlight w:val="yellow"/>
        </w:rPr>
      </w:pPr>
      <w:r>
        <w:t xml:space="preserve">    </w:t>
      </w:r>
      <w:r w:rsidRPr="00C53719">
        <w:rPr>
          <w:highlight w:val="yellow"/>
        </w:rPr>
        <w:t>private EJBContainer container;</w:t>
      </w:r>
    </w:p>
    <w:p w14:paraId="53D6BAAB" w14:textId="77777777" w:rsidR="003C0917" w:rsidRDefault="003C0917" w:rsidP="003C0917">
      <w:pPr>
        <w:pStyle w:val="af6"/>
      </w:pPr>
      <w:r w:rsidRPr="00C53719">
        <w:rPr>
          <w:highlight w:val="yellow"/>
        </w:rPr>
        <w:t xml:space="preserve">    private Context context;</w:t>
      </w:r>
    </w:p>
    <w:p w14:paraId="6FC427AE" w14:textId="77777777" w:rsidR="003C0917" w:rsidRDefault="003C0917" w:rsidP="003C0917">
      <w:pPr>
        <w:pStyle w:val="af6"/>
      </w:pPr>
    </w:p>
    <w:p w14:paraId="53333E30" w14:textId="77777777" w:rsidR="003C0917" w:rsidRDefault="003C0917" w:rsidP="003C0917">
      <w:pPr>
        <w:pStyle w:val="af6"/>
      </w:pPr>
      <w:r>
        <w:t xml:space="preserve">    public TodoServiceTest() {</w:t>
      </w:r>
    </w:p>
    <w:p w14:paraId="6FE59A91" w14:textId="77777777" w:rsidR="003C0917" w:rsidRDefault="003C0917" w:rsidP="003C0917">
      <w:pPr>
        <w:pStyle w:val="af6"/>
      </w:pPr>
      <w:r>
        <w:t xml:space="preserve">    }</w:t>
      </w:r>
    </w:p>
    <w:p w14:paraId="5667926D" w14:textId="77777777" w:rsidR="003C0917" w:rsidRDefault="003C0917" w:rsidP="003C0917">
      <w:pPr>
        <w:pStyle w:val="af6"/>
      </w:pPr>
    </w:p>
    <w:p w14:paraId="5E695336" w14:textId="77777777" w:rsidR="003C0917" w:rsidRDefault="003C0917" w:rsidP="003C0917">
      <w:pPr>
        <w:pStyle w:val="af6"/>
      </w:pPr>
      <w:r>
        <w:t xml:space="preserve">    @BeforeClass</w:t>
      </w:r>
    </w:p>
    <w:p w14:paraId="09AA22E0" w14:textId="77777777" w:rsidR="003C0917" w:rsidRDefault="003C0917" w:rsidP="003C0917">
      <w:pPr>
        <w:pStyle w:val="af6"/>
      </w:pPr>
      <w:r>
        <w:t xml:space="preserve">    public static void setUpClass() {</w:t>
      </w:r>
    </w:p>
    <w:p w14:paraId="5F08A033" w14:textId="77777777" w:rsidR="003C0917" w:rsidRDefault="003C0917" w:rsidP="003C0917">
      <w:pPr>
        <w:pStyle w:val="af6"/>
      </w:pPr>
      <w:r>
        <w:t xml:space="preserve">    }</w:t>
      </w:r>
    </w:p>
    <w:p w14:paraId="68F6A08A" w14:textId="77777777" w:rsidR="003C0917" w:rsidRDefault="003C0917" w:rsidP="003C0917">
      <w:pPr>
        <w:pStyle w:val="af6"/>
      </w:pPr>
    </w:p>
    <w:p w14:paraId="5879AA12" w14:textId="77777777" w:rsidR="003C0917" w:rsidRDefault="003C0917" w:rsidP="003C0917">
      <w:pPr>
        <w:pStyle w:val="af6"/>
      </w:pPr>
      <w:r>
        <w:t xml:space="preserve">    @AfterClass</w:t>
      </w:r>
    </w:p>
    <w:p w14:paraId="4E7E4982" w14:textId="77777777" w:rsidR="003C0917" w:rsidRDefault="003C0917" w:rsidP="003C0917">
      <w:pPr>
        <w:pStyle w:val="af6"/>
      </w:pPr>
      <w:r>
        <w:t xml:space="preserve">    public static void tearDownClass() {</w:t>
      </w:r>
    </w:p>
    <w:p w14:paraId="5DD6D951" w14:textId="77777777" w:rsidR="003C0917" w:rsidRDefault="003C0917" w:rsidP="003C0917">
      <w:pPr>
        <w:pStyle w:val="af6"/>
      </w:pPr>
      <w:r>
        <w:t xml:space="preserve">    }</w:t>
      </w:r>
    </w:p>
    <w:p w14:paraId="165BD125" w14:textId="77777777" w:rsidR="003C0917" w:rsidRDefault="003C0917" w:rsidP="003C0917">
      <w:pPr>
        <w:pStyle w:val="af6"/>
      </w:pPr>
    </w:p>
    <w:p w14:paraId="5B732E50" w14:textId="77777777" w:rsidR="003C0917" w:rsidRDefault="003C0917" w:rsidP="003C0917">
      <w:pPr>
        <w:pStyle w:val="af6"/>
      </w:pPr>
      <w:r>
        <w:t xml:space="preserve">    @Before</w:t>
      </w:r>
    </w:p>
    <w:p w14:paraId="6CC4A3E7" w14:textId="77777777" w:rsidR="003C0917" w:rsidRDefault="003C0917" w:rsidP="003C0917">
      <w:pPr>
        <w:pStyle w:val="af6"/>
        <w:rPr>
          <w:highlight w:val="yellow"/>
        </w:rPr>
      </w:pPr>
      <w:r>
        <w:t xml:space="preserve">    </w:t>
      </w:r>
      <w:r w:rsidRPr="00C53719">
        <w:rPr>
          <w:highlight w:val="yellow"/>
        </w:rPr>
        <w:t>public void setUp() {</w:t>
      </w:r>
    </w:p>
    <w:p w14:paraId="01DE2B46" w14:textId="432EDC58" w:rsidR="00AC5B27" w:rsidRPr="00C53719" w:rsidRDefault="00AC5B27" w:rsidP="003C0917">
      <w:pPr>
        <w:pStyle w:val="af6"/>
        <w:rPr>
          <w:highlight w:val="yellow"/>
        </w:rPr>
      </w:pPr>
      <w:r>
        <w:rPr>
          <w:highlight w:val="yellow"/>
        </w:rPr>
        <w:t xml:space="preserve">        // (2)</w:t>
      </w:r>
    </w:p>
    <w:p w14:paraId="4ED0C3E3" w14:textId="77777777" w:rsidR="003C0917" w:rsidRPr="00C53719" w:rsidRDefault="003C0917" w:rsidP="003C0917">
      <w:pPr>
        <w:pStyle w:val="af6"/>
        <w:rPr>
          <w:highlight w:val="yellow"/>
        </w:rPr>
      </w:pPr>
      <w:r w:rsidRPr="00C53719">
        <w:rPr>
          <w:highlight w:val="yellow"/>
        </w:rPr>
        <w:t xml:space="preserve">        container = javax.ejb.embeddable.EJBContainer.createEJBContainer();</w:t>
      </w:r>
    </w:p>
    <w:p w14:paraId="39F7B5C1" w14:textId="77777777" w:rsidR="003C0917" w:rsidRPr="00C53719" w:rsidRDefault="003C0917" w:rsidP="003C0917">
      <w:pPr>
        <w:pStyle w:val="af6"/>
        <w:rPr>
          <w:highlight w:val="yellow"/>
        </w:rPr>
      </w:pPr>
      <w:r w:rsidRPr="00C53719">
        <w:rPr>
          <w:highlight w:val="yellow"/>
        </w:rPr>
        <w:t xml:space="preserve">        context = container.getContext();</w:t>
      </w:r>
    </w:p>
    <w:p w14:paraId="54070634" w14:textId="6F04823B" w:rsidR="00CE2E2C" w:rsidRPr="00C53719" w:rsidRDefault="003C0917" w:rsidP="003C0917">
      <w:pPr>
        <w:pStyle w:val="af6"/>
        <w:rPr>
          <w:highlight w:val="yellow"/>
        </w:rPr>
      </w:pPr>
      <w:r w:rsidRPr="00C53719">
        <w:rPr>
          <w:highlight w:val="yellow"/>
        </w:rPr>
        <w:t xml:space="preserve">    }</w:t>
      </w:r>
      <w:r w:rsidR="00CE2E2C" w:rsidRPr="00C53719">
        <w:rPr>
          <w:highlight w:val="yellow"/>
        </w:rPr>
        <w:t xml:space="preserve">    </w:t>
      </w:r>
    </w:p>
    <w:p w14:paraId="0DBF131C" w14:textId="77777777" w:rsidR="003C0917" w:rsidRPr="00C53719" w:rsidRDefault="003C0917" w:rsidP="003C0917">
      <w:pPr>
        <w:pStyle w:val="af6"/>
        <w:rPr>
          <w:highlight w:val="yellow"/>
        </w:rPr>
      </w:pPr>
    </w:p>
    <w:p w14:paraId="764CDA82" w14:textId="77777777" w:rsidR="003C0917" w:rsidRPr="00C53719" w:rsidRDefault="003C0917" w:rsidP="003C0917">
      <w:pPr>
        <w:pStyle w:val="af6"/>
        <w:rPr>
          <w:highlight w:val="yellow"/>
        </w:rPr>
      </w:pPr>
      <w:r w:rsidRPr="00C53719">
        <w:rPr>
          <w:highlight w:val="yellow"/>
        </w:rPr>
        <w:t xml:space="preserve">    @After</w:t>
      </w:r>
    </w:p>
    <w:p w14:paraId="7D67960C" w14:textId="77777777" w:rsidR="003C0917" w:rsidRDefault="003C0917" w:rsidP="003C0917">
      <w:pPr>
        <w:pStyle w:val="af6"/>
        <w:rPr>
          <w:highlight w:val="yellow"/>
        </w:rPr>
      </w:pPr>
      <w:r w:rsidRPr="00C53719">
        <w:rPr>
          <w:highlight w:val="yellow"/>
        </w:rPr>
        <w:t xml:space="preserve">    public void tearDown() {</w:t>
      </w:r>
    </w:p>
    <w:p w14:paraId="77C7F37C" w14:textId="4CD4D2E2" w:rsidR="00AC5B27" w:rsidRPr="00C53719" w:rsidRDefault="00AC5B27" w:rsidP="003C0917">
      <w:pPr>
        <w:pStyle w:val="af6"/>
        <w:rPr>
          <w:highlight w:val="yellow"/>
        </w:rPr>
      </w:pPr>
      <w:r>
        <w:rPr>
          <w:highlight w:val="yellow"/>
        </w:rPr>
        <w:t xml:space="preserve">        // (3)</w:t>
      </w:r>
    </w:p>
    <w:p w14:paraId="09F44F10" w14:textId="77777777" w:rsidR="003C0917" w:rsidRPr="00C53719" w:rsidRDefault="003C0917" w:rsidP="003C0917">
      <w:pPr>
        <w:pStyle w:val="af6"/>
        <w:rPr>
          <w:highlight w:val="yellow"/>
        </w:rPr>
      </w:pPr>
      <w:r w:rsidRPr="00C53719">
        <w:rPr>
          <w:highlight w:val="yellow"/>
        </w:rPr>
        <w:t xml:space="preserve">        container.close();</w:t>
      </w:r>
    </w:p>
    <w:p w14:paraId="75BBD706" w14:textId="45EF3CE3" w:rsidR="00CE2E2C" w:rsidRDefault="003C0917" w:rsidP="00CE2E2C">
      <w:pPr>
        <w:pStyle w:val="af6"/>
      </w:pPr>
      <w:r w:rsidRPr="00C53719">
        <w:rPr>
          <w:highlight w:val="yellow"/>
        </w:rPr>
        <w:t xml:space="preserve">    }</w:t>
      </w:r>
    </w:p>
    <w:p w14:paraId="05FFB180" w14:textId="77777777" w:rsidR="003C0917" w:rsidRDefault="003C0917" w:rsidP="00CE2E2C">
      <w:pPr>
        <w:pStyle w:val="af6"/>
      </w:pPr>
    </w:p>
    <w:p w14:paraId="423505A7" w14:textId="77777777" w:rsidR="00CE2E2C" w:rsidRDefault="00CE2E2C" w:rsidP="00CE2E2C">
      <w:pPr>
        <w:pStyle w:val="af6"/>
      </w:pPr>
      <w:r>
        <w:t xml:space="preserve">    /**</w:t>
      </w:r>
    </w:p>
    <w:p w14:paraId="0726B6E8" w14:textId="77777777" w:rsidR="00CE2E2C" w:rsidRDefault="00CE2E2C" w:rsidP="00CE2E2C">
      <w:pPr>
        <w:pStyle w:val="af6"/>
      </w:pPr>
      <w:r>
        <w:t xml:space="preserve">     * Test of findAll method, of class TodoService.</w:t>
      </w:r>
    </w:p>
    <w:p w14:paraId="73439096" w14:textId="77777777" w:rsidR="00CE2E2C" w:rsidRDefault="00CE2E2C" w:rsidP="00CE2E2C">
      <w:pPr>
        <w:pStyle w:val="af6"/>
      </w:pPr>
      <w:r>
        <w:t xml:space="preserve">     */</w:t>
      </w:r>
    </w:p>
    <w:p w14:paraId="020EAE13" w14:textId="77777777" w:rsidR="00CE2E2C" w:rsidRDefault="00CE2E2C" w:rsidP="00CE2E2C">
      <w:pPr>
        <w:pStyle w:val="af6"/>
      </w:pPr>
      <w:r>
        <w:t xml:space="preserve">    @Test</w:t>
      </w:r>
    </w:p>
    <w:p w14:paraId="0838D1D1" w14:textId="77777777" w:rsidR="00CE2E2C" w:rsidRDefault="00CE2E2C" w:rsidP="00CE2E2C">
      <w:pPr>
        <w:pStyle w:val="af6"/>
      </w:pPr>
      <w:r>
        <w:t xml:space="preserve">    public void testFindAll() throws Exception {</w:t>
      </w:r>
    </w:p>
    <w:p w14:paraId="59EF1481" w14:textId="467AF890" w:rsidR="00CE2E2C" w:rsidRDefault="00CE2E2C" w:rsidP="003C0917">
      <w:pPr>
        <w:pStyle w:val="af6"/>
      </w:pPr>
      <w:r>
        <w:t xml:space="preserve">        System.out.println("findAll");</w:t>
      </w:r>
    </w:p>
    <w:p w14:paraId="1BAB053D" w14:textId="6B713349" w:rsidR="00AC5B27" w:rsidRDefault="00AC5B27" w:rsidP="003C0917">
      <w:pPr>
        <w:pStyle w:val="af6"/>
      </w:pPr>
      <w:r>
        <w:t xml:space="preserve">        </w:t>
      </w:r>
      <w:r w:rsidRPr="00AC5B27">
        <w:rPr>
          <w:highlight w:val="yellow"/>
        </w:rPr>
        <w:t>// (4)</w:t>
      </w:r>
    </w:p>
    <w:p w14:paraId="43F27594" w14:textId="20A47DCE" w:rsidR="00CE2E2C" w:rsidRPr="003C0917" w:rsidRDefault="00CE2E2C" w:rsidP="00CE2E2C">
      <w:pPr>
        <w:pStyle w:val="af6"/>
        <w:rPr>
          <w:highlight w:val="yellow"/>
        </w:rPr>
      </w:pPr>
      <w:r>
        <w:t xml:space="preserve">        </w:t>
      </w:r>
      <w:r w:rsidRPr="003C0917">
        <w:rPr>
          <w:highlight w:val="yellow"/>
        </w:rPr>
        <w:t>TodoService instance = (TodoService)c</w:t>
      </w:r>
      <w:r w:rsidR="003C0917" w:rsidRPr="003C0917">
        <w:rPr>
          <w:highlight w:val="yellow"/>
        </w:rPr>
        <w:t>ontext</w:t>
      </w:r>
      <w:r w:rsidRPr="003C0917">
        <w:rPr>
          <w:highlight w:val="yellow"/>
        </w:rPr>
        <w:t>.lookup("java:global/classes/TodoService");</w:t>
      </w:r>
    </w:p>
    <w:p w14:paraId="5D1FD253" w14:textId="77777777" w:rsidR="003C0917" w:rsidRPr="003C0917" w:rsidRDefault="00CE2E2C" w:rsidP="003C0917">
      <w:pPr>
        <w:pStyle w:val="af6"/>
        <w:rPr>
          <w:highlight w:val="yellow"/>
        </w:rPr>
      </w:pPr>
      <w:r w:rsidRPr="003C0917">
        <w:rPr>
          <w:highlight w:val="yellow"/>
        </w:rPr>
        <w:t xml:space="preserve">        List</w:t>
      </w:r>
      <w:r w:rsidR="003C0917" w:rsidRPr="003C0917">
        <w:rPr>
          <w:highlight w:val="yellow"/>
        </w:rPr>
        <w:t>&lt;Todo&gt;</w:t>
      </w:r>
      <w:r w:rsidRPr="003C0917">
        <w:rPr>
          <w:highlight w:val="yellow"/>
        </w:rPr>
        <w:t xml:space="preserve"> result = instance.findAll();</w:t>
      </w:r>
    </w:p>
    <w:p w14:paraId="4795841C" w14:textId="28D4993D" w:rsidR="00CE2E2C" w:rsidRPr="003C0917" w:rsidRDefault="003C0917" w:rsidP="003C0917">
      <w:pPr>
        <w:pStyle w:val="af6"/>
        <w:rPr>
          <w:highlight w:val="yellow"/>
        </w:rPr>
      </w:pPr>
      <w:r w:rsidRPr="003C0917">
        <w:rPr>
          <w:highlight w:val="yellow"/>
        </w:rPr>
        <w:t xml:space="preserve">        System.out.println(result);</w:t>
      </w:r>
    </w:p>
    <w:p w14:paraId="0A3B6C23" w14:textId="617AFE4F" w:rsidR="00CE2E2C" w:rsidRDefault="00CE2E2C" w:rsidP="003C0917">
      <w:pPr>
        <w:pStyle w:val="af6"/>
      </w:pPr>
      <w:r w:rsidRPr="003C0917">
        <w:rPr>
          <w:highlight w:val="yellow"/>
        </w:rPr>
        <w:t xml:space="preserve">        assertNotNull(result);</w:t>
      </w:r>
    </w:p>
    <w:p w14:paraId="24B03277" w14:textId="77777777" w:rsidR="00CE2E2C" w:rsidRDefault="00CE2E2C" w:rsidP="00CE2E2C">
      <w:pPr>
        <w:pStyle w:val="af6"/>
      </w:pPr>
      <w:r>
        <w:t xml:space="preserve">    }</w:t>
      </w:r>
    </w:p>
    <w:p w14:paraId="2352DC18" w14:textId="168CB81B" w:rsidR="00CE2E2C" w:rsidRDefault="00CE2E2C" w:rsidP="00CE2E2C">
      <w:pPr>
        <w:pStyle w:val="af6"/>
      </w:pPr>
      <w:r>
        <w:t>}</w:t>
      </w:r>
    </w:p>
    <w:p w14:paraId="0A5E5AD4" w14:textId="77777777" w:rsidR="00CE2E2C" w:rsidRDefault="00CE2E2C" w:rsidP="00096B35"/>
    <w:tbl>
      <w:tblPr>
        <w:tblStyle w:val="a5"/>
        <w:tblW w:w="0" w:type="auto"/>
        <w:tblLook w:val="04A0" w:firstRow="1" w:lastRow="0" w:firstColumn="1" w:lastColumn="0" w:noHBand="0" w:noVBand="1"/>
      </w:tblPr>
      <w:tblGrid>
        <w:gridCol w:w="675"/>
        <w:gridCol w:w="6326"/>
      </w:tblGrid>
      <w:tr w:rsidR="002E320C" w14:paraId="0E307880" w14:textId="77777777" w:rsidTr="002061B0">
        <w:tc>
          <w:tcPr>
            <w:tcW w:w="675" w:type="dxa"/>
          </w:tcPr>
          <w:p w14:paraId="373271EE" w14:textId="77777777" w:rsidR="002E320C" w:rsidRDefault="002E320C" w:rsidP="002061B0">
            <w:r>
              <w:rPr>
                <w:rFonts w:hint="eastAsia"/>
              </w:rPr>
              <w:t>項番</w:t>
            </w:r>
          </w:p>
        </w:tc>
        <w:tc>
          <w:tcPr>
            <w:tcW w:w="6326" w:type="dxa"/>
          </w:tcPr>
          <w:p w14:paraId="25497594" w14:textId="77777777" w:rsidR="002E320C" w:rsidRDefault="002E320C" w:rsidP="002061B0">
            <w:r>
              <w:rPr>
                <w:rFonts w:hint="eastAsia"/>
              </w:rPr>
              <w:t>説明</w:t>
            </w:r>
          </w:p>
        </w:tc>
      </w:tr>
      <w:tr w:rsidR="002E320C" w14:paraId="1E82A32F" w14:textId="77777777" w:rsidTr="002061B0">
        <w:tc>
          <w:tcPr>
            <w:tcW w:w="675" w:type="dxa"/>
          </w:tcPr>
          <w:p w14:paraId="748B6FC8" w14:textId="77777777" w:rsidR="002E320C" w:rsidRDefault="002E320C" w:rsidP="002061B0">
            <w:r>
              <w:t>(1)</w:t>
            </w:r>
          </w:p>
        </w:tc>
        <w:tc>
          <w:tcPr>
            <w:tcW w:w="6326" w:type="dxa"/>
          </w:tcPr>
          <w:p w14:paraId="244C4F15" w14:textId="530681F4" w:rsidR="002E320C" w:rsidRDefault="008C5C53" w:rsidP="002061B0">
            <w:r>
              <w:rPr>
                <w:rFonts w:hint="eastAsia"/>
              </w:rPr>
              <w:t>テスト用に組み込みコンテナを使用する。</w:t>
            </w:r>
          </w:p>
        </w:tc>
      </w:tr>
      <w:tr w:rsidR="002E320C" w14:paraId="2B7DFD30" w14:textId="77777777" w:rsidTr="002061B0">
        <w:tc>
          <w:tcPr>
            <w:tcW w:w="675" w:type="dxa"/>
          </w:tcPr>
          <w:p w14:paraId="14BB11A7" w14:textId="77777777" w:rsidR="002E320C" w:rsidRDefault="002E320C" w:rsidP="002061B0">
            <w:r>
              <w:t>(2)</w:t>
            </w:r>
          </w:p>
        </w:tc>
        <w:tc>
          <w:tcPr>
            <w:tcW w:w="6326" w:type="dxa"/>
          </w:tcPr>
          <w:p w14:paraId="21AAAB65" w14:textId="36D0EB2C" w:rsidR="002E320C" w:rsidRDefault="00275547" w:rsidP="002061B0">
            <w:r>
              <w:rPr>
                <w:rFonts w:hint="eastAsia"/>
              </w:rPr>
              <w:t>前処理で組み込みコンテナを生成し、</w:t>
            </w:r>
            <w:r>
              <w:t>JNDI</w:t>
            </w:r>
            <w:r>
              <w:rPr>
                <w:rFonts w:hint="eastAsia"/>
              </w:rPr>
              <w:t>コンテキストを取得する。</w:t>
            </w:r>
          </w:p>
        </w:tc>
      </w:tr>
      <w:tr w:rsidR="002E320C" w14:paraId="0E832324" w14:textId="77777777" w:rsidTr="002061B0">
        <w:tc>
          <w:tcPr>
            <w:tcW w:w="675" w:type="dxa"/>
          </w:tcPr>
          <w:p w14:paraId="1B66D675" w14:textId="77777777" w:rsidR="002E320C" w:rsidRDefault="002E320C" w:rsidP="002061B0">
            <w:r>
              <w:t>(3)</w:t>
            </w:r>
          </w:p>
        </w:tc>
        <w:tc>
          <w:tcPr>
            <w:tcW w:w="6326" w:type="dxa"/>
          </w:tcPr>
          <w:p w14:paraId="533E0CF0" w14:textId="38FD1A6C" w:rsidR="002E320C" w:rsidRDefault="00275547" w:rsidP="002061B0">
            <w:r>
              <w:rPr>
                <w:rFonts w:hint="eastAsia"/>
              </w:rPr>
              <w:t>後処理でコンテナを破棄する。</w:t>
            </w:r>
          </w:p>
        </w:tc>
      </w:tr>
      <w:tr w:rsidR="00275547" w14:paraId="11DCA571" w14:textId="77777777" w:rsidTr="002061B0">
        <w:tc>
          <w:tcPr>
            <w:tcW w:w="675" w:type="dxa"/>
          </w:tcPr>
          <w:p w14:paraId="60CFFF81" w14:textId="58C3A775" w:rsidR="00275547" w:rsidRDefault="00275547" w:rsidP="002061B0">
            <w:r>
              <w:t>(4)</w:t>
            </w:r>
          </w:p>
        </w:tc>
        <w:tc>
          <w:tcPr>
            <w:tcW w:w="6326" w:type="dxa"/>
          </w:tcPr>
          <w:p w14:paraId="2689DC7E" w14:textId="01A3948D" w:rsidR="00275547" w:rsidRDefault="00275547" w:rsidP="002061B0">
            <w:r>
              <w:t>JNDI</w:t>
            </w:r>
            <w:r>
              <w:rPr>
                <w:rFonts w:hint="eastAsia"/>
              </w:rPr>
              <w:t>で</w:t>
            </w:r>
            <w:r>
              <w:t>EJB</w:t>
            </w:r>
            <w:r>
              <w:rPr>
                <w:rFonts w:hint="eastAsia"/>
              </w:rPr>
              <w:t>を取得する。</w:t>
            </w:r>
            <w:r w:rsidR="00DC1B41">
              <w:t>JNDI</w:t>
            </w:r>
            <w:r w:rsidR="00DC1B41">
              <w:rPr>
                <w:rFonts w:hint="eastAsia"/>
              </w:rPr>
              <w:t>名は</w:t>
            </w:r>
            <w:r w:rsidR="00DC1B41">
              <w:t>”java:global/clas</w:t>
            </w:r>
            <w:r w:rsidR="0029107A">
              <w:t>s</w:t>
            </w:r>
            <w:r w:rsidR="00DC1B41">
              <w:t>es/EJB</w:t>
            </w:r>
            <w:r w:rsidR="00DC1B41">
              <w:rPr>
                <w:rFonts w:hint="eastAsia"/>
              </w:rPr>
              <w:t>名</w:t>
            </w:r>
            <w:r w:rsidR="00DC1B41">
              <w:t>”</w:t>
            </w:r>
            <w:r w:rsidR="00DC1B41">
              <w:rPr>
                <w:rFonts w:hint="eastAsia"/>
              </w:rPr>
              <w:t>で取得できる。</w:t>
            </w:r>
          </w:p>
        </w:tc>
      </w:tr>
    </w:tbl>
    <w:p w14:paraId="3E5A5D51" w14:textId="0EE76F1D" w:rsidR="009674C4" w:rsidRDefault="009674C4" w:rsidP="00096B35">
      <w:pPr>
        <w:rPr>
          <w:ins w:id="864" w:author="寺田 佳央" w:date="2013-08-22T13:30:00Z"/>
        </w:rPr>
      </w:pPr>
    </w:p>
    <w:p w14:paraId="54C7C543" w14:textId="77777777" w:rsidR="002E320C" w:rsidRDefault="009674C4" w:rsidP="00096B35">
      <w:ins w:id="865" w:author="寺田 佳央" w:date="2013-08-22T13:30:00Z">
        <w:r>
          <w:br w:type="page"/>
        </w:r>
      </w:ins>
    </w:p>
    <w:p w14:paraId="2BBAC55E" w14:textId="1AE8ED77" w:rsidR="002E320C" w:rsidRDefault="00BA4843" w:rsidP="00096B35">
      <w:pPr>
        <w:rPr>
          <w:ins w:id="866" w:author="寺田 佳央" w:date="2013-08-22T13:30:00Z"/>
        </w:rPr>
      </w:pPr>
      <w:r>
        <w:rPr>
          <w:rFonts w:hint="eastAsia"/>
        </w:rPr>
        <w:t>テストコード</w:t>
      </w:r>
      <w:ins w:id="867" w:author="寺田 佳央" w:date="2013-08-22T13:30:00Z">
        <w:r w:rsidR="00F7351F">
          <w:rPr>
            <w:rFonts w:hint="eastAsia"/>
          </w:rPr>
          <w:t>のソースコード内で</w:t>
        </w:r>
      </w:ins>
      <w:del w:id="868" w:author="寺田 佳央" w:date="2013-08-22T13:30:00Z">
        <w:r w:rsidDel="00F7351F">
          <w:rPr>
            <w:rFonts w:hint="eastAsia"/>
          </w:rPr>
          <w:delText>を</w:delText>
        </w:r>
      </w:del>
      <w:r>
        <w:rPr>
          <w:rFonts w:hint="eastAsia"/>
        </w:rPr>
        <w:t>右クリックし、「</w:t>
      </w:r>
      <w:r w:rsidR="00013D76">
        <w:rPr>
          <w:rFonts w:hint="eastAsia"/>
        </w:rPr>
        <w:t>ファイルをテスト</w:t>
      </w:r>
      <w:r>
        <w:rPr>
          <w:rFonts w:hint="eastAsia"/>
        </w:rPr>
        <w:t>」</w:t>
      </w:r>
      <w:r w:rsidR="00013D76">
        <w:rPr>
          <w:rFonts w:hint="eastAsia"/>
        </w:rPr>
        <w:t>を</w:t>
      </w:r>
      <w:del w:id="869" w:author="寺田 佳央" w:date="2013-08-22T13:30:00Z">
        <w:r w:rsidR="00013D76" w:rsidDel="00F7351F">
          <w:rPr>
            <w:rFonts w:hint="eastAsia"/>
          </w:rPr>
          <w:delText>クリック</w:delText>
        </w:r>
      </w:del>
      <w:ins w:id="870" w:author="寺田 佳央" w:date="2013-08-22T13:30:00Z">
        <w:r w:rsidR="00F7351F">
          <w:rPr>
            <w:rFonts w:hint="eastAsia"/>
          </w:rPr>
          <w:t>選択</w:t>
        </w:r>
      </w:ins>
      <w:r w:rsidR="00013D76">
        <w:rPr>
          <w:rFonts w:hint="eastAsia"/>
        </w:rPr>
        <w:t>してテスト</w:t>
      </w:r>
      <w:ins w:id="871" w:author="寺田 佳央" w:date="2013-08-22T13:30:00Z">
        <w:r w:rsidR="00F7351F">
          <w:rPr>
            <w:rFonts w:hint="eastAsia"/>
          </w:rPr>
          <w:t>を</w:t>
        </w:r>
      </w:ins>
      <w:r w:rsidR="00013D76">
        <w:rPr>
          <w:rFonts w:hint="eastAsia"/>
        </w:rPr>
        <w:t>実行</w:t>
      </w:r>
      <w:ins w:id="872" w:author="寺田 佳央" w:date="2013-08-22T13:30:00Z">
        <w:r w:rsidR="00F7351F">
          <w:rPr>
            <w:rFonts w:hint="eastAsia"/>
          </w:rPr>
          <w:t>します</w:t>
        </w:r>
      </w:ins>
      <w:r w:rsidR="00013D76">
        <w:rPr>
          <w:rFonts w:hint="eastAsia"/>
        </w:rPr>
        <w:t>。</w:t>
      </w:r>
    </w:p>
    <w:p w14:paraId="5F9E61DB" w14:textId="77777777" w:rsidR="009674C4" w:rsidRDefault="009674C4" w:rsidP="00096B35"/>
    <w:p w14:paraId="3CD2503F" w14:textId="58033FE2" w:rsidR="00CE2E2C" w:rsidRDefault="00A02C0E" w:rsidP="00096B35">
      <w:r>
        <w:rPr>
          <w:noProof/>
        </w:rPr>
        <w:drawing>
          <wp:inline distT="0" distB="0" distL="0" distR="0" wp14:anchorId="132D9DF5" wp14:editId="2E79E0C1">
            <wp:extent cx="4319905" cy="2512500"/>
            <wp:effectExtent l="0" t="0" r="0" b="2540"/>
            <wp:docPr id="137"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9905" cy="2512500"/>
                    </a:xfrm>
                    <a:prstGeom prst="rect">
                      <a:avLst/>
                    </a:prstGeom>
                    <a:noFill/>
                    <a:ln>
                      <a:noFill/>
                    </a:ln>
                  </pic:spPr>
                </pic:pic>
              </a:graphicData>
            </a:graphic>
          </wp:inline>
        </w:drawing>
      </w:r>
    </w:p>
    <w:p w14:paraId="6B5D5E52" w14:textId="77777777" w:rsidR="00CE2E2C" w:rsidRDefault="00CE2E2C" w:rsidP="00096B35">
      <w:pPr>
        <w:rPr>
          <w:ins w:id="873" w:author="寺田 佳央" w:date="2013-08-22T13:31:00Z"/>
        </w:rPr>
      </w:pPr>
    </w:p>
    <w:p w14:paraId="36DF94DF" w14:textId="17FD913E" w:rsidR="000C1350" w:rsidRDefault="000C1350" w:rsidP="00096B35">
      <w:pPr>
        <w:rPr>
          <w:ins w:id="874" w:author="寺田 佳央" w:date="2013-08-22T13:31:00Z"/>
        </w:rPr>
      </w:pPr>
      <w:ins w:id="875" w:author="寺田 佳央" w:date="2013-08-22T13:31:00Z">
        <w:r>
          <w:rPr>
            <w:rFonts w:hint="eastAsia"/>
          </w:rPr>
          <w:t>テストの実行結果は下記のように表示されます。</w:t>
        </w:r>
      </w:ins>
    </w:p>
    <w:p w14:paraId="20D56DBC" w14:textId="77777777" w:rsidR="000C1350" w:rsidRDefault="000C1350" w:rsidP="00096B35"/>
    <w:p w14:paraId="1CAF3972" w14:textId="5F42510C" w:rsidR="00812ED2" w:rsidRDefault="00E571F9" w:rsidP="00812ED2">
      <w:r>
        <w:rPr>
          <w:noProof/>
        </w:rPr>
        <w:drawing>
          <wp:inline distT="0" distB="0" distL="0" distR="0" wp14:anchorId="4C15747E" wp14:editId="5E2F32AA">
            <wp:extent cx="4319905" cy="2072282"/>
            <wp:effectExtent l="0" t="0" r="0" b="10795"/>
            <wp:docPr id="119"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9905" cy="2072282"/>
                    </a:xfrm>
                    <a:prstGeom prst="rect">
                      <a:avLst/>
                    </a:prstGeom>
                    <a:noFill/>
                    <a:ln>
                      <a:noFill/>
                    </a:ln>
                  </pic:spPr>
                </pic:pic>
              </a:graphicData>
            </a:graphic>
          </wp:inline>
        </w:drawing>
      </w:r>
    </w:p>
    <w:p w14:paraId="115E7128" w14:textId="77777777" w:rsidR="001D7E0B" w:rsidRDefault="001D7E0B" w:rsidP="00096B35"/>
    <w:p w14:paraId="5AF3B519" w14:textId="77777777" w:rsidR="001D7E0B" w:rsidRDefault="001D7E0B" w:rsidP="001D7E0B">
      <w:pPr>
        <w:pStyle w:val="3"/>
      </w:pPr>
      <w:bookmarkStart w:id="876" w:name="_Toc238348462"/>
      <w:r>
        <w:rPr>
          <w:rFonts w:hint="eastAsia"/>
        </w:rPr>
        <w:t>業務処理の実装</w:t>
      </w:r>
      <w:bookmarkEnd w:id="876"/>
    </w:p>
    <w:p w14:paraId="6F27C633" w14:textId="77777777" w:rsidR="001D7E0B" w:rsidRDefault="001D7E0B" w:rsidP="00096B35"/>
    <w:p w14:paraId="02A872D3" w14:textId="7C08C533" w:rsidR="000B1306" w:rsidRDefault="000A6886" w:rsidP="000B1306">
      <w:del w:id="877" w:author="寺田 佳央" w:date="2013-08-22T13:33:00Z">
        <w:r w:rsidDel="00D057DC">
          <w:rPr>
            <w:rFonts w:hint="eastAsia"/>
          </w:rPr>
          <w:delText>引き続き</w:delText>
        </w:r>
      </w:del>
      <w:r>
        <w:t>TodoService</w:t>
      </w:r>
      <w:r>
        <w:rPr>
          <w:rFonts w:hint="eastAsia"/>
        </w:rPr>
        <w:t>に</w:t>
      </w:r>
      <w:ins w:id="878" w:author="寺田 佳央" w:date="2013-08-22T13:33:00Z">
        <w:r w:rsidR="00D057DC">
          <w:rPr>
            <w:rFonts w:hint="eastAsia"/>
          </w:rPr>
          <w:t>対して追加の</w:t>
        </w:r>
      </w:ins>
      <w:r w:rsidR="000B1306">
        <w:rPr>
          <w:rFonts w:hint="eastAsia"/>
        </w:rPr>
        <w:t>業務処理</w:t>
      </w:r>
      <w:ins w:id="879" w:author="寺田 佳央" w:date="2013-08-22T13:33:00Z">
        <w:r w:rsidR="00D057DC">
          <w:rPr>
            <w:rFonts w:hint="eastAsia"/>
          </w:rPr>
          <w:t>を</w:t>
        </w:r>
      </w:ins>
      <w:del w:id="880" w:author="寺田 佳央" w:date="2013-08-22T13:33:00Z">
        <w:r w:rsidR="000B1306" w:rsidDel="00D057DC">
          <w:rPr>
            <w:rFonts w:hint="eastAsia"/>
          </w:rPr>
          <w:delText>を</w:delText>
        </w:r>
      </w:del>
      <w:r w:rsidR="000B1306">
        <w:rPr>
          <w:rFonts w:hint="eastAsia"/>
        </w:rPr>
        <w:t>実装</w:t>
      </w:r>
      <w:del w:id="881" w:author="寺田 佳央" w:date="2013-08-22T13:33:00Z">
        <w:r w:rsidR="000B1306" w:rsidDel="00D057DC">
          <w:rPr>
            <w:rFonts w:hint="eastAsia"/>
          </w:rPr>
          <w:delText>する</w:delText>
        </w:r>
      </w:del>
      <w:ins w:id="882" w:author="寺田 佳央" w:date="2013-08-22T13:33:00Z">
        <w:r w:rsidR="00D057DC">
          <w:rPr>
            <w:rFonts w:hint="eastAsia"/>
          </w:rPr>
          <w:t>します</w:t>
        </w:r>
      </w:ins>
      <w:r w:rsidR="000B1306">
        <w:rPr>
          <w:rFonts w:hint="eastAsia"/>
        </w:rPr>
        <w:t>。</w:t>
      </w:r>
      <w:ins w:id="883" w:author="寺田 佳央" w:date="2013-08-22T13:33:00Z">
        <w:r w:rsidR="00D057DC">
          <w:rPr>
            <w:rFonts w:hint="eastAsia"/>
          </w:rPr>
          <w:t>ここで実装する処理を下記に示します。</w:t>
        </w:r>
      </w:ins>
      <w:del w:id="884" w:author="寺田 佳央" w:date="2013-08-22T13:33:00Z">
        <w:r w:rsidR="000B1306" w:rsidDel="00D057DC">
          <w:rPr>
            <w:rFonts w:hint="eastAsia"/>
          </w:rPr>
          <w:delText>必要な処理は</w:delText>
        </w:r>
      </w:del>
    </w:p>
    <w:p w14:paraId="1349BBFC" w14:textId="77777777" w:rsidR="000B1306" w:rsidRDefault="000B1306" w:rsidP="000B1306">
      <w:pPr>
        <w:pStyle w:val="afe"/>
        <w:numPr>
          <w:ilvl w:val="0"/>
          <w:numId w:val="24"/>
        </w:numPr>
        <w:ind w:leftChars="0"/>
      </w:pPr>
      <w:r>
        <w:rPr>
          <w:rFonts w:hint="eastAsia"/>
        </w:rPr>
        <w:t>Todo</w:t>
      </w:r>
      <w:r>
        <w:rPr>
          <w:rFonts w:hint="eastAsia"/>
        </w:rPr>
        <w:t>の全件取得</w:t>
      </w:r>
    </w:p>
    <w:p w14:paraId="0EBD66EC" w14:textId="77777777" w:rsidR="000B1306" w:rsidRDefault="000B1306" w:rsidP="000B1306">
      <w:pPr>
        <w:pStyle w:val="afe"/>
        <w:numPr>
          <w:ilvl w:val="0"/>
          <w:numId w:val="24"/>
        </w:numPr>
        <w:ind w:leftChars="0"/>
      </w:pPr>
      <w:r>
        <w:rPr>
          <w:rFonts w:hint="eastAsia"/>
        </w:rPr>
        <w:t>Todo</w:t>
      </w:r>
      <w:r>
        <w:rPr>
          <w:rFonts w:hint="eastAsia"/>
        </w:rPr>
        <w:t>の新規作成</w:t>
      </w:r>
    </w:p>
    <w:p w14:paraId="13221651" w14:textId="77777777" w:rsidR="000B1306" w:rsidRDefault="000B1306" w:rsidP="000B1306">
      <w:pPr>
        <w:pStyle w:val="afe"/>
        <w:numPr>
          <w:ilvl w:val="0"/>
          <w:numId w:val="24"/>
        </w:numPr>
        <w:ind w:leftChars="0"/>
      </w:pPr>
      <w:r>
        <w:rPr>
          <w:rFonts w:hint="eastAsia"/>
        </w:rPr>
        <w:t>Todo</w:t>
      </w:r>
      <w:r>
        <w:rPr>
          <w:rFonts w:hint="eastAsia"/>
        </w:rPr>
        <w:t>の完了</w:t>
      </w:r>
    </w:p>
    <w:p w14:paraId="1DBED3A6" w14:textId="77777777" w:rsidR="000B1306" w:rsidDel="005B0BD7" w:rsidRDefault="000B1306" w:rsidP="000B1306">
      <w:pPr>
        <w:pStyle w:val="afe"/>
        <w:numPr>
          <w:ilvl w:val="0"/>
          <w:numId w:val="24"/>
        </w:numPr>
        <w:ind w:leftChars="0"/>
        <w:rPr>
          <w:del w:id="885" w:author="寺田 佳央" w:date="2013-08-22T13:32:00Z"/>
        </w:rPr>
      </w:pPr>
      <w:r>
        <w:rPr>
          <w:rFonts w:hint="eastAsia"/>
        </w:rPr>
        <w:t>Todo</w:t>
      </w:r>
      <w:r>
        <w:rPr>
          <w:rFonts w:hint="eastAsia"/>
        </w:rPr>
        <w:t>の削除</w:t>
      </w:r>
    </w:p>
    <w:p w14:paraId="3815D38F" w14:textId="5AA3001A" w:rsidR="000B1306" w:rsidRDefault="000B1306">
      <w:pPr>
        <w:pStyle w:val="afe"/>
        <w:numPr>
          <w:ilvl w:val="0"/>
          <w:numId w:val="24"/>
        </w:numPr>
        <w:ind w:leftChars="0"/>
        <w:pPrChange w:id="886" w:author="寺田 佳央" w:date="2013-08-22T13:32:00Z">
          <w:pPr/>
        </w:pPrChange>
      </w:pPr>
      <w:del w:id="887" w:author="寺田 佳央" w:date="2013-08-22T13:32:00Z">
        <w:r w:rsidDel="005B0BD7">
          <w:rPr>
            <w:rFonts w:hint="eastAsia"/>
          </w:rPr>
          <w:delText>である。</w:delText>
        </w:r>
      </w:del>
    </w:p>
    <w:p w14:paraId="63119488" w14:textId="77777777" w:rsidR="000B1306" w:rsidRDefault="000B1306" w:rsidP="000B1306"/>
    <w:p w14:paraId="26CB61D4" w14:textId="1F365F2D" w:rsidR="000B1306" w:rsidRDefault="000B1306" w:rsidP="000B1306">
      <w:del w:id="888" w:author="寺田 佳央" w:date="2013-08-22T13:34:00Z">
        <w:r w:rsidDel="00532986">
          <w:rPr>
            <w:rFonts w:hint="eastAsia"/>
          </w:rPr>
          <w:delText>必要な処理と</w:delText>
        </w:r>
      </w:del>
      <w:r>
        <w:rPr>
          <w:rFonts w:hint="eastAsia"/>
        </w:rPr>
        <w:t>実装する</w:t>
      </w:r>
      <w:ins w:id="889" w:author="寺田 佳央" w:date="2013-08-22T13:34:00Z">
        <w:r w:rsidR="00532986">
          <w:rPr>
            <w:rFonts w:hint="eastAsia"/>
          </w:rPr>
          <w:t>処理と対応する</w:t>
        </w:r>
      </w:ins>
      <w:r>
        <w:rPr>
          <w:rFonts w:hint="eastAsia"/>
        </w:rPr>
        <w:t>メソッド</w:t>
      </w:r>
      <w:del w:id="890" w:author="寺田 佳央" w:date="2013-08-22T13:34:00Z">
        <w:r w:rsidDel="00532986">
          <w:rPr>
            <w:rFonts w:hint="eastAsia"/>
          </w:rPr>
          <w:delText>の対応は以下の通り</w:delText>
        </w:r>
      </w:del>
      <w:ins w:id="891" w:author="寺田 佳央" w:date="2013-08-22T13:34:00Z">
        <w:r w:rsidR="00532986">
          <w:rPr>
            <w:rFonts w:hint="eastAsia"/>
          </w:rPr>
          <w:t>を下記に示します</w:t>
        </w:r>
      </w:ins>
      <w:r>
        <w:rPr>
          <w:rFonts w:hint="eastAsia"/>
        </w:rPr>
        <w:t>。</w:t>
      </w:r>
    </w:p>
    <w:p w14:paraId="6374C4A0" w14:textId="77777777" w:rsidR="000B1306" w:rsidRDefault="000B1306" w:rsidP="000B1306"/>
    <w:p w14:paraId="11A81A53" w14:textId="77777777" w:rsidR="000B1306" w:rsidRDefault="000B1306" w:rsidP="000B1306">
      <w:pPr>
        <w:pStyle w:val="afe"/>
        <w:numPr>
          <w:ilvl w:val="0"/>
          <w:numId w:val="24"/>
        </w:numPr>
        <w:ind w:leftChars="0"/>
      </w:pPr>
      <w:r>
        <w:rPr>
          <w:rFonts w:hint="eastAsia"/>
        </w:rPr>
        <w:t>Todo</w:t>
      </w:r>
      <w:r>
        <w:rPr>
          <w:rFonts w:hint="eastAsia"/>
        </w:rPr>
        <w:t>の全件取得→</w:t>
      </w:r>
      <w:r>
        <w:rPr>
          <w:rFonts w:hint="eastAsia"/>
        </w:rPr>
        <w:t>findAll</w:t>
      </w:r>
      <w:r>
        <w:rPr>
          <w:rFonts w:hint="eastAsia"/>
        </w:rPr>
        <w:t>メソッド</w:t>
      </w:r>
    </w:p>
    <w:p w14:paraId="7906A0B7" w14:textId="77777777" w:rsidR="000B1306" w:rsidRDefault="000B1306" w:rsidP="000B1306">
      <w:pPr>
        <w:pStyle w:val="afe"/>
        <w:numPr>
          <w:ilvl w:val="0"/>
          <w:numId w:val="24"/>
        </w:numPr>
        <w:ind w:leftChars="0"/>
      </w:pPr>
      <w:r>
        <w:rPr>
          <w:rFonts w:hint="eastAsia"/>
        </w:rPr>
        <w:t>Todo</w:t>
      </w:r>
      <w:r>
        <w:rPr>
          <w:rFonts w:hint="eastAsia"/>
        </w:rPr>
        <w:t>の新規作成→</w:t>
      </w:r>
      <w:r>
        <w:rPr>
          <w:rFonts w:hint="eastAsia"/>
        </w:rPr>
        <w:t>create</w:t>
      </w:r>
      <w:r>
        <w:rPr>
          <w:rFonts w:hint="eastAsia"/>
        </w:rPr>
        <w:t>メソッド</w:t>
      </w:r>
    </w:p>
    <w:p w14:paraId="0E508006" w14:textId="77777777" w:rsidR="000B1306" w:rsidRDefault="000B1306" w:rsidP="000B1306">
      <w:pPr>
        <w:pStyle w:val="afe"/>
        <w:numPr>
          <w:ilvl w:val="0"/>
          <w:numId w:val="24"/>
        </w:numPr>
        <w:ind w:leftChars="0"/>
      </w:pPr>
      <w:r>
        <w:rPr>
          <w:rFonts w:hint="eastAsia"/>
        </w:rPr>
        <w:t>Todo</w:t>
      </w:r>
      <w:r>
        <w:rPr>
          <w:rFonts w:hint="eastAsia"/>
        </w:rPr>
        <w:t>の完了→</w:t>
      </w:r>
      <w:r>
        <w:rPr>
          <w:rFonts w:hint="eastAsia"/>
        </w:rPr>
        <w:t>finish</w:t>
      </w:r>
      <w:r>
        <w:rPr>
          <w:rFonts w:hint="eastAsia"/>
        </w:rPr>
        <w:t>メソッド</w:t>
      </w:r>
    </w:p>
    <w:p w14:paraId="414C1D41" w14:textId="77777777" w:rsidR="000B1306" w:rsidRDefault="000B1306" w:rsidP="000B1306">
      <w:pPr>
        <w:pStyle w:val="afe"/>
        <w:numPr>
          <w:ilvl w:val="0"/>
          <w:numId w:val="24"/>
        </w:numPr>
        <w:ind w:leftChars="0"/>
      </w:pPr>
      <w:r>
        <w:rPr>
          <w:rFonts w:hint="eastAsia"/>
        </w:rPr>
        <w:t>Todo</w:t>
      </w:r>
      <w:r>
        <w:rPr>
          <w:rFonts w:hint="eastAsia"/>
        </w:rPr>
        <w:t>の削除→</w:t>
      </w:r>
      <w:r>
        <w:rPr>
          <w:rFonts w:hint="eastAsia"/>
        </w:rPr>
        <w:t>delete</w:t>
      </w:r>
      <w:r>
        <w:rPr>
          <w:rFonts w:hint="eastAsia"/>
        </w:rPr>
        <w:t>メソッド</w:t>
      </w:r>
    </w:p>
    <w:p w14:paraId="1436530D" w14:textId="77777777" w:rsidR="000B1306" w:rsidRDefault="000B1306" w:rsidP="00096B35"/>
    <w:p w14:paraId="031CCB1B" w14:textId="3EFDE810" w:rsidR="000B1306" w:rsidRDefault="000B1306" w:rsidP="00096B35">
      <w:r>
        <w:t>findAll</w:t>
      </w:r>
      <w:r>
        <w:rPr>
          <w:rFonts w:hint="eastAsia"/>
        </w:rPr>
        <w:t>は既に実装し</w:t>
      </w:r>
      <w:del w:id="892" w:author="寺田 佳央" w:date="2013-08-22T13:34:00Z">
        <w:r w:rsidDel="007F1AD8">
          <w:rPr>
            <w:rFonts w:hint="eastAsia"/>
          </w:rPr>
          <w:delText>たので</w:delText>
        </w:r>
      </w:del>
      <w:ins w:id="893" w:author="寺田 佳央" w:date="2013-08-22T13:34:00Z">
        <w:r w:rsidR="007F1AD8">
          <w:rPr>
            <w:rFonts w:hint="eastAsia"/>
          </w:rPr>
          <w:t>ているため</w:t>
        </w:r>
      </w:ins>
      <w:r>
        <w:rPr>
          <w:rFonts w:hint="eastAsia"/>
        </w:rPr>
        <w:t>、</w:t>
      </w:r>
      <w:ins w:id="894" w:author="寺田 佳央" w:date="2013-08-22T13:34:00Z">
        <w:r w:rsidR="005262F6">
          <w:rPr>
            <w:rFonts w:hint="eastAsia"/>
          </w:rPr>
          <w:t>ここでは</w:t>
        </w:r>
      </w:ins>
      <w:r>
        <w:rPr>
          <w:rFonts w:hint="eastAsia"/>
        </w:rPr>
        <w:t>残りの</w:t>
      </w:r>
      <w:r>
        <w:t>3</w:t>
      </w:r>
      <w:r>
        <w:rPr>
          <w:rFonts w:hint="eastAsia"/>
        </w:rPr>
        <w:t>処理を実装</w:t>
      </w:r>
      <w:del w:id="895" w:author="寺田 佳央" w:date="2013-08-22T13:34:00Z">
        <w:r w:rsidDel="000F09D0">
          <w:rPr>
            <w:rFonts w:hint="eastAsia"/>
          </w:rPr>
          <w:delText>する</w:delText>
        </w:r>
      </w:del>
      <w:ins w:id="896" w:author="寺田 佳央" w:date="2013-08-22T13:34:00Z">
        <w:r w:rsidR="000F09D0">
          <w:rPr>
            <w:rFonts w:hint="eastAsia"/>
          </w:rPr>
          <w:t>します。</w:t>
        </w:r>
      </w:ins>
    </w:p>
    <w:p w14:paraId="24E2A99A" w14:textId="77777777" w:rsidR="00E02470" w:rsidRDefault="00E02470" w:rsidP="00096B35"/>
    <w:p w14:paraId="26914440" w14:textId="07A7B2E8" w:rsidR="00E02470" w:rsidRDefault="00E02470" w:rsidP="00E02470">
      <w:pPr>
        <w:pStyle w:val="4"/>
      </w:pPr>
      <w:r>
        <w:rPr>
          <w:rFonts w:hint="eastAsia"/>
        </w:rPr>
        <w:t>例外の作成</w:t>
      </w:r>
    </w:p>
    <w:p w14:paraId="36CEB0B3" w14:textId="68D06CE0" w:rsidR="00D95BA9" w:rsidRDefault="00D35694" w:rsidP="00096B35">
      <w:pPr>
        <w:rPr>
          <w:ins w:id="897" w:author="寺田 佳央" w:date="2013-08-22T13:35:00Z"/>
        </w:rPr>
      </w:pPr>
      <w:r>
        <w:rPr>
          <w:rFonts w:hint="eastAsia"/>
        </w:rPr>
        <w:t>業務処理を実装する前に、業務処理で使用する例外クラスを</w:t>
      </w:r>
      <w:del w:id="898" w:author="寺田 佳央" w:date="2013-08-22T13:35:00Z">
        <w:r w:rsidDel="00E03C95">
          <w:rPr>
            <w:rFonts w:hint="eastAsia"/>
          </w:rPr>
          <w:delText>作成</w:delText>
        </w:r>
      </w:del>
      <w:ins w:id="899" w:author="寺田 佳央" w:date="2013-08-22T13:35:00Z">
        <w:r w:rsidR="00E03C95">
          <w:rPr>
            <w:rFonts w:hint="eastAsia"/>
          </w:rPr>
          <w:t>実装</w:t>
        </w:r>
      </w:ins>
      <w:del w:id="900" w:author="寺田 佳央" w:date="2013-08-22T13:34:00Z">
        <w:r w:rsidDel="002B2174">
          <w:rPr>
            <w:rFonts w:hint="eastAsia"/>
          </w:rPr>
          <w:delText>する</w:delText>
        </w:r>
      </w:del>
      <w:ins w:id="901" w:author="寺田 佳央" w:date="2013-08-22T13:34:00Z">
        <w:r w:rsidR="002B2174">
          <w:rPr>
            <w:rFonts w:hint="eastAsia"/>
          </w:rPr>
          <w:t>します</w:t>
        </w:r>
      </w:ins>
      <w:r>
        <w:rPr>
          <w:rFonts w:hint="eastAsia"/>
        </w:rPr>
        <w:t>。</w:t>
      </w:r>
      <w:del w:id="902" w:author="寺田 佳央" w:date="2013-08-22T13:35:00Z">
        <w:r w:rsidDel="00F04245">
          <w:rPr>
            <w:rFonts w:hint="eastAsia"/>
          </w:rPr>
          <w:delText>作成</w:delText>
        </w:r>
      </w:del>
      <w:ins w:id="903" w:author="寺田 佳央" w:date="2013-08-22T13:35:00Z">
        <w:r w:rsidR="00F04245">
          <w:rPr>
            <w:rFonts w:hint="eastAsia"/>
          </w:rPr>
          <w:t>実装</w:t>
        </w:r>
      </w:ins>
      <w:r>
        <w:rPr>
          <w:rFonts w:hint="eastAsia"/>
        </w:rPr>
        <w:t>する例外</w:t>
      </w:r>
      <w:ins w:id="904" w:author="寺田 佳央" w:date="2013-08-22T13:35:00Z">
        <w:r w:rsidR="00566FAF">
          <w:rPr>
            <w:rFonts w:hint="eastAsia"/>
          </w:rPr>
          <w:t>クラス</w:t>
        </w:r>
      </w:ins>
      <w:r>
        <w:rPr>
          <w:rFonts w:hint="eastAsia"/>
        </w:rPr>
        <w:t>は</w:t>
      </w:r>
      <w:del w:id="905" w:author="寺田 佳央" w:date="2013-08-22T13:35:00Z">
        <w:r w:rsidDel="00566FAF">
          <w:rPr>
            <w:rFonts w:hint="eastAsia"/>
          </w:rPr>
          <w:delText>以下の</w:delText>
        </w:r>
        <w:r w:rsidDel="00566FAF">
          <w:rPr>
            <w:rFonts w:hint="eastAsia"/>
          </w:rPr>
          <w:delText>2</w:delText>
        </w:r>
        <w:r w:rsidDel="00566FAF">
          <w:rPr>
            <w:rFonts w:hint="eastAsia"/>
          </w:rPr>
          <w:delText>つ</w:delText>
        </w:r>
      </w:del>
      <w:ins w:id="906" w:author="寺田 佳央" w:date="2013-08-22T13:35:00Z">
        <w:r w:rsidR="00566FAF">
          <w:rPr>
            <w:rFonts w:hint="eastAsia"/>
          </w:rPr>
          <w:t>下記の２つです</w:t>
        </w:r>
      </w:ins>
      <w:r w:rsidR="00915A03">
        <w:rPr>
          <w:rFonts w:hint="eastAsia"/>
        </w:rPr>
        <w:t>。</w:t>
      </w:r>
    </w:p>
    <w:p w14:paraId="01FE7B46" w14:textId="77777777" w:rsidR="00022D2B" w:rsidRDefault="00022D2B" w:rsidP="00096B35"/>
    <w:p w14:paraId="0DC2F1FD" w14:textId="62D32936" w:rsidR="00D35694" w:rsidRDefault="00D35694" w:rsidP="00D35694">
      <w:pPr>
        <w:pStyle w:val="afe"/>
        <w:numPr>
          <w:ilvl w:val="0"/>
          <w:numId w:val="24"/>
        </w:numPr>
        <w:ind w:leftChars="0"/>
      </w:pPr>
      <w:r>
        <w:t>BusinessException</w:t>
      </w:r>
      <w:r w:rsidR="00804880">
        <w:rPr>
          <w:rFonts w:hint="eastAsia"/>
        </w:rPr>
        <w:t>・・・業務エラーが発生した際にスローする例外</w:t>
      </w:r>
    </w:p>
    <w:p w14:paraId="235FD8F0" w14:textId="6A5C63E8" w:rsidR="00D35694" w:rsidRDefault="00804880" w:rsidP="00D35694">
      <w:pPr>
        <w:pStyle w:val="afe"/>
        <w:numPr>
          <w:ilvl w:val="0"/>
          <w:numId w:val="24"/>
        </w:numPr>
        <w:ind w:leftChars="0"/>
      </w:pPr>
      <w:r>
        <w:t>ResourceNotFoundException</w:t>
      </w:r>
      <w:r>
        <w:rPr>
          <w:rFonts w:hint="eastAsia"/>
        </w:rPr>
        <w:t>・・・</w:t>
      </w:r>
      <w:r w:rsidR="00621F65">
        <w:rPr>
          <w:rFonts w:hint="eastAsia"/>
        </w:rPr>
        <w:t>対象のリソース</w:t>
      </w:r>
      <w:r w:rsidR="00621F65">
        <w:t>(</w:t>
      </w:r>
      <w:r w:rsidR="00621F65">
        <w:rPr>
          <w:rFonts w:hint="eastAsia"/>
        </w:rPr>
        <w:t>エンティティ</w:t>
      </w:r>
      <w:r w:rsidR="00621F65">
        <w:t>)</w:t>
      </w:r>
      <w:r w:rsidR="00621F65">
        <w:rPr>
          <w:rFonts w:hint="eastAsia"/>
        </w:rPr>
        <w:t>が存在しない場合にスローする例外</w:t>
      </w:r>
    </w:p>
    <w:p w14:paraId="3E644F17" w14:textId="77777777" w:rsidR="004A5B03" w:rsidRDefault="004A5B03" w:rsidP="00096B35">
      <w:pPr>
        <w:rPr>
          <w:ins w:id="907" w:author="寺田 佳央" w:date="2013-08-22T13:35:00Z"/>
        </w:rPr>
      </w:pPr>
    </w:p>
    <w:p w14:paraId="325D880A" w14:textId="09439E97" w:rsidR="00D95BA9" w:rsidRDefault="006060B7" w:rsidP="00096B35">
      <w:r>
        <w:rPr>
          <w:rFonts w:hint="eastAsia"/>
        </w:rPr>
        <w:t>例外ハンドリングやレスポンスステータスを変更できるようにこの</w:t>
      </w:r>
      <w:r>
        <w:rPr>
          <w:rFonts w:hint="eastAsia"/>
        </w:rPr>
        <w:t>2</w:t>
      </w:r>
      <w:r>
        <w:rPr>
          <w:rFonts w:hint="eastAsia"/>
        </w:rPr>
        <w:t>種類の例外は別に</w:t>
      </w:r>
      <w:del w:id="908" w:author="寺田 佳央" w:date="2013-08-22T16:11:00Z">
        <w:r w:rsidDel="005F7F87">
          <w:rPr>
            <w:rFonts w:hint="eastAsia"/>
          </w:rPr>
          <w:delText>する</w:delText>
        </w:r>
      </w:del>
      <w:ins w:id="909" w:author="寺田 佳央" w:date="2013-08-22T16:11:00Z">
        <w:r w:rsidR="005F7F87">
          <w:rPr>
            <w:rFonts w:hint="eastAsia"/>
          </w:rPr>
          <w:t>実装します</w:t>
        </w:r>
      </w:ins>
      <w:r>
        <w:rPr>
          <w:rFonts w:hint="eastAsia"/>
        </w:rPr>
        <w:t>。</w:t>
      </w:r>
    </w:p>
    <w:p w14:paraId="7571AAC6" w14:textId="77777777" w:rsidR="00621F65" w:rsidRDefault="00621F65" w:rsidP="00096B35"/>
    <w:p w14:paraId="24B1528F" w14:textId="6213C1ED" w:rsidR="00621F65" w:rsidRDefault="00634C2F" w:rsidP="00096B35">
      <w:r>
        <w:rPr>
          <w:noProof/>
        </w:rPr>
        <w:drawing>
          <wp:inline distT="0" distB="0" distL="0" distR="0" wp14:anchorId="4E0C367F" wp14:editId="3F0EA74B">
            <wp:extent cx="4319905" cy="1673023"/>
            <wp:effectExtent l="0" t="0" r="0" b="3810"/>
            <wp:docPr id="125"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9905" cy="1673023"/>
                    </a:xfrm>
                    <a:prstGeom prst="rect">
                      <a:avLst/>
                    </a:prstGeom>
                    <a:noFill/>
                    <a:ln>
                      <a:noFill/>
                    </a:ln>
                  </pic:spPr>
                </pic:pic>
              </a:graphicData>
            </a:graphic>
          </wp:inline>
        </w:drawing>
      </w:r>
    </w:p>
    <w:p w14:paraId="3034CC80" w14:textId="77777777" w:rsidR="00634C2F" w:rsidRDefault="00634C2F" w:rsidP="00096B35"/>
    <w:p w14:paraId="5515D77B" w14:textId="6196EBDA" w:rsidR="00C67B4B" w:rsidRDefault="00C67B4B" w:rsidP="00096B35">
      <w:r>
        <w:rPr>
          <w:rFonts w:hint="eastAsia"/>
        </w:rPr>
        <w:t>クラス名</w:t>
      </w:r>
      <w:r>
        <w:t>: BusinessException</w:t>
      </w:r>
    </w:p>
    <w:p w14:paraId="56A70C7D" w14:textId="72665140" w:rsidR="00C67B4B" w:rsidRDefault="00C67B4B" w:rsidP="00096B35">
      <w:r>
        <w:rPr>
          <w:rFonts w:hint="eastAsia"/>
        </w:rPr>
        <w:t>パッケージ</w:t>
      </w:r>
      <w:r>
        <w:t>: todo.domain.common.exception</w:t>
      </w:r>
    </w:p>
    <w:p w14:paraId="134ADCA8" w14:textId="5AB7E641" w:rsidR="00C67B4B" w:rsidRDefault="00C67B4B" w:rsidP="00096B35">
      <w:r>
        <w:rPr>
          <w:rFonts w:hint="eastAsia"/>
        </w:rPr>
        <w:t>を入力し</w:t>
      </w:r>
      <w:del w:id="910" w:author="寺田 佳央" w:date="2013-08-22T16:11:00Z">
        <w:r w:rsidDel="00DA14DF">
          <w:rPr>
            <w:rFonts w:hint="eastAsia"/>
          </w:rPr>
          <w:delText>て</w:delText>
        </w:r>
      </w:del>
      <w:r>
        <w:rPr>
          <w:rFonts w:hint="eastAsia"/>
        </w:rPr>
        <w:t>「終了</w:t>
      </w:r>
      <w:ins w:id="911" w:author="寺田 佳央" w:date="2013-08-22T16:11:00Z">
        <w:r w:rsidR="00810C99">
          <w:t>(F)</w:t>
        </w:r>
      </w:ins>
      <w:r>
        <w:rPr>
          <w:rFonts w:hint="eastAsia"/>
        </w:rPr>
        <w:t>」</w:t>
      </w:r>
      <w:ins w:id="912" w:author="寺田 佳央" w:date="2013-08-22T16:11:00Z">
        <w:r w:rsidR="00810C99">
          <w:rPr>
            <w:rFonts w:hint="eastAsia"/>
          </w:rPr>
          <w:t>ボタンを押下します。</w:t>
        </w:r>
      </w:ins>
      <w:del w:id="913" w:author="寺田 佳央" w:date="2013-08-22T16:11:00Z">
        <w:r w:rsidDel="00810C99">
          <w:rPr>
            <w:rFonts w:hint="eastAsia"/>
          </w:rPr>
          <w:delText>をクリック。</w:delText>
        </w:r>
      </w:del>
    </w:p>
    <w:p w14:paraId="5A47E5E1" w14:textId="77777777" w:rsidR="00C67B4B" w:rsidRDefault="00C67B4B" w:rsidP="00096B35"/>
    <w:p w14:paraId="749625AF" w14:textId="3C4759D6" w:rsidR="00634C2F" w:rsidRDefault="00634C2F" w:rsidP="00096B35">
      <w:r>
        <w:rPr>
          <w:noProof/>
        </w:rPr>
        <w:drawing>
          <wp:inline distT="0" distB="0" distL="0" distR="0" wp14:anchorId="0D361F5F" wp14:editId="6F312400">
            <wp:extent cx="4319905" cy="2884178"/>
            <wp:effectExtent l="0" t="0" r="0" b="11430"/>
            <wp:docPr id="126"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9905" cy="2884178"/>
                    </a:xfrm>
                    <a:prstGeom prst="rect">
                      <a:avLst/>
                    </a:prstGeom>
                    <a:noFill/>
                    <a:ln>
                      <a:noFill/>
                    </a:ln>
                  </pic:spPr>
                </pic:pic>
              </a:graphicData>
            </a:graphic>
          </wp:inline>
        </w:drawing>
      </w:r>
    </w:p>
    <w:p w14:paraId="4C7B71B5" w14:textId="675E330D" w:rsidR="00634C2F" w:rsidRDefault="00634C2F" w:rsidP="00096B35"/>
    <w:p w14:paraId="08E9C88C" w14:textId="77777777" w:rsidR="00634C2F" w:rsidRDefault="00634C2F" w:rsidP="00096B35"/>
    <w:p w14:paraId="770B1060" w14:textId="77777777" w:rsidR="0092209A" w:rsidRDefault="0092209A" w:rsidP="0092209A">
      <w:pPr>
        <w:pStyle w:val="af6"/>
      </w:pPr>
      <w:r>
        <w:t>package todo.domain.common.exception;</w:t>
      </w:r>
    </w:p>
    <w:p w14:paraId="7E802E94" w14:textId="77777777" w:rsidR="0092209A" w:rsidRDefault="0092209A" w:rsidP="0092209A">
      <w:pPr>
        <w:pStyle w:val="af6"/>
      </w:pPr>
    </w:p>
    <w:p w14:paraId="1687DFC6" w14:textId="77777777" w:rsidR="0092209A" w:rsidRDefault="0092209A" w:rsidP="0092209A">
      <w:pPr>
        <w:pStyle w:val="af6"/>
      </w:pPr>
      <w:r>
        <w:t>import javax.ejb.ApplicationException;</w:t>
      </w:r>
    </w:p>
    <w:p w14:paraId="75A07A14" w14:textId="77777777" w:rsidR="0092209A" w:rsidRDefault="0092209A" w:rsidP="0092209A">
      <w:pPr>
        <w:pStyle w:val="af6"/>
      </w:pPr>
    </w:p>
    <w:p w14:paraId="28785897" w14:textId="6E2664E4" w:rsidR="0092209A" w:rsidRDefault="0092209A" w:rsidP="0092209A">
      <w:pPr>
        <w:pStyle w:val="af6"/>
      </w:pPr>
      <w:r>
        <w:t>@ApplicationException</w:t>
      </w:r>
      <w:r w:rsidR="0000466C">
        <w:t xml:space="preserve"> // (1)</w:t>
      </w:r>
    </w:p>
    <w:p w14:paraId="2BEB4E22" w14:textId="77777777" w:rsidR="0092209A" w:rsidRDefault="0092209A" w:rsidP="0092209A">
      <w:pPr>
        <w:pStyle w:val="af6"/>
      </w:pPr>
      <w:r>
        <w:t>public class BusinessException extends RuntimeException {</w:t>
      </w:r>
    </w:p>
    <w:p w14:paraId="7D212772" w14:textId="77777777" w:rsidR="0092209A" w:rsidRDefault="0092209A" w:rsidP="0092209A">
      <w:pPr>
        <w:pStyle w:val="af6"/>
      </w:pPr>
    </w:p>
    <w:p w14:paraId="7BF329FC" w14:textId="77777777" w:rsidR="0092209A" w:rsidRDefault="0092209A" w:rsidP="0092209A">
      <w:pPr>
        <w:pStyle w:val="af6"/>
      </w:pPr>
      <w:r>
        <w:t xml:space="preserve">    public BusinessException(String message) {</w:t>
      </w:r>
    </w:p>
    <w:p w14:paraId="3A9EA634" w14:textId="77777777" w:rsidR="0092209A" w:rsidRDefault="0092209A" w:rsidP="0092209A">
      <w:pPr>
        <w:pStyle w:val="af6"/>
      </w:pPr>
      <w:r>
        <w:t xml:space="preserve">        super(message);</w:t>
      </w:r>
    </w:p>
    <w:p w14:paraId="735AE3E4" w14:textId="77777777" w:rsidR="0092209A" w:rsidRDefault="0092209A" w:rsidP="0092209A">
      <w:pPr>
        <w:pStyle w:val="af6"/>
      </w:pPr>
      <w:r>
        <w:t xml:space="preserve">    }</w:t>
      </w:r>
    </w:p>
    <w:p w14:paraId="00E59B37" w14:textId="77777777" w:rsidR="0092209A" w:rsidRDefault="0092209A" w:rsidP="0092209A">
      <w:pPr>
        <w:pStyle w:val="af6"/>
      </w:pPr>
      <w:r>
        <w:t xml:space="preserve">    </w:t>
      </w:r>
    </w:p>
    <w:p w14:paraId="5580A008" w14:textId="03804A5A" w:rsidR="0092209A" w:rsidRDefault="0092209A" w:rsidP="0092209A">
      <w:pPr>
        <w:pStyle w:val="af6"/>
      </w:pPr>
      <w:r>
        <w:t>}</w:t>
      </w:r>
    </w:p>
    <w:p w14:paraId="75530FA7" w14:textId="77777777" w:rsidR="00634C2F" w:rsidRDefault="00634C2F" w:rsidP="00096B35"/>
    <w:tbl>
      <w:tblPr>
        <w:tblStyle w:val="a5"/>
        <w:tblW w:w="0" w:type="auto"/>
        <w:tblLook w:val="04A0" w:firstRow="1" w:lastRow="0" w:firstColumn="1" w:lastColumn="0" w:noHBand="0" w:noVBand="1"/>
      </w:tblPr>
      <w:tblGrid>
        <w:gridCol w:w="675"/>
        <w:gridCol w:w="6326"/>
      </w:tblGrid>
      <w:tr w:rsidR="005629CB" w14:paraId="4CC53AD2" w14:textId="77777777" w:rsidTr="002061B0">
        <w:tc>
          <w:tcPr>
            <w:tcW w:w="675" w:type="dxa"/>
          </w:tcPr>
          <w:p w14:paraId="7505E08A" w14:textId="77777777" w:rsidR="005629CB" w:rsidRDefault="005629CB" w:rsidP="002061B0">
            <w:r>
              <w:rPr>
                <w:rFonts w:hint="eastAsia"/>
              </w:rPr>
              <w:t>項番</w:t>
            </w:r>
          </w:p>
        </w:tc>
        <w:tc>
          <w:tcPr>
            <w:tcW w:w="6326" w:type="dxa"/>
          </w:tcPr>
          <w:p w14:paraId="7D84051E" w14:textId="77777777" w:rsidR="005629CB" w:rsidRDefault="005629CB" w:rsidP="002061B0">
            <w:r>
              <w:rPr>
                <w:rFonts w:hint="eastAsia"/>
              </w:rPr>
              <w:t>説明</w:t>
            </w:r>
          </w:p>
        </w:tc>
      </w:tr>
      <w:tr w:rsidR="005629CB" w14:paraId="7FA78C69" w14:textId="77777777" w:rsidTr="002061B0">
        <w:tc>
          <w:tcPr>
            <w:tcW w:w="675" w:type="dxa"/>
          </w:tcPr>
          <w:p w14:paraId="456E6BEC" w14:textId="77777777" w:rsidR="005629CB" w:rsidRDefault="005629CB" w:rsidP="002061B0">
            <w:r>
              <w:t>(1)</w:t>
            </w:r>
          </w:p>
        </w:tc>
        <w:tc>
          <w:tcPr>
            <w:tcW w:w="6326" w:type="dxa"/>
          </w:tcPr>
          <w:p w14:paraId="382F0A36" w14:textId="176CB7F5" w:rsidR="005629CB" w:rsidRDefault="005629CB" w:rsidP="002061B0">
            <w:r>
              <w:t>EJB</w:t>
            </w:r>
            <w:r>
              <w:rPr>
                <w:rFonts w:hint="eastAsia"/>
              </w:rPr>
              <w:t>からスローする例外クラスには</w:t>
            </w:r>
            <w:r>
              <w:t>@ApplicationException</w:t>
            </w:r>
            <w:r>
              <w:rPr>
                <w:rFonts w:hint="eastAsia"/>
              </w:rPr>
              <w:t>アノテーションをつける。このアノテーションがない場合は</w:t>
            </w:r>
            <w:r>
              <w:t>javax.ejb.EJBException</w:t>
            </w:r>
            <w:r>
              <w:rPr>
                <w:rFonts w:hint="eastAsia"/>
              </w:rPr>
              <w:t>にラップしてスローされる。</w:t>
            </w:r>
          </w:p>
        </w:tc>
      </w:tr>
    </w:tbl>
    <w:p w14:paraId="3041DE9B" w14:textId="77777777" w:rsidR="005629CB" w:rsidRDefault="005629CB" w:rsidP="00096B35"/>
    <w:p w14:paraId="3011405D" w14:textId="092CD556" w:rsidR="00E76F14" w:rsidRDefault="009E235E" w:rsidP="009E235E">
      <w:pPr>
        <w:pStyle w:val="ae"/>
      </w:pPr>
      <w:r>
        <w:t xml:space="preserve">Memo: </w:t>
      </w:r>
      <w:r w:rsidR="005629CB">
        <w:t xml:space="preserve"> </w:t>
      </w:r>
      <w:r w:rsidR="00E76F14">
        <w:t>“extends RuntimeException”</w:t>
      </w:r>
      <w:r w:rsidR="00E76F14">
        <w:rPr>
          <w:rFonts w:hint="eastAsia"/>
        </w:rPr>
        <w:t>を書いた後は</w:t>
      </w:r>
      <w:r w:rsidR="00E76F14">
        <w:t>Ctrl+Space</w:t>
      </w:r>
      <w:r w:rsidR="00E76F14">
        <w:rPr>
          <w:rFonts w:hint="eastAsia"/>
        </w:rPr>
        <w:t>でコンストラクタを自動生成できる。</w:t>
      </w:r>
    </w:p>
    <w:p w14:paraId="20DEFF23" w14:textId="77777777" w:rsidR="00E76F14" w:rsidRDefault="00E76F14" w:rsidP="009E235E">
      <w:pPr>
        <w:pStyle w:val="ae"/>
      </w:pPr>
    </w:p>
    <w:p w14:paraId="05C4824A" w14:textId="23D9561C" w:rsidR="00D93E31" w:rsidRDefault="00D93E31" w:rsidP="009E235E">
      <w:pPr>
        <w:pStyle w:val="ae"/>
      </w:pPr>
      <w:r w:rsidRPr="00D93E31">
        <w:rPr>
          <w:noProof/>
        </w:rPr>
        <w:drawing>
          <wp:inline distT="0" distB="0" distL="0" distR="0" wp14:anchorId="63C94896" wp14:editId="2060F423">
            <wp:extent cx="4319905" cy="1595120"/>
            <wp:effectExtent l="0" t="0" r="0" b="5080"/>
            <wp:docPr id="127"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9905" cy="1595120"/>
                    </a:xfrm>
                    <a:prstGeom prst="rect">
                      <a:avLst/>
                    </a:prstGeom>
                    <a:noFill/>
                    <a:ln>
                      <a:noFill/>
                    </a:ln>
                  </pic:spPr>
                </pic:pic>
              </a:graphicData>
            </a:graphic>
          </wp:inline>
        </w:drawing>
      </w:r>
    </w:p>
    <w:p w14:paraId="5EC7166A" w14:textId="77777777" w:rsidR="00D93E31" w:rsidRDefault="00D93E31" w:rsidP="00096B35"/>
    <w:p w14:paraId="135E6CD1" w14:textId="4D08A31F" w:rsidR="00634C2F" w:rsidRDefault="00634C2F" w:rsidP="00096B35">
      <w:r>
        <w:rPr>
          <w:rFonts w:hint="eastAsia"/>
        </w:rPr>
        <w:t>同様に</w:t>
      </w:r>
      <w:r>
        <w:t>ResourceNotFoundException</w:t>
      </w:r>
      <w:r>
        <w:rPr>
          <w:rFonts w:hint="eastAsia"/>
        </w:rPr>
        <w:t>を作成</w:t>
      </w:r>
    </w:p>
    <w:p w14:paraId="5F66AC6F" w14:textId="77777777" w:rsidR="00634C2F" w:rsidRDefault="00634C2F" w:rsidP="00096B35"/>
    <w:p w14:paraId="3122E582" w14:textId="6F742722" w:rsidR="006B65B0" w:rsidRDefault="006B65B0" w:rsidP="006B65B0">
      <w:r>
        <w:rPr>
          <w:rFonts w:hint="eastAsia"/>
        </w:rPr>
        <w:t>クラス名</w:t>
      </w:r>
      <w:r>
        <w:t>: ResourceNotFoundException</w:t>
      </w:r>
    </w:p>
    <w:p w14:paraId="22CB8744" w14:textId="77777777" w:rsidR="006B65B0" w:rsidRDefault="006B65B0" w:rsidP="006B65B0">
      <w:r>
        <w:rPr>
          <w:rFonts w:hint="eastAsia"/>
        </w:rPr>
        <w:t>パッケージ</w:t>
      </w:r>
      <w:r>
        <w:t>: todo.domain.common.exception</w:t>
      </w:r>
    </w:p>
    <w:p w14:paraId="751109C7" w14:textId="77777777" w:rsidR="006B65B0" w:rsidRDefault="006B65B0" w:rsidP="006B65B0">
      <w:r>
        <w:rPr>
          <w:rFonts w:hint="eastAsia"/>
        </w:rPr>
        <w:t>を入力して「終了」をクリック。</w:t>
      </w:r>
    </w:p>
    <w:p w14:paraId="08F16E58" w14:textId="77777777" w:rsidR="006B65B0" w:rsidRDefault="006B65B0" w:rsidP="00096B35"/>
    <w:p w14:paraId="57A21A91" w14:textId="6013E9C9" w:rsidR="00D93E31" w:rsidRDefault="00D93E31" w:rsidP="00096B35">
      <w:r>
        <w:rPr>
          <w:noProof/>
        </w:rPr>
        <w:drawing>
          <wp:inline distT="0" distB="0" distL="0" distR="0" wp14:anchorId="1565807A" wp14:editId="4A1A3C6B">
            <wp:extent cx="4319905" cy="3051805"/>
            <wp:effectExtent l="0" t="0" r="0" b="0"/>
            <wp:docPr id="128"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9905" cy="3051805"/>
                    </a:xfrm>
                    <a:prstGeom prst="rect">
                      <a:avLst/>
                    </a:prstGeom>
                    <a:noFill/>
                    <a:ln>
                      <a:noFill/>
                    </a:ln>
                  </pic:spPr>
                </pic:pic>
              </a:graphicData>
            </a:graphic>
          </wp:inline>
        </w:drawing>
      </w:r>
    </w:p>
    <w:p w14:paraId="00E21594" w14:textId="77777777" w:rsidR="00D93E31" w:rsidRDefault="00D93E31" w:rsidP="00096B35"/>
    <w:p w14:paraId="6F9FE88F" w14:textId="77777777" w:rsidR="00030293" w:rsidRDefault="00030293" w:rsidP="00096B35"/>
    <w:p w14:paraId="6A4D03FB" w14:textId="77777777" w:rsidR="00CB67BC" w:rsidRDefault="00CB67BC" w:rsidP="00CB67BC">
      <w:pPr>
        <w:pStyle w:val="af6"/>
      </w:pPr>
      <w:r>
        <w:t>package todo.domain.common.exception;</w:t>
      </w:r>
    </w:p>
    <w:p w14:paraId="279EA819" w14:textId="77777777" w:rsidR="00CB67BC" w:rsidRDefault="00CB67BC" w:rsidP="00CB67BC">
      <w:pPr>
        <w:pStyle w:val="af6"/>
      </w:pPr>
    </w:p>
    <w:p w14:paraId="0CA3A0D9" w14:textId="77777777" w:rsidR="00CB67BC" w:rsidRDefault="00CB67BC" w:rsidP="00CB67BC">
      <w:pPr>
        <w:pStyle w:val="af6"/>
      </w:pPr>
      <w:r>
        <w:t>import javax.ejb.ApplicationException;</w:t>
      </w:r>
    </w:p>
    <w:p w14:paraId="7C5E6F88" w14:textId="77777777" w:rsidR="00CB67BC" w:rsidRDefault="00CB67BC" w:rsidP="00CB67BC">
      <w:pPr>
        <w:pStyle w:val="af6"/>
      </w:pPr>
    </w:p>
    <w:p w14:paraId="4DE9B848" w14:textId="77777777" w:rsidR="00CB67BC" w:rsidRDefault="00CB67BC" w:rsidP="00CB67BC">
      <w:pPr>
        <w:pStyle w:val="af6"/>
      </w:pPr>
      <w:r>
        <w:t>@ApplicationException</w:t>
      </w:r>
    </w:p>
    <w:p w14:paraId="1A4F7002" w14:textId="77777777" w:rsidR="00CB67BC" w:rsidRDefault="00CB67BC" w:rsidP="00CB67BC">
      <w:pPr>
        <w:pStyle w:val="af6"/>
      </w:pPr>
      <w:r>
        <w:t>public class ResourceNotFoundException extends RuntimeException{</w:t>
      </w:r>
    </w:p>
    <w:p w14:paraId="7488CBFF" w14:textId="77777777" w:rsidR="00CB67BC" w:rsidRDefault="00CB67BC" w:rsidP="00CB67BC">
      <w:pPr>
        <w:pStyle w:val="af6"/>
      </w:pPr>
    </w:p>
    <w:p w14:paraId="3F06FC95" w14:textId="77777777" w:rsidR="00CB67BC" w:rsidRDefault="00CB67BC" w:rsidP="00CB67BC">
      <w:pPr>
        <w:pStyle w:val="af6"/>
      </w:pPr>
      <w:r>
        <w:t xml:space="preserve">    public ResourceNotFoundException(String message) {</w:t>
      </w:r>
    </w:p>
    <w:p w14:paraId="0A14BF37" w14:textId="77777777" w:rsidR="00CB67BC" w:rsidRDefault="00CB67BC" w:rsidP="00CB67BC">
      <w:pPr>
        <w:pStyle w:val="af6"/>
      </w:pPr>
      <w:r>
        <w:t xml:space="preserve">        super(message);</w:t>
      </w:r>
    </w:p>
    <w:p w14:paraId="58F867B6" w14:textId="77777777" w:rsidR="00CB67BC" w:rsidRDefault="00CB67BC" w:rsidP="00CB67BC">
      <w:pPr>
        <w:pStyle w:val="af6"/>
      </w:pPr>
      <w:r>
        <w:t xml:space="preserve">    }</w:t>
      </w:r>
    </w:p>
    <w:p w14:paraId="4CAF9CF0" w14:textId="77777777" w:rsidR="00CB67BC" w:rsidRDefault="00CB67BC" w:rsidP="00CB67BC">
      <w:pPr>
        <w:pStyle w:val="af6"/>
      </w:pPr>
      <w:r>
        <w:t xml:space="preserve">    </w:t>
      </w:r>
    </w:p>
    <w:p w14:paraId="4D891160" w14:textId="08248BA4" w:rsidR="00CB67BC" w:rsidRDefault="00CB67BC" w:rsidP="00CB67BC">
      <w:pPr>
        <w:pStyle w:val="af6"/>
      </w:pPr>
      <w:r>
        <w:t>}</w:t>
      </w:r>
    </w:p>
    <w:p w14:paraId="28814B72" w14:textId="77777777" w:rsidR="00634C2F" w:rsidRDefault="00634C2F" w:rsidP="00096B35"/>
    <w:p w14:paraId="47871A30" w14:textId="1006F3D1" w:rsidR="00E02470" w:rsidRDefault="00E02470" w:rsidP="00E02470">
      <w:pPr>
        <w:pStyle w:val="4"/>
      </w:pPr>
      <w:r>
        <w:rPr>
          <w:rFonts w:hint="eastAsia"/>
        </w:rPr>
        <w:t>業務処理メソッドの実装</w:t>
      </w:r>
    </w:p>
    <w:p w14:paraId="25048E36" w14:textId="77777777" w:rsidR="00E02470" w:rsidRDefault="00E02470" w:rsidP="00096B35"/>
    <w:p w14:paraId="03380CC4" w14:textId="77777777" w:rsidR="00634C2F" w:rsidRDefault="00634C2F" w:rsidP="00096B35"/>
    <w:p w14:paraId="09FE76AF" w14:textId="77777777" w:rsidR="00A917C4" w:rsidRDefault="00A917C4" w:rsidP="00A917C4">
      <w:pPr>
        <w:pStyle w:val="af6"/>
      </w:pPr>
      <w:r>
        <w:t>package todo.domain.service.todo;</w:t>
      </w:r>
    </w:p>
    <w:p w14:paraId="021BD53F" w14:textId="77777777" w:rsidR="00A917C4" w:rsidRDefault="00A917C4" w:rsidP="00A917C4">
      <w:pPr>
        <w:pStyle w:val="af6"/>
      </w:pPr>
    </w:p>
    <w:p w14:paraId="00D071CF" w14:textId="77777777" w:rsidR="00A917C4" w:rsidRDefault="00A917C4" w:rsidP="00A917C4">
      <w:pPr>
        <w:pStyle w:val="af6"/>
      </w:pPr>
      <w:r>
        <w:t>import java.util.Date;</w:t>
      </w:r>
    </w:p>
    <w:p w14:paraId="57AAD436" w14:textId="77777777" w:rsidR="00A917C4" w:rsidRDefault="00A917C4" w:rsidP="00A917C4">
      <w:pPr>
        <w:pStyle w:val="af6"/>
      </w:pPr>
      <w:r>
        <w:t>import java.util.List;</w:t>
      </w:r>
    </w:p>
    <w:p w14:paraId="4F9C0D6D" w14:textId="77777777" w:rsidR="00A917C4" w:rsidRDefault="00A917C4" w:rsidP="00A917C4">
      <w:pPr>
        <w:pStyle w:val="af6"/>
      </w:pPr>
      <w:r>
        <w:t>import javax.ejb.Stateless;</w:t>
      </w:r>
    </w:p>
    <w:p w14:paraId="30BBF853" w14:textId="77777777" w:rsidR="00A917C4" w:rsidRDefault="00A917C4" w:rsidP="00A917C4">
      <w:pPr>
        <w:pStyle w:val="af6"/>
      </w:pPr>
      <w:r>
        <w:t>import javax.persistence.EntityManager;</w:t>
      </w:r>
    </w:p>
    <w:p w14:paraId="363246F1" w14:textId="77777777" w:rsidR="00A917C4" w:rsidRDefault="00A917C4" w:rsidP="00A917C4">
      <w:pPr>
        <w:pStyle w:val="af6"/>
      </w:pPr>
      <w:r>
        <w:t>import javax.persistence.PersistenceContext;</w:t>
      </w:r>
    </w:p>
    <w:p w14:paraId="41D86DA2" w14:textId="77777777" w:rsidR="00A917C4" w:rsidRPr="00AE6E70" w:rsidRDefault="00A917C4" w:rsidP="00A917C4">
      <w:pPr>
        <w:pStyle w:val="af6"/>
        <w:rPr>
          <w:highlight w:val="yellow"/>
        </w:rPr>
      </w:pPr>
      <w:r w:rsidRPr="00AE6E70">
        <w:rPr>
          <w:highlight w:val="yellow"/>
        </w:rPr>
        <w:t>import javax.persistence.TypedQuery;</w:t>
      </w:r>
    </w:p>
    <w:p w14:paraId="26F2B0C7" w14:textId="77777777" w:rsidR="00A917C4" w:rsidRPr="00AE6E70" w:rsidRDefault="00A917C4" w:rsidP="00A917C4">
      <w:pPr>
        <w:pStyle w:val="af6"/>
        <w:rPr>
          <w:highlight w:val="yellow"/>
        </w:rPr>
      </w:pPr>
      <w:r w:rsidRPr="00AE6E70">
        <w:rPr>
          <w:highlight w:val="yellow"/>
        </w:rPr>
        <w:t>import todo.domain.common.exception.BusinessException;</w:t>
      </w:r>
    </w:p>
    <w:p w14:paraId="47747C5D" w14:textId="77777777" w:rsidR="00A917C4" w:rsidRDefault="00A917C4" w:rsidP="00A917C4">
      <w:pPr>
        <w:pStyle w:val="af6"/>
      </w:pPr>
      <w:r w:rsidRPr="00AE6E70">
        <w:rPr>
          <w:highlight w:val="yellow"/>
        </w:rPr>
        <w:t>import todo.domain.common.exception.ResourceNotFoundException;</w:t>
      </w:r>
    </w:p>
    <w:p w14:paraId="5AD3CCDB" w14:textId="77777777" w:rsidR="00A917C4" w:rsidRDefault="00A917C4" w:rsidP="00A917C4">
      <w:pPr>
        <w:pStyle w:val="af6"/>
      </w:pPr>
      <w:r>
        <w:t>import todo.domain.model.Todo;</w:t>
      </w:r>
    </w:p>
    <w:p w14:paraId="0A66DBEE" w14:textId="77777777" w:rsidR="00A917C4" w:rsidRDefault="00A917C4" w:rsidP="00A917C4">
      <w:pPr>
        <w:pStyle w:val="af6"/>
      </w:pPr>
    </w:p>
    <w:p w14:paraId="2710024B" w14:textId="77777777" w:rsidR="00A917C4" w:rsidRDefault="00A917C4" w:rsidP="00A917C4">
      <w:pPr>
        <w:pStyle w:val="af6"/>
      </w:pPr>
      <w:r>
        <w:t>@Stateless</w:t>
      </w:r>
    </w:p>
    <w:p w14:paraId="2C34C001" w14:textId="77777777" w:rsidR="00A917C4" w:rsidRDefault="00A917C4" w:rsidP="00A917C4">
      <w:pPr>
        <w:pStyle w:val="af6"/>
      </w:pPr>
      <w:r>
        <w:t>public class TodoService {</w:t>
      </w:r>
    </w:p>
    <w:p w14:paraId="7EB6A826" w14:textId="77777777" w:rsidR="00A917C4" w:rsidRDefault="00A917C4" w:rsidP="00A917C4">
      <w:pPr>
        <w:pStyle w:val="af6"/>
      </w:pPr>
    </w:p>
    <w:p w14:paraId="405DA614" w14:textId="77777777" w:rsidR="00A917C4" w:rsidRDefault="00A917C4" w:rsidP="00A917C4">
      <w:pPr>
        <w:pStyle w:val="af6"/>
      </w:pPr>
      <w:r>
        <w:t xml:space="preserve">    </w:t>
      </w:r>
      <w:r w:rsidRPr="00132351">
        <w:rPr>
          <w:highlight w:val="yellow"/>
        </w:rPr>
        <w:t>private static final long MAX_UNFINISHED_COUNT = 5;</w:t>
      </w:r>
    </w:p>
    <w:p w14:paraId="63B912DF" w14:textId="77777777" w:rsidR="00A917C4" w:rsidRDefault="00A917C4" w:rsidP="00A917C4">
      <w:pPr>
        <w:pStyle w:val="af6"/>
      </w:pPr>
      <w:r>
        <w:t xml:space="preserve">    @PersistenceContext</w:t>
      </w:r>
    </w:p>
    <w:p w14:paraId="4E15EB66" w14:textId="77777777" w:rsidR="00A917C4" w:rsidRDefault="00A917C4" w:rsidP="00A917C4">
      <w:pPr>
        <w:pStyle w:val="af6"/>
      </w:pPr>
      <w:r>
        <w:t xml:space="preserve">    protected EntityManager entityManager;</w:t>
      </w:r>
    </w:p>
    <w:p w14:paraId="39F48198" w14:textId="77777777" w:rsidR="00A917C4" w:rsidRDefault="00A917C4" w:rsidP="00A917C4">
      <w:pPr>
        <w:pStyle w:val="af6"/>
      </w:pPr>
    </w:p>
    <w:p w14:paraId="741C8061" w14:textId="77777777" w:rsidR="00A917C4" w:rsidRDefault="00A917C4" w:rsidP="00A917C4">
      <w:pPr>
        <w:pStyle w:val="af6"/>
      </w:pPr>
      <w:r>
        <w:t xml:space="preserve">    public List&lt;Todo&gt; findAll() {</w:t>
      </w:r>
    </w:p>
    <w:p w14:paraId="0475F31E" w14:textId="77777777" w:rsidR="00A917C4" w:rsidRDefault="00A917C4" w:rsidP="00A917C4">
      <w:pPr>
        <w:pStyle w:val="af6"/>
      </w:pPr>
      <w:r>
        <w:t xml:space="preserve">        TypedQuery q = entityManager.createNamedQuery("Todo.findAll", Todo.class);</w:t>
      </w:r>
    </w:p>
    <w:p w14:paraId="3BFC6C56" w14:textId="77777777" w:rsidR="00A917C4" w:rsidRDefault="00A917C4" w:rsidP="00A917C4">
      <w:pPr>
        <w:pStyle w:val="af6"/>
      </w:pPr>
      <w:r>
        <w:t xml:space="preserve">        return q.getResultList();</w:t>
      </w:r>
    </w:p>
    <w:p w14:paraId="5DD5000C" w14:textId="77777777" w:rsidR="00A917C4" w:rsidRDefault="00A917C4" w:rsidP="00A917C4">
      <w:pPr>
        <w:pStyle w:val="af6"/>
      </w:pPr>
      <w:r>
        <w:t xml:space="preserve">    }</w:t>
      </w:r>
    </w:p>
    <w:p w14:paraId="4F6FC046" w14:textId="77777777" w:rsidR="00A917C4" w:rsidRDefault="00A917C4" w:rsidP="00A917C4">
      <w:pPr>
        <w:pStyle w:val="af6"/>
      </w:pPr>
    </w:p>
    <w:p w14:paraId="0D301732" w14:textId="77777777" w:rsidR="00A917C4" w:rsidRDefault="00A917C4" w:rsidP="00A917C4">
      <w:pPr>
        <w:pStyle w:val="af6"/>
        <w:rPr>
          <w:highlight w:val="yellow"/>
        </w:rPr>
      </w:pPr>
      <w:r>
        <w:t xml:space="preserve">    </w:t>
      </w:r>
      <w:r w:rsidRPr="00A917C4">
        <w:rPr>
          <w:highlight w:val="yellow"/>
        </w:rPr>
        <w:t>public Todo findOne(Integer todoId) {</w:t>
      </w:r>
    </w:p>
    <w:p w14:paraId="585B07FB" w14:textId="374DFB34" w:rsidR="004B30F1" w:rsidRPr="00A917C4" w:rsidRDefault="004B30F1" w:rsidP="00A917C4">
      <w:pPr>
        <w:pStyle w:val="af6"/>
        <w:rPr>
          <w:highlight w:val="yellow"/>
        </w:rPr>
      </w:pPr>
      <w:r>
        <w:rPr>
          <w:highlight w:val="yellow"/>
        </w:rPr>
        <w:t xml:space="preserve">        // (1)</w:t>
      </w:r>
    </w:p>
    <w:p w14:paraId="08F6A3DF" w14:textId="77777777" w:rsidR="00A917C4" w:rsidRPr="00A917C4" w:rsidRDefault="00A917C4" w:rsidP="00A917C4">
      <w:pPr>
        <w:pStyle w:val="af6"/>
        <w:rPr>
          <w:highlight w:val="yellow"/>
        </w:rPr>
      </w:pPr>
      <w:r w:rsidRPr="00A917C4">
        <w:rPr>
          <w:highlight w:val="yellow"/>
        </w:rPr>
        <w:t xml:space="preserve">        Todo todo = entityManager.find(Todo.class, todoId);</w:t>
      </w:r>
    </w:p>
    <w:p w14:paraId="78F95928" w14:textId="77777777" w:rsidR="00A917C4" w:rsidRDefault="00A917C4" w:rsidP="00A917C4">
      <w:pPr>
        <w:pStyle w:val="af6"/>
        <w:rPr>
          <w:highlight w:val="yellow"/>
        </w:rPr>
      </w:pPr>
      <w:r w:rsidRPr="00A917C4">
        <w:rPr>
          <w:highlight w:val="yellow"/>
        </w:rPr>
        <w:t xml:space="preserve">        if (todo == null) {</w:t>
      </w:r>
    </w:p>
    <w:p w14:paraId="45AADD9F" w14:textId="4704ED89" w:rsidR="004B30F1" w:rsidRPr="00A917C4" w:rsidRDefault="004B30F1" w:rsidP="00A917C4">
      <w:pPr>
        <w:pStyle w:val="af6"/>
        <w:rPr>
          <w:highlight w:val="yellow"/>
        </w:rPr>
      </w:pPr>
      <w:r>
        <w:rPr>
          <w:highlight w:val="yellow"/>
        </w:rPr>
        <w:t xml:space="preserve">            // (2)</w:t>
      </w:r>
    </w:p>
    <w:p w14:paraId="10DE47C0" w14:textId="77777777" w:rsidR="00A917C4" w:rsidRPr="00A917C4" w:rsidRDefault="00A917C4" w:rsidP="00A917C4">
      <w:pPr>
        <w:pStyle w:val="af6"/>
        <w:rPr>
          <w:highlight w:val="yellow"/>
        </w:rPr>
      </w:pPr>
      <w:r w:rsidRPr="00A917C4">
        <w:rPr>
          <w:highlight w:val="yellow"/>
        </w:rPr>
        <w:t xml:space="preserve">            throw new ResourceNotFoundException("[E404] The requested Todo is not found. (id=" + todoId + ")");</w:t>
      </w:r>
    </w:p>
    <w:p w14:paraId="3A7339BD" w14:textId="77777777" w:rsidR="00A917C4" w:rsidRPr="00A917C4" w:rsidRDefault="00A917C4" w:rsidP="00A917C4">
      <w:pPr>
        <w:pStyle w:val="af6"/>
        <w:rPr>
          <w:highlight w:val="yellow"/>
        </w:rPr>
      </w:pPr>
      <w:r w:rsidRPr="00A917C4">
        <w:rPr>
          <w:highlight w:val="yellow"/>
        </w:rPr>
        <w:t xml:space="preserve">        }</w:t>
      </w:r>
    </w:p>
    <w:p w14:paraId="717AC8D8" w14:textId="77777777" w:rsidR="00A917C4" w:rsidRPr="00A917C4" w:rsidRDefault="00A917C4" w:rsidP="00A917C4">
      <w:pPr>
        <w:pStyle w:val="af6"/>
        <w:rPr>
          <w:highlight w:val="yellow"/>
        </w:rPr>
      </w:pPr>
      <w:r w:rsidRPr="00A917C4">
        <w:rPr>
          <w:highlight w:val="yellow"/>
        </w:rPr>
        <w:t xml:space="preserve">        return todo;</w:t>
      </w:r>
    </w:p>
    <w:p w14:paraId="0E7807B9" w14:textId="77777777" w:rsidR="00A917C4" w:rsidRDefault="00A917C4" w:rsidP="00A917C4">
      <w:pPr>
        <w:pStyle w:val="af6"/>
      </w:pPr>
      <w:r w:rsidRPr="00A917C4">
        <w:rPr>
          <w:highlight w:val="yellow"/>
        </w:rPr>
        <w:t xml:space="preserve">    }</w:t>
      </w:r>
    </w:p>
    <w:p w14:paraId="2DCD046C" w14:textId="77777777" w:rsidR="00A917C4" w:rsidRDefault="00A917C4" w:rsidP="00A917C4">
      <w:pPr>
        <w:pStyle w:val="af6"/>
      </w:pPr>
    </w:p>
    <w:p w14:paraId="096BA58A" w14:textId="77777777" w:rsidR="00D85CD7" w:rsidRDefault="00D85CD7" w:rsidP="00D85CD7">
      <w:pPr>
        <w:pStyle w:val="af6"/>
        <w:rPr>
          <w:highlight w:val="yellow"/>
        </w:rPr>
      </w:pPr>
      <w:r>
        <w:t xml:space="preserve">    </w:t>
      </w:r>
      <w:r w:rsidRPr="00D85CD7">
        <w:rPr>
          <w:highlight w:val="yellow"/>
        </w:rPr>
        <w:t>public Todo create(Todo todo) {</w:t>
      </w:r>
    </w:p>
    <w:p w14:paraId="23197345" w14:textId="2267D105" w:rsidR="004B30F1" w:rsidRPr="00D85CD7" w:rsidRDefault="004B30F1" w:rsidP="00D85CD7">
      <w:pPr>
        <w:pStyle w:val="af6"/>
        <w:rPr>
          <w:highlight w:val="yellow"/>
        </w:rPr>
      </w:pPr>
      <w:r>
        <w:rPr>
          <w:highlight w:val="yellow"/>
        </w:rPr>
        <w:t xml:space="preserve">        // (3)</w:t>
      </w:r>
    </w:p>
    <w:p w14:paraId="01BA55FC" w14:textId="77777777" w:rsidR="00D85CD7" w:rsidRPr="00D85CD7" w:rsidRDefault="00D85CD7" w:rsidP="00D85CD7">
      <w:pPr>
        <w:pStyle w:val="af6"/>
        <w:rPr>
          <w:highlight w:val="yellow"/>
        </w:rPr>
      </w:pPr>
      <w:r w:rsidRPr="00D85CD7">
        <w:rPr>
          <w:highlight w:val="yellow"/>
        </w:rPr>
        <w:t xml:space="preserve">        TypedQuery&lt;Long&gt; q = entityManager.createQuery("SELECT COUNT(x) FROM Todo x WHERE x.finished = :finished", Long.class)</w:t>
      </w:r>
    </w:p>
    <w:p w14:paraId="64815686" w14:textId="6015DFE7" w:rsidR="00D85CD7" w:rsidRPr="00D85CD7" w:rsidRDefault="00D85CD7" w:rsidP="00D85CD7">
      <w:pPr>
        <w:pStyle w:val="af6"/>
        <w:rPr>
          <w:highlight w:val="yellow"/>
        </w:rPr>
      </w:pPr>
      <w:r w:rsidRPr="00D85CD7">
        <w:rPr>
          <w:highlight w:val="yellow"/>
        </w:rPr>
        <w:t xml:space="preserve">                .setParameter("finished</w:t>
      </w:r>
      <w:r w:rsidR="00337893">
        <w:rPr>
          <w:highlight w:val="yellow"/>
        </w:rPr>
        <w:t>", fals</w:t>
      </w:r>
      <w:r w:rsidRPr="00D85CD7">
        <w:rPr>
          <w:highlight w:val="yellow"/>
        </w:rPr>
        <w:t>e);</w:t>
      </w:r>
    </w:p>
    <w:p w14:paraId="50E13271" w14:textId="77777777" w:rsidR="00D85CD7" w:rsidRPr="00D85CD7" w:rsidRDefault="00D85CD7" w:rsidP="00D85CD7">
      <w:pPr>
        <w:pStyle w:val="af6"/>
        <w:rPr>
          <w:highlight w:val="yellow"/>
        </w:rPr>
      </w:pPr>
      <w:r w:rsidRPr="00D85CD7">
        <w:rPr>
          <w:highlight w:val="yellow"/>
        </w:rPr>
        <w:t xml:space="preserve">        long unfinishedCount = q.getSingleResult();</w:t>
      </w:r>
    </w:p>
    <w:p w14:paraId="6A58E8C6" w14:textId="77777777" w:rsidR="00D85CD7" w:rsidRDefault="00D85CD7" w:rsidP="00D85CD7">
      <w:pPr>
        <w:pStyle w:val="af6"/>
        <w:rPr>
          <w:highlight w:val="yellow"/>
        </w:rPr>
      </w:pPr>
      <w:r w:rsidRPr="00D85CD7">
        <w:rPr>
          <w:highlight w:val="yellow"/>
        </w:rPr>
        <w:t xml:space="preserve">        if (unfinishedCount &gt; MAX_UNFINISHED_COUNT) {</w:t>
      </w:r>
    </w:p>
    <w:p w14:paraId="03CA7414" w14:textId="08D3CCC8" w:rsidR="004B30F1" w:rsidRPr="00D85CD7" w:rsidRDefault="004B30F1" w:rsidP="00D85CD7">
      <w:pPr>
        <w:pStyle w:val="af6"/>
        <w:rPr>
          <w:highlight w:val="yellow"/>
        </w:rPr>
      </w:pPr>
      <w:r>
        <w:rPr>
          <w:highlight w:val="yellow"/>
        </w:rPr>
        <w:t xml:space="preserve">            // (4)</w:t>
      </w:r>
    </w:p>
    <w:p w14:paraId="6FE6D7F5" w14:textId="77777777" w:rsidR="00D85CD7" w:rsidRPr="00D85CD7" w:rsidRDefault="00D85CD7" w:rsidP="00D85CD7">
      <w:pPr>
        <w:pStyle w:val="af6"/>
        <w:rPr>
          <w:highlight w:val="yellow"/>
        </w:rPr>
      </w:pPr>
      <w:r w:rsidRPr="00D85CD7">
        <w:rPr>
          <w:highlight w:val="yellow"/>
        </w:rPr>
        <w:t xml:space="preserve">            throw new BusinessException("[E001] The count of un-finished Todo must not be over "</w:t>
      </w:r>
    </w:p>
    <w:p w14:paraId="05F7BEA7" w14:textId="77777777" w:rsidR="00D85CD7" w:rsidRPr="00D85CD7" w:rsidRDefault="00D85CD7" w:rsidP="00D85CD7">
      <w:pPr>
        <w:pStyle w:val="af6"/>
        <w:rPr>
          <w:highlight w:val="yellow"/>
        </w:rPr>
      </w:pPr>
      <w:r w:rsidRPr="00D85CD7">
        <w:rPr>
          <w:highlight w:val="yellow"/>
        </w:rPr>
        <w:t xml:space="preserve">                    + MAX_UNFINISHED_COUNT + ".");</w:t>
      </w:r>
    </w:p>
    <w:p w14:paraId="0C59CED5" w14:textId="77777777" w:rsidR="00D85CD7" w:rsidRPr="00D85CD7" w:rsidRDefault="00D85CD7" w:rsidP="00D85CD7">
      <w:pPr>
        <w:pStyle w:val="af6"/>
        <w:rPr>
          <w:highlight w:val="yellow"/>
        </w:rPr>
      </w:pPr>
      <w:r w:rsidRPr="00D85CD7">
        <w:rPr>
          <w:highlight w:val="yellow"/>
        </w:rPr>
        <w:t xml:space="preserve">        }</w:t>
      </w:r>
    </w:p>
    <w:p w14:paraId="6C6083C3" w14:textId="77777777" w:rsidR="00D85CD7" w:rsidRPr="00D85CD7" w:rsidRDefault="00D85CD7" w:rsidP="00D85CD7">
      <w:pPr>
        <w:pStyle w:val="af6"/>
        <w:rPr>
          <w:highlight w:val="yellow"/>
        </w:rPr>
      </w:pPr>
    </w:p>
    <w:p w14:paraId="4DABCD7E" w14:textId="77777777" w:rsidR="00D85CD7" w:rsidRPr="00D85CD7" w:rsidRDefault="00D85CD7" w:rsidP="00D85CD7">
      <w:pPr>
        <w:pStyle w:val="af6"/>
        <w:rPr>
          <w:highlight w:val="yellow"/>
        </w:rPr>
      </w:pPr>
      <w:r w:rsidRPr="00D85CD7">
        <w:rPr>
          <w:highlight w:val="yellow"/>
        </w:rPr>
        <w:t xml:space="preserve">        todo.setFinished(false);</w:t>
      </w:r>
    </w:p>
    <w:p w14:paraId="52F74C24" w14:textId="77777777" w:rsidR="00D85CD7" w:rsidRDefault="00D85CD7" w:rsidP="00D85CD7">
      <w:pPr>
        <w:pStyle w:val="af6"/>
        <w:rPr>
          <w:highlight w:val="yellow"/>
        </w:rPr>
      </w:pPr>
      <w:r w:rsidRPr="00D85CD7">
        <w:rPr>
          <w:highlight w:val="yellow"/>
        </w:rPr>
        <w:t xml:space="preserve">        todo.setCreatedAt(new Date());</w:t>
      </w:r>
    </w:p>
    <w:p w14:paraId="4063B9E5" w14:textId="4CDF6A98" w:rsidR="004B30F1" w:rsidRPr="00D85CD7" w:rsidRDefault="004B30F1" w:rsidP="00D85CD7">
      <w:pPr>
        <w:pStyle w:val="af6"/>
        <w:rPr>
          <w:highlight w:val="yellow"/>
        </w:rPr>
      </w:pPr>
      <w:r>
        <w:rPr>
          <w:highlight w:val="yellow"/>
        </w:rPr>
        <w:t xml:space="preserve">        // (5)</w:t>
      </w:r>
    </w:p>
    <w:p w14:paraId="7430D419" w14:textId="77777777" w:rsidR="00D85CD7" w:rsidRPr="00D85CD7" w:rsidRDefault="00D85CD7" w:rsidP="00D85CD7">
      <w:pPr>
        <w:pStyle w:val="af6"/>
        <w:rPr>
          <w:highlight w:val="yellow"/>
        </w:rPr>
      </w:pPr>
      <w:r w:rsidRPr="00D85CD7">
        <w:rPr>
          <w:highlight w:val="yellow"/>
        </w:rPr>
        <w:t xml:space="preserve">        entityManager.persist(todo);</w:t>
      </w:r>
    </w:p>
    <w:p w14:paraId="1045A6D1" w14:textId="77777777" w:rsidR="00D85CD7" w:rsidRPr="00D85CD7" w:rsidRDefault="00D85CD7" w:rsidP="00D85CD7">
      <w:pPr>
        <w:pStyle w:val="af6"/>
        <w:rPr>
          <w:highlight w:val="yellow"/>
        </w:rPr>
      </w:pPr>
      <w:r w:rsidRPr="00D85CD7">
        <w:rPr>
          <w:highlight w:val="yellow"/>
        </w:rPr>
        <w:t xml:space="preserve">        return todo;</w:t>
      </w:r>
    </w:p>
    <w:p w14:paraId="7D39F346" w14:textId="5B1D4A69" w:rsidR="00D85CD7" w:rsidRDefault="00D85CD7" w:rsidP="00D85CD7">
      <w:pPr>
        <w:pStyle w:val="af6"/>
      </w:pPr>
      <w:r w:rsidRPr="00D85CD7">
        <w:rPr>
          <w:highlight w:val="yellow"/>
        </w:rPr>
        <w:t xml:space="preserve">    }</w:t>
      </w:r>
    </w:p>
    <w:p w14:paraId="74A12C5F" w14:textId="77777777" w:rsidR="00A917C4" w:rsidRDefault="00A917C4" w:rsidP="00A917C4">
      <w:pPr>
        <w:pStyle w:val="af6"/>
      </w:pPr>
    </w:p>
    <w:p w14:paraId="66303B69" w14:textId="77777777" w:rsidR="00A917C4" w:rsidRPr="00A917C4" w:rsidRDefault="00A917C4" w:rsidP="00A917C4">
      <w:pPr>
        <w:pStyle w:val="af6"/>
        <w:rPr>
          <w:highlight w:val="yellow"/>
        </w:rPr>
      </w:pPr>
      <w:r>
        <w:t xml:space="preserve">    </w:t>
      </w:r>
      <w:r w:rsidRPr="00A917C4">
        <w:rPr>
          <w:highlight w:val="yellow"/>
        </w:rPr>
        <w:t>public Todo finish(Integer todoId) {</w:t>
      </w:r>
    </w:p>
    <w:p w14:paraId="63641192" w14:textId="77777777" w:rsidR="00A917C4" w:rsidRPr="00A917C4" w:rsidRDefault="00A917C4" w:rsidP="00A917C4">
      <w:pPr>
        <w:pStyle w:val="af6"/>
        <w:rPr>
          <w:highlight w:val="yellow"/>
        </w:rPr>
      </w:pPr>
      <w:r w:rsidRPr="00A917C4">
        <w:rPr>
          <w:highlight w:val="yellow"/>
        </w:rPr>
        <w:t xml:space="preserve">        Todo todo = findOne(todoId);</w:t>
      </w:r>
    </w:p>
    <w:p w14:paraId="1102F37F" w14:textId="77777777" w:rsidR="00A917C4" w:rsidRPr="00A917C4" w:rsidRDefault="00A917C4" w:rsidP="00A917C4">
      <w:pPr>
        <w:pStyle w:val="af6"/>
        <w:rPr>
          <w:highlight w:val="yellow"/>
        </w:rPr>
      </w:pPr>
      <w:r w:rsidRPr="00A917C4">
        <w:rPr>
          <w:highlight w:val="yellow"/>
        </w:rPr>
        <w:t xml:space="preserve">        if (todo.isFinished()) {</w:t>
      </w:r>
    </w:p>
    <w:p w14:paraId="3944005E" w14:textId="77777777" w:rsidR="00A917C4" w:rsidRPr="00A917C4" w:rsidRDefault="00A917C4" w:rsidP="00A917C4">
      <w:pPr>
        <w:pStyle w:val="af6"/>
        <w:rPr>
          <w:highlight w:val="yellow"/>
        </w:rPr>
      </w:pPr>
      <w:r w:rsidRPr="00A917C4">
        <w:rPr>
          <w:highlight w:val="yellow"/>
        </w:rPr>
        <w:t xml:space="preserve">            throw new BusinessException("[E002] The requested Todo is already finished. (id="</w:t>
      </w:r>
    </w:p>
    <w:p w14:paraId="00CED697" w14:textId="77777777" w:rsidR="00A917C4" w:rsidRPr="00A917C4" w:rsidRDefault="00A917C4" w:rsidP="00A917C4">
      <w:pPr>
        <w:pStyle w:val="af6"/>
        <w:rPr>
          <w:highlight w:val="yellow"/>
        </w:rPr>
      </w:pPr>
      <w:r w:rsidRPr="00A917C4">
        <w:rPr>
          <w:highlight w:val="yellow"/>
        </w:rPr>
        <w:t xml:space="preserve">                    + todoId + ")");</w:t>
      </w:r>
    </w:p>
    <w:p w14:paraId="1A0B1A6D" w14:textId="77777777" w:rsidR="00A917C4" w:rsidRPr="00A917C4" w:rsidRDefault="00A917C4" w:rsidP="00A917C4">
      <w:pPr>
        <w:pStyle w:val="af6"/>
        <w:rPr>
          <w:highlight w:val="yellow"/>
        </w:rPr>
      </w:pPr>
      <w:r w:rsidRPr="00A917C4">
        <w:rPr>
          <w:highlight w:val="yellow"/>
        </w:rPr>
        <w:t xml:space="preserve">        }</w:t>
      </w:r>
    </w:p>
    <w:p w14:paraId="3BE0A53F" w14:textId="39A6BDC9" w:rsidR="004E38CC" w:rsidRDefault="00A917C4" w:rsidP="004E38CC">
      <w:pPr>
        <w:pStyle w:val="af6"/>
        <w:rPr>
          <w:highlight w:val="yellow"/>
        </w:rPr>
      </w:pPr>
      <w:r w:rsidRPr="00A917C4">
        <w:rPr>
          <w:highlight w:val="yellow"/>
        </w:rPr>
        <w:t xml:space="preserve">        todo.setFinished(true);</w:t>
      </w:r>
      <w:r w:rsidR="004E38CC" w:rsidRPr="004E38CC">
        <w:rPr>
          <w:highlight w:val="yellow"/>
        </w:rPr>
        <w:t xml:space="preserve"> </w:t>
      </w:r>
    </w:p>
    <w:p w14:paraId="37018A96" w14:textId="0F594A2A" w:rsidR="00A917C4" w:rsidRPr="00A917C4" w:rsidRDefault="004E38CC" w:rsidP="00A917C4">
      <w:pPr>
        <w:pStyle w:val="af6"/>
        <w:rPr>
          <w:highlight w:val="yellow"/>
        </w:rPr>
      </w:pPr>
      <w:r>
        <w:rPr>
          <w:highlight w:val="yellow"/>
        </w:rPr>
        <w:t xml:space="preserve">        // (</w:t>
      </w:r>
      <w:r w:rsidR="00BA2BFB">
        <w:rPr>
          <w:highlight w:val="yellow"/>
        </w:rPr>
        <w:t>6</w:t>
      </w:r>
      <w:r>
        <w:rPr>
          <w:highlight w:val="yellow"/>
        </w:rPr>
        <w:t>)</w:t>
      </w:r>
    </w:p>
    <w:p w14:paraId="512E6A4E" w14:textId="6B434877" w:rsidR="00A917C4" w:rsidRPr="00A917C4" w:rsidRDefault="002E7471" w:rsidP="00A917C4">
      <w:pPr>
        <w:pStyle w:val="af6"/>
        <w:rPr>
          <w:highlight w:val="yellow"/>
        </w:rPr>
      </w:pPr>
      <w:r>
        <w:rPr>
          <w:highlight w:val="yellow"/>
        </w:rPr>
        <w:t xml:space="preserve">        entityManager.merge</w:t>
      </w:r>
      <w:r w:rsidR="00A917C4" w:rsidRPr="00A917C4">
        <w:rPr>
          <w:highlight w:val="yellow"/>
        </w:rPr>
        <w:t>(todo);</w:t>
      </w:r>
    </w:p>
    <w:p w14:paraId="7CB11157" w14:textId="77777777" w:rsidR="00A917C4" w:rsidRPr="00A917C4" w:rsidRDefault="00A917C4" w:rsidP="00A917C4">
      <w:pPr>
        <w:pStyle w:val="af6"/>
        <w:rPr>
          <w:highlight w:val="yellow"/>
        </w:rPr>
      </w:pPr>
      <w:r w:rsidRPr="00A917C4">
        <w:rPr>
          <w:highlight w:val="yellow"/>
        </w:rPr>
        <w:t xml:space="preserve">        return todo;</w:t>
      </w:r>
    </w:p>
    <w:p w14:paraId="2FF34319" w14:textId="77777777" w:rsidR="00A917C4" w:rsidRDefault="00A917C4" w:rsidP="00A917C4">
      <w:pPr>
        <w:pStyle w:val="af6"/>
      </w:pPr>
      <w:r w:rsidRPr="00A917C4">
        <w:rPr>
          <w:highlight w:val="yellow"/>
        </w:rPr>
        <w:t xml:space="preserve">    }</w:t>
      </w:r>
    </w:p>
    <w:p w14:paraId="2261DFBD" w14:textId="77777777" w:rsidR="00A917C4" w:rsidRDefault="00A917C4" w:rsidP="00A917C4">
      <w:pPr>
        <w:pStyle w:val="af6"/>
      </w:pPr>
      <w:r>
        <w:t xml:space="preserve">    </w:t>
      </w:r>
    </w:p>
    <w:p w14:paraId="1FD11E58" w14:textId="77777777" w:rsidR="00A917C4" w:rsidRPr="00A917C4" w:rsidRDefault="00A917C4" w:rsidP="00A917C4">
      <w:pPr>
        <w:pStyle w:val="af6"/>
        <w:rPr>
          <w:highlight w:val="yellow"/>
        </w:rPr>
      </w:pPr>
      <w:r>
        <w:t xml:space="preserve">    </w:t>
      </w:r>
      <w:r w:rsidRPr="00A917C4">
        <w:rPr>
          <w:highlight w:val="yellow"/>
        </w:rPr>
        <w:t>public void delete(Integer todoId) {</w:t>
      </w:r>
    </w:p>
    <w:p w14:paraId="3485D0CA" w14:textId="77777777" w:rsidR="00A917C4" w:rsidRDefault="00A917C4" w:rsidP="00A917C4">
      <w:pPr>
        <w:pStyle w:val="af6"/>
        <w:rPr>
          <w:highlight w:val="yellow"/>
        </w:rPr>
      </w:pPr>
      <w:r w:rsidRPr="00A917C4">
        <w:rPr>
          <w:highlight w:val="yellow"/>
        </w:rPr>
        <w:t xml:space="preserve">        Todo todo = findOne(todoId);</w:t>
      </w:r>
    </w:p>
    <w:p w14:paraId="3A87C438" w14:textId="70D9A578" w:rsidR="00703A3F" w:rsidRPr="00A917C4" w:rsidRDefault="00703A3F" w:rsidP="00A917C4">
      <w:pPr>
        <w:pStyle w:val="af6"/>
        <w:rPr>
          <w:highlight w:val="yellow"/>
        </w:rPr>
      </w:pPr>
      <w:r>
        <w:rPr>
          <w:highlight w:val="yellow"/>
        </w:rPr>
        <w:t xml:space="preserve">        /</w:t>
      </w:r>
      <w:r w:rsidR="00BA2BFB">
        <w:rPr>
          <w:highlight w:val="yellow"/>
        </w:rPr>
        <w:t>/ (7</w:t>
      </w:r>
      <w:r>
        <w:rPr>
          <w:highlight w:val="yellow"/>
        </w:rPr>
        <w:t>)</w:t>
      </w:r>
    </w:p>
    <w:p w14:paraId="0CA79F6A" w14:textId="77777777" w:rsidR="00A917C4" w:rsidRPr="00A917C4" w:rsidRDefault="00A917C4" w:rsidP="00A917C4">
      <w:pPr>
        <w:pStyle w:val="af6"/>
        <w:rPr>
          <w:highlight w:val="yellow"/>
        </w:rPr>
      </w:pPr>
      <w:r w:rsidRPr="00A917C4">
        <w:rPr>
          <w:highlight w:val="yellow"/>
        </w:rPr>
        <w:t xml:space="preserve">        entityManager.remove(todo);</w:t>
      </w:r>
    </w:p>
    <w:p w14:paraId="159B6AAB" w14:textId="77777777" w:rsidR="00A917C4" w:rsidRDefault="00A917C4" w:rsidP="00A917C4">
      <w:pPr>
        <w:pStyle w:val="af6"/>
      </w:pPr>
      <w:r w:rsidRPr="00A917C4">
        <w:rPr>
          <w:highlight w:val="yellow"/>
        </w:rPr>
        <w:t xml:space="preserve">    }</w:t>
      </w:r>
    </w:p>
    <w:p w14:paraId="0657EEB4" w14:textId="77777777" w:rsidR="00A917C4" w:rsidRDefault="00A917C4" w:rsidP="00A917C4">
      <w:pPr>
        <w:pStyle w:val="af6"/>
      </w:pPr>
      <w:r>
        <w:t>}</w:t>
      </w:r>
    </w:p>
    <w:p w14:paraId="72C54172" w14:textId="77777777" w:rsidR="00A917C4" w:rsidRDefault="00A917C4" w:rsidP="00A917C4">
      <w:pPr>
        <w:pStyle w:val="af6"/>
      </w:pPr>
    </w:p>
    <w:p w14:paraId="766D14ED" w14:textId="77777777" w:rsidR="00A917C4" w:rsidRDefault="00A917C4" w:rsidP="00096B35"/>
    <w:tbl>
      <w:tblPr>
        <w:tblStyle w:val="a5"/>
        <w:tblW w:w="0" w:type="auto"/>
        <w:tblLook w:val="04A0" w:firstRow="1" w:lastRow="0" w:firstColumn="1" w:lastColumn="0" w:noHBand="0" w:noVBand="1"/>
      </w:tblPr>
      <w:tblGrid>
        <w:gridCol w:w="675"/>
        <w:gridCol w:w="6326"/>
      </w:tblGrid>
      <w:tr w:rsidR="00332DE1" w14:paraId="7A85F9FF" w14:textId="77777777" w:rsidTr="002061B0">
        <w:tc>
          <w:tcPr>
            <w:tcW w:w="675" w:type="dxa"/>
          </w:tcPr>
          <w:p w14:paraId="57D27222" w14:textId="77777777" w:rsidR="00332DE1" w:rsidRDefault="00332DE1" w:rsidP="002061B0">
            <w:r>
              <w:rPr>
                <w:rFonts w:hint="eastAsia"/>
              </w:rPr>
              <w:t>項番</w:t>
            </w:r>
          </w:p>
        </w:tc>
        <w:tc>
          <w:tcPr>
            <w:tcW w:w="6326" w:type="dxa"/>
          </w:tcPr>
          <w:p w14:paraId="3F715992" w14:textId="77777777" w:rsidR="00332DE1" w:rsidRDefault="00332DE1" w:rsidP="002061B0">
            <w:r>
              <w:rPr>
                <w:rFonts w:hint="eastAsia"/>
              </w:rPr>
              <w:t>説明</w:t>
            </w:r>
          </w:p>
        </w:tc>
      </w:tr>
      <w:tr w:rsidR="00332DE1" w14:paraId="56A09787" w14:textId="77777777" w:rsidTr="002061B0">
        <w:tc>
          <w:tcPr>
            <w:tcW w:w="675" w:type="dxa"/>
          </w:tcPr>
          <w:p w14:paraId="00D4A22D" w14:textId="77777777" w:rsidR="00332DE1" w:rsidRDefault="00332DE1" w:rsidP="002061B0">
            <w:r>
              <w:t>(1)</w:t>
            </w:r>
          </w:p>
        </w:tc>
        <w:tc>
          <w:tcPr>
            <w:tcW w:w="6326" w:type="dxa"/>
          </w:tcPr>
          <w:p w14:paraId="785E599B" w14:textId="3FA91CD6" w:rsidR="00332DE1" w:rsidRDefault="001E7148" w:rsidP="002061B0">
            <w:r>
              <w:t>find</w:t>
            </w:r>
            <w:r>
              <w:rPr>
                <w:rFonts w:hint="eastAsia"/>
              </w:rPr>
              <w:t>メソッドにエンティティの主キーを指定することでエンティティの検索を行うことができる。</w:t>
            </w:r>
            <w:r w:rsidR="002716F1">
              <w:t>JPQL</w:t>
            </w:r>
            <w:r w:rsidR="00126512">
              <w:rPr>
                <w:rFonts w:hint="eastAsia"/>
              </w:rPr>
              <w:t>や</w:t>
            </w:r>
            <w:r w:rsidR="00126512">
              <w:t>SQL</w:t>
            </w:r>
            <w:r>
              <w:rPr>
                <w:rFonts w:hint="eastAsia"/>
              </w:rPr>
              <w:t>を</w:t>
            </w:r>
            <w:r w:rsidR="00EF450D">
              <w:rPr>
                <w:rFonts w:hint="eastAsia"/>
              </w:rPr>
              <w:t>書く</w:t>
            </w:r>
            <w:r>
              <w:rPr>
                <w:rFonts w:hint="eastAsia"/>
              </w:rPr>
              <w:t>必要はない。</w:t>
            </w:r>
          </w:p>
        </w:tc>
      </w:tr>
      <w:tr w:rsidR="00332DE1" w14:paraId="085B0C29" w14:textId="77777777" w:rsidTr="002061B0">
        <w:tc>
          <w:tcPr>
            <w:tcW w:w="675" w:type="dxa"/>
          </w:tcPr>
          <w:p w14:paraId="2E29715B" w14:textId="558E0CC6" w:rsidR="00332DE1" w:rsidRDefault="00332DE1" w:rsidP="002061B0">
            <w:r>
              <w:t>(2)</w:t>
            </w:r>
          </w:p>
        </w:tc>
        <w:tc>
          <w:tcPr>
            <w:tcW w:w="6326" w:type="dxa"/>
          </w:tcPr>
          <w:p w14:paraId="06EE8B1A" w14:textId="21E53871" w:rsidR="00332DE1" w:rsidRDefault="00B9739E" w:rsidP="002061B0">
            <w:r>
              <w:t>f</w:t>
            </w:r>
            <w:r w:rsidR="00A8011D">
              <w:t>ind</w:t>
            </w:r>
            <w:r w:rsidR="00A8011D">
              <w:rPr>
                <w:rFonts w:hint="eastAsia"/>
              </w:rPr>
              <w:t>でエンティティが見つからない場合は</w:t>
            </w:r>
            <w:r w:rsidR="00A8011D">
              <w:t>null</w:t>
            </w:r>
            <w:r w:rsidR="00A8011D">
              <w:rPr>
                <w:rFonts w:hint="eastAsia"/>
              </w:rPr>
              <w:t>が返る。</w:t>
            </w:r>
            <w:r>
              <w:rPr>
                <w:rFonts w:hint="eastAsia"/>
              </w:rPr>
              <w:t>ここで</w:t>
            </w:r>
            <w:r>
              <w:t>ResourceNotFoundException</w:t>
            </w:r>
            <w:r>
              <w:rPr>
                <w:rFonts w:hint="eastAsia"/>
              </w:rPr>
              <w:t>をスローする。</w:t>
            </w:r>
          </w:p>
        </w:tc>
      </w:tr>
      <w:tr w:rsidR="00332DE1" w14:paraId="46F64220" w14:textId="77777777" w:rsidTr="002061B0">
        <w:tc>
          <w:tcPr>
            <w:tcW w:w="675" w:type="dxa"/>
          </w:tcPr>
          <w:p w14:paraId="6C5BE35F" w14:textId="458CECEF" w:rsidR="00332DE1" w:rsidRDefault="00332DE1" w:rsidP="002061B0">
            <w:r>
              <w:t>(3)</w:t>
            </w:r>
          </w:p>
        </w:tc>
        <w:tc>
          <w:tcPr>
            <w:tcW w:w="6326" w:type="dxa"/>
          </w:tcPr>
          <w:p w14:paraId="3F8B14BC" w14:textId="30A0D5AF" w:rsidR="00E32ACB" w:rsidRDefault="000A5174" w:rsidP="002061B0">
            <w:r>
              <w:rPr>
                <w:rFonts w:hint="eastAsia"/>
              </w:rPr>
              <w:t>検索用の</w:t>
            </w:r>
            <w:r>
              <w:t>JPQL</w:t>
            </w:r>
            <w:r>
              <w:rPr>
                <w:rFonts w:hint="eastAsia"/>
              </w:rPr>
              <w:t>を渡し、</w:t>
            </w:r>
            <w:r w:rsidR="0074089D">
              <w:rPr>
                <w:rFonts w:hint="eastAsia"/>
              </w:rPr>
              <w:t>Query</w:t>
            </w:r>
            <w:r>
              <w:rPr>
                <w:rFonts w:hint="eastAsia"/>
              </w:rPr>
              <w:t>を作成</w:t>
            </w:r>
            <w:r w:rsidR="0074089D">
              <w:rPr>
                <w:rFonts w:hint="eastAsia"/>
              </w:rPr>
              <w:t>する。パラメータは</w:t>
            </w:r>
            <w:r w:rsidR="00283C66">
              <w:t>JPQL</w:t>
            </w:r>
            <w:r w:rsidR="0074089D">
              <w:rPr>
                <w:rFonts w:hint="eastAsia"/>
              </w:rPr>
              <w:t>内に</w:t>
            </w:r>
            <w:r w:rsidR="0074089D">
              <w:t>”:</w:t>
            </w:r>
            <w:r w:rsidR="0074089D">
              <w:rPr>
                <w:rFonts w:hint="eastAsia"/>
              </w:rPr>
              <w:t>パラメータ名</w:t>
            </w:r>
            <w:r w:rsidR="0074089D">
              <w:t>”</w:t>
            </w:r>
            <w:r w:rsidR="0074089D">
              <w:rPr>
                <w:rFonts w:hint="eastAsia"/>
              </w:rPr>
              <w:t>を記述することで置換できる。</w:t>
            </w:r>
          </w:p>
          <w:p w14:paraId="2240EFB9" w14:textId="3722CCD1" w:rsidR="00332DE1" w:rsidRDefault="00E32ACB" w:rsidP="002061B0">
            <w:r>
              <w:rPr>
                <w:rFonts w:hint="eastAsia"/>
              </w:rPr>
              <w:t>ここでは</w:t>
            </w:r>
            <w:r>
              <w:t>createQuery</w:t>
            </w:r>
            <w:r>
              <w:rPr>
                <w:rFonts w:hint="eastAsia"/>
              </w:rPr>
              <w:t>メソッドで動的に</w:t>
            </w:r>
            <w:r w:rsidR="00B05EAE">
              <w:rPr>
                <w:rFonts w:hint="eastAsia"/>
              </w:rPr>
              <w:t>JPQL</w:t>
            </w:r>
            <w:r>
              <w:rPr>
                <w:rFonts w:hint="eastAsia"/>
              </w:rPr>
              <w:t>を実行する例として実装しているが、</w:t>
            </w:r>
            <w:r w:rsidR="0044514C">
              <w:rPr>
                <w:rFonts w:hint="eastAsia"/>
              </w:rPr>
              <w:t>毎回</w:t>
            </w:r>
            <w:r w:rsidR="00A454BB">
              <w:t>JPQL</w:t>
            </w:r>
            <w:r w:rsidR="00A454BB">
              <w:rPr>
                <w:rFonts w:hint="eastAsia"/>
              </w:rPr>
              <w:t>をコンパイル</w:t>
            </w:r>
            <w:r w:rsidR="00656F83">
              <w:rPr>
                <w:rFonts w:hint="eastAsia"/>
              </w:rPr>
              <w:t>するオーバーヘッド</w:t>
            </w:r>
            <w:r w:rsidR="00A61510">
              <w:rPr>
                <w:rFonts w:hint="eastAsia"/>
              </w:rPr>
              <w:t>があるので、</w:t>
            </w:r>
            <w:r>
              <w:t>findAll</w:t>
            </w:r>
            <w:r>
              <w:rPr>
                <w:rFonts w:hint="eastAsia"/>
              </w:rPr>
              <w:t>同様に</w:t>
            </w:r>
            <w:r>
              <w:t>NamedQuery</w:t>
            </w:r>
            <w:r>
              <w:rPr>
                <w:rFonts w:hint="eastAsia"/>
              </w:rPr>
              <w:t>として定義した方が</w:t>
            </w:r>
            <w:r w:rsidR="0044514C">
              <w:rPr>
                <w:rFonts w:hint="eastAsia"/>
              </w:rPr>
              <w:t>高性能である</w:t>
            </w:r>
            <w:r>
              <w:rPr>
                <w:rFonts w:hint="eastAsia"/>
              </w:rPr>
              <w:t>。</w:t>
            </w:r>
          </w:p>
          <w:p w14:paraId="1C2EB584" w14:textId="5A1758E3" w:rsidR="0055267F" w:rsidRDefault="00ED2A18" w:rsidP="002061B0">
            <w:r>
              <w:rPr>
                <w:rFonts w:hint="eastAsia"/>
              </w:rPr>
              <w:t>検索処理においては、</w:t>
            </w:r>
            <w:r w:rsidR="0055267F">
              <w:rPr>
                <w:rFonts w:hint="eastAsia"/>
              </w:rPr>
              <w:t>リクエストによってクエリが変化する場合を除き、</w:t>
            </w:r>
            <w:r w:rsidR="0055267F">
              <w:t>NamedQuery</w:t>
            </w:r>
            <w:r w:rsidR="0055267F">
              <w:rPr>
                <w:rFonts w:hint="eastAsia"/>
              </w:rPr>
              <w:t>を使用した方が良い。</w:t>
            </w:r>
          </w:p>
        </w:tc>
      </w:tr>
      <w:tr w:rsidR="00332DE1" w14:paraId="5118F59F" w14:textId="77777777" w:rsidTr="002061B0">
        <w:tc>
          <w:tcPr>
            <w:tcW w:w="675" w:type="dxa"/>
          </w:tcPr>
          <w:p w14:paraId="0984293D" w14:textId="4A6A60F8" w:rsidR="00332DE1" w:rsidRDefault="00332DE1" w:rsidP="002061B0">
            <w:r>
              <w:t>(4)</w:t>
            </w:r>
          </w:p>
        </w:tc>
        <w:tc>
          <w:tcPr>
            <w:tcW w:w="6326" w:type="dxa"/>
          </w:tcPr>
          <w:p w14:paraId="2E2EB66B" w14:textId="4590D5ED" w:rsidR="00332DE1" w:rsidRDefault="000C2196" w:rsidP="002061B0">
            <w:r>
              <w:rPr>
                <w:rFonts w:hint="eastAsia"/>
              </w:rPr>
              <w:t>業務ルールを満たさない場合は</w:t>
            </w:r>
            <w:r>
              <w:t>BusinessException</w:t>
            </w:r>
            <w:r>
              <w:rPr>
                <w:rFonts w:hint="eastAsia"/>
              </w:rPr>
              <w:t>をスローする。</w:t>
            </w:r>
          </w:p>
        </w:tc>
      </w:tr>
      <w:tr w:rsidR="00332DE1" w14:paraId="249C9758" w14:textId="77777777" w:rsidTr="002061B0">
        <w:tc>
          <w:tcPr>
            <w:tcW w:w="675" w:type="dxa"/>
          </w:tcPr>
          <w:p w14:paraId="2A1C1126" w14:textId="6E16E342" w:rsidR="00332DE1" w:rsidRDefault="00332DE1" w:rsidP="002061B0">
            <w:r>
              <w:t>(5)</w:t>
            </w:r>
          </w:p>
        </w:tc>
        <w:tc>
          <w:tcPr>
            <w:tcW w:w="6326" w:type="dxa"/>
          </w:tcPr>
          <w:p w14:paraId="42804C01" w14:textId="03A64859" w:rsidR="00332DE1" w:rsidRDefault="00126512" w:rsidP="002061B0">
            <w:r>
              <w:t>persist</w:t>
            </w:r>
            <w:r>
              <w:rPr>
                <w:rFonts w:hint="eastAsia"/>
              </w:rPr>
              <w:t>メソッドにエンティティ</w:t>
            </w:r>
            <w:r w:rsidR="004E38CC">
              <w:rPr>
                <w:rFonts w:hint="eastAsia"/>
              </w:rPr>
              <w:t>を渡すことで</w:t>
            </w:r>
            <w:r w:rsidR="00543CEF">
              <w:rPr>
                <w:rFonts w:hint="eastAsia"/>
              </w:rPr>
              <w:t>、エンティティを</w:t>
            </w:r>
            <w:r w:rsidR="00543CEF">
              <w:t>EntityManager</w:t>
            </w:r>
            <w:r w:rsidR="00543CEF">
              <w:rPr>
                <w:rFonts w:hint="eastAsia"/>
              </w:rPr>
              <w:t>の管理下に置く。これにより、メソッド終了時のトランザクションコミットのタイミングで</w:t>
            </w:r>
            <w:r w:rsidR="00543CEF">
              <w:t>DB</w:t>
            </w:r>
            <w:r w:rsidR="00543CEF">
              <w:rPr>
                <w:rFonts w:hint="eastAsia"/>
              </w:rPr>
              <w:t>に</w:t>
            </w:r>
            <w:r w:rsidR="00543CEF">
              <w:t>insert</w:t>
            </w:r>
            <w:r w:rsidR="003A2FDC">
              <w:rPr>
                <w:rFonts w:hint="eastAsia"/>
              </w:rPr>
              <w:t>文が実行</w:t>
            </w:r>
            <w:r w:rsidR="00543CEF">
              <w:rPr>
                <w:rFonts w:hint="eastAsia"/>
              </w:rPr>
              <w:t>される。</w:t>
            </w:r>
            <w:r w:rsidR="008166E5">
              <w:t>ID</w:t>
            </w:r>
            <w:r w:rsidR="008166E5">
              <w:rPr>
                <w:rFonts w:hint="eastAsia"/>
              </w:rPr>
              <w:t>が設定される。</w:t>
            </w:r>
            <w:r w:rsidR="00BA2BFB">
              <w:t>inser</w:t>
            </w:r>
            <w:r w:rsidR="00BA2BFB">
              <w:rPr>
                <w:rFonts w:hint="eastAsia"/>
              </w:rPr>
              <w:t>用の</w:t>
            </w:r>
            <w:r w:rsidR="00BA2BFB">
              <w:t>SQL</w:t>
            </w:r>
            <w:r w:rsidR="00BA2BFB">
              <w:rPr>
                <w:rFonts w:hint="eastAsia"/>
              </w:rPr>
              <w:t>を各必要がない。</w:t>
            </w:r>
          </w:p>
          <w:p w14:paraId="11CA9AAD" w14:textId="4A6F99DD" w:rsidR="008166E5" w:rsidRDefault="00543CEF" w:rsidP="002061B0">
            <w:r>
              <w:rPr>
                <w:rFonts w:hint="eastAsia"/>
              </w:rPr>
              <w:t>明示的に</w:t>
            </w:r>
            <w:r>
              <w:t>DB</w:t>
            </w:r>
            <w:r>
              <w:rPr>
                <w:rFonts w:hint="eastAsia"/>
              </w:rPr>
              <w:t>に反映させる場合は</w:t>
            </w:r>
            <w:r>
              <w:t>persist</w:t>
            </w:r>
            <w:r>
              <w:rPr>
                <w:rFonts w:hint="eastAsia"/>
              </w:rPr>
              <w:t>後に</w:t>
            </w:r>
            <w:r>
              <w:t>flush</w:t>
            </w:r>
            <w:r>
              <w:rPr>
                <w:rFonts w:hint="eastAsia"/>
              </w:rPr>
              <w:t>メソッドを実行する必要があるが、ここでは必要がないので実行しない。</w:t>
            </w:r>
          </w:p>
        </w:tc>
      </w:tr>
      <w:tr w:rsidR="00332DE1" w14:paraId="37F1E294" w14:textId="77777777" w:rsidTr="002061B0">
        <w:tc>
          <w:tcPr>
            <w:tcW w:w="675" w:type="dxa"/>
          </w:tcPr>
          <w:p w14:paraId="3AEEECCF" w14:textId="7F193AA8" w:rsidR="00332DE1" w:rsidRDefault="00332DE1" w:rsidP="002061B0">
            <w:r>
              <w:t>(6)</w:t>
            </w:r>
          </w:p>
        </w:tc>
        <w:tc>
          <w:tcPr>
            <w:tcW w:w="6326" w:type="dxa"/>
          </w:tcPr>
          <w:p w14:paraId="638F7DEE" w14:textId="58608C55" w:rsidR="00332DE1" w:rsidRDefault="008166E5" w:rsidP="002061B0">
            <w:r>
              <w:t>(5)</w:t>
            </w:r>
            <w:r>
              <w:rPr>
                <w:rFonts w:hint="eastAsia"/>
              </w:rPr>
              <w:t>の場合と違い、</w:t>
            </w:r>
            <w:r w:rsidR="003A2FDC">
              <w:rPr>
                <w:rFonts w:hint="eastAsia"/>
              </w:rPr>
              <w:t>対象のエンティティに既に</w:t>
            </w:r>
            <w:r w:rsidR="003A2FDC">
              <w:t>ID</w:t>
            </w:r>
            <w:r w:rsidR="003A2FDC">
              <w:rPr>
                <w:rFonts w:hint="eastAsia"/>
              </w:rPr>
              <w:t>が設定されているため、</w:t>
            </w:r>
            <w:r w:rsidR="002E7471">
              <w:t>merge</w:t>
            </w:r>
            <w:r w:rsidR="002E7471">
              <w:rPr>
                <w:rFonts w:hint="eastAsia"/>
              </w:rPr>
              <w:t>メソッドで</w:t>
            </w:r>
            <w:r w:rsidR="002E7471">
              <w:t>EntityManager</w:t>
            </w:r>
            <w:r w:rsidR="002E7471">
              <w:rPr>
                <w:rFonts w:hint="eastAsia"/>
              </w:rPr>
              <w:t>の管理下に置き、</w:t>
            </w:r>
            <w:r w:rsidR="003A2FDC">
              <w:rPr>
                <w:rFonts w:hint="eastAsia"/>
              </w:rPr>
              <w:t>トランザクションコミット時に</w:t>
            </w:r>
            <w:r w:rsidR="003A2FDC">
              <w:t>update</w:t>
            </w:r>
            <w:r w:rsidR="003A2FDC">
              <w:rPr>
                <w:rFonts w:hint="eastAsia"/>
              </w:rPr>
              <w:t>文が実行される。</w:t>
            </w:r>
          </w:p>
          <w:p w14:paraId="7AFF872E" w14:textId="23D70827" w:rsidR="002E7471" w:rsidRDefault="002E7471" w:rsidP="002061B0">
            <w:r>
              <w:t>(</w:t>
            </w:r>
            <w:r>
              <w:rPr>
                <w:rFonts w:hint="eastAsia"/>
              </w:rPr>
              <w:t>実際は</w:t>
            </w:r>
            <w:r>
              <w:t>find</w:t>
            </w:r>
            <w:r>
              <w:rPr>
                <w:rFonts w:hint="eastAsia"/>
              </w:rPr>
              <w:t>をした段階で</w:t>
            </w:r>
            <w:r>
              <w:t>EntityManager</w:t>
            </w:r>
            <w:r>
              <w:rPr>
                <w:rFonts w:hint="eastAsia"/>
              </w:rPr>
              <w:t>の管理下になるので</w:t>
            </w:r>
            <w:r>
              <w:t>merge</w:t>
            </w:r>
            <w:r>
              <w:rPr>
                <w:rFonts w:hint="eastAsia"/>
              </w:rPr>
              <w:t>は実行しなくても更新される</w:t>
            </w:r>
            <w:r>
              <w:t>)</w:t>
            </w:r>
          </w:p>
        </w:tc>
      </w:tr>
      <w:tr w:rsidR="00BA2BFB" w14:paraId="581A4197" w14:textId="77777777" w:rsidTr="002061B0">
        <w:tc>
          <w:tcPr>
            <w:tcW w:w="675" w:type="dxa"/>
          </w:tcPr>
          <w:p w14:paraId="486780A7" w14:textId="02531E71" w:rsidR="00BA2BFB" w:rsidRDefault="00BA2BFB" w:rsidP="002061B0">
            <w:r>
              <w:t>(7)</w:t>
            </w:r>
          </w:p>
        </w:tc>
        <w:tc>
          <w:tcPr>
            <w:tcW w:w="6326" w:type="dxa"/>
          </w:tcPr>
          <w:p w14:paraId="45BF5485" w14:textId="5E166DAE" w:rsidR="00BA2BFB" w:rsidRDefault="00F80E4B" w:rsidP="002061B0">
            <w:r>
              <w:t>remove</w:t>
            </w:r>
            <w:r>
              <w:rPr>
                <w:rFonts w:hint="eastAsia"/>
              </w:rPr>
              <w:t>メソッドにエンティティを渡すことで、エンティティを</w:t>
            </w:r>
            <w:r>
              <w:t>EntityManager</w:t>
            </w:r>
            <w:r>
              <w:rPr>
                <w:rFonts w:hint="eastAsia"/>
              </w:rPr>
              <w:t>の管理から除外する。</w:t>
            </w:r>
            <w:r w:rsidR="002215B5">
              <w:rPr>
                <w:rFonts w:hint="eastAsia"/>
              </w:rPr>
              <w:t>これにより、メソッド終了時のトランザクションコミットのタイミングで</w:t>
            </w:r>
            <w:r w:rsidR="002215B5">
              <w:t>DB</w:t>
            </w:r>
            <w:r w:rsidR="002215B5">
              <w:rPr>
                <w:rFonts w:hint="eastAsia"/>
              </w:rPr>
              <w:t>に</w:t>
            </w:r>
            <w:r w:rsidR="002215B5">
              <w:t>delete</w:t>
            </w:r>
            <w:r w:rsidR="002215B5">
              <w:rPr>
                <w:rFonts w:hint="eastAsia"/>
              </w:rPr>
              <w:t>文が実行される。</w:t>
            </w:r>
          </w:p>
        </w:tc>
      </w:tr>
    </w:tbl>
    <w:p w14:paraId="05B8839F" w14:textId="77777777" w:rsidR="00332DE1" w:rsidRDefault="00332DE1" w:rsidP="00096B35"/>
    <w:p w14:paraId="129E23DC" w14:textId="77777777" w:rsidR="00332DE1" w:rsidRDefault="00332DE1" w:rsidP="00096B35"/>
    <w:p w14:paraId="51C8C860" w14:textId="674BEECE" w:rsidR="00A917C4" w:rsidRDefault="0011060A" w:rsidP="00096B35">
      <w:r>
        <w:rPr>
          <w:rFonts w:hint="eastAsia"/>
        </w:rPr>
        <w:t>テストケースを追加する。</w:t>
      </w:r>
    </w:p>
    <w:p w14:paraId="67154839" w14:textId="58321075" w:rsidR="0011060A" w:rsidRDefault="00365498" w:rsidP="00096B35">
      <w:r>
        <w:rPr>
          <w:noProof/>
        </w:rPr>
        <w:drawing>
          <wp:inline distT="0" distB="0" distL="0" distR="0" wp14:anchorId="1336417F" wp14:editId="56BA8DFE">
            <wp:extent cx="4319905" cy="4477823"/>
            <wp:effectExtent l="0" t="0" r="0" b="0"/>
            <wp:docPr id="129"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9905" cy="4477823"/>
                    </a:xfrm>
                    <a:prstGeom prst="rect">
                      <a:avLst/>
                    </a:prstGeom>
                    <a:noFill/>
                    <a:ln>
                      <a:noFill/>
                    </a:ln>
                  </pic:spPr>
                </pic:pic>
              </a:graphicData>
            </a:graphic>
          </wp:inline>
        </w:drawing>
      </w:r>
    </w:p>
    <w:p w14:paraId="3680A86C" w14:textId="77777777" w:rsidR="0011060A" w:rsidRDefault="0011060A" w:rsidP="00096B35"/>
    <w:p w14:paraId="5A699894" w14:textId="77777777" w:rsidR="0011060A" w:rsidRDefault="0011060A" w:rsidP="00096B35"/>
    <w:p w14:paraId="4DE61D91" w14:textId="6CBE4298" w:rsidR="00365498" w:rsidRDefault="007639DA" w:rsidP="00096B35">
      <w:r>
        <w:rPr>
          <w:noProof/>
        </w:rPr>
        <w:drawing>
          <wp:inline distT="0" distB="0" distL="0" distR="0" wp14:anchorId="1A807354" wp14:editId="6D54AC6C">
            <wp:extent cx="4319905" cy="5002995"/>
            <wp:effectExtent l="0" t="0" r="0" b="1270"/>
            <wp:docPr id="130"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9905" cy="5002995"/>
                    </a:xfrm>
                    <a:prstGeom prst="rect">
                      <a:avLst/>
                    </a:prstGeom>
                    <a:noFill/>
                    <a:ln>
                      <a:noFill/>
                    </a:ln>
                  </pic:spPr>
                </pic:pic>
              </a:graphicData>
            </a:graphic>
          </wp:inline>
        </w:drawing>
      </w:r>
    </w:p>
    <w:p w14:paraId="10092AC8" w14:textId="77777777" w:rsidR="00365498" w:rsidRDefault="00365498" w:rsidP="00096B35"/>
    <w:p w14:paraId="6467976E" w14:textId="64749B86" w:rsidR="007639DA" w:rsidRDefault="00FD2FEB" w:rsidP="00096B35">
      <w:r>
        <w:t>testFindOne, testCreate, testFinished, testDelete</w:t>
      </w:r>
      <w:r>
        <w:rPr>
          <w:rFonts w:hint="eastAsia"/>
        </w:rPr>
        <w:t>が追加される。</w:t>
      </w:r>
      <w:r w:rsidR="006165FB">
        <w:rPr>
          <w:rFonts w:hint="eastAsia"/>
        </w:rPr>
        <w:t>テストメソッドの修正は割愛する。</w:t>
      </w:r>
    </w:p>
    <w:p w14:paraId="2C55E9CD" w14:textId="77777777" w:rsidR="00FF53C5" w:rsidRDefault="00FF53C5" w:rsidP="00096B35"/>
    <w:p w14:paraId="76F716DD" w14:textId="115BF01B" w:rsidR="00FF53C5" w:rsidRDefault="00FF53C5" w:rsidP="00FF53C5">
      <w:pPr>
        <w:pStyle w:val="ae"/>
      </w:pPr>
      <w:r>
        <w:t xml:space="preserve">Memo: </w:t>
      </w:r>
    </w:p>
    <w:p w14:paraId="22DFE58C" w14:textId="428F8E83" w:rsidR="00FF53C5" w:rsidRDefault="00FF53C5" w:rsidP="00FF53C5">
      <w:pPr>
        <w:pStyle w:val="ae"/>
      </w:pPr>
      <w:r>
        <w:t>JUnit</w:t>
      </w:r>
      <w:r>
        <w:rPr>
          <w:rFonts w:hint="eastAsia"/>
        </w:rPr>
        <w:t>内で明示的にトランザクション管理したい場合は以下のように</w:t>
      </w:r>
      <w:r>
        <w:t>UserTransaction</w:t>
      </w:r>
      <w:r>
        <w:rPr>
          <w:rFonts w:hint="eastAsia"/>
        </w:rPr>
        <w:t>オブジェクトを取得して、コミット、ロールバックを行う。</w:t>
      </w:r>
    </w:p>
    <w:p w14:paraId="003521BD" w14:textId="77777777" w:rsidR="00FF53C5" w:rsidRDefault="00FF53C5" w:rsidP="00FF53C5">
      <w:pPr>
        <w:pStyle w:val="ae"/>
      </w:pPr>
    </w:p>
    <w:p w14:paraId="71538CB5" w14:textId="5CDCEF94" w:rsidR="00FF53C5" w:rsidRDefault="00FF53C5" w:rsidP="00FF53C5">
      <w:pPr>
        <w:pStyle w:val="af6"/>
      </w:pPr>
      <w:r w:rsidRPr="00FF53C5">
        <w:t>UserTransaction ut = (UserTransaction) context.lookup("java:comp/UserTransaction");</w:t>
      </w:r>
    </w:p>
    <w:p w14:paraId="64E50875" w14:textId="77777777" w:rsidR="003B4355" w:rsidRDefault="003B4355" w:rsidP="00FF53C5">
      <w:pPr>
        <w:pStyle w:val="af6"/>
      </w:pPr>
    </w:p>
    <w:p w14:paraId="41826E3C" w14:textId="7A1F8071" w:rsidR="003B4355" w:rsidRDefault="003B4355" w:rsidP="00FF53C5">
      <w:pPr>
        <w:pStyle w:val="af6"/>
      </w:pPr>
      <w:r>
        <w:rPr>
          <w:rFonts w:hint="eastAsia"/>
        </w:rPr>
        <w:t>トランザクション開始</w:t>
      </w:r>
    </w:p>
    <w:p w14:paraId="258F625E" w14:textId="67C89E95" w:rsidR="003B4355" w:rsidRDefault="003B4355" w:rsidP="00FF53C5">
      <w:pPr>
        <w:pStyle w:val="af6"/>
      </w:pPr>
      <w:r w:rsidRPr="003B4355">
        <w:t>ut.begin();</w:t>
      </w:r>
    </w:p>
    <w:p w14:paraId="1678B6E3" w14:textId="79F393A3" w:rsidR="003B4355" w:rsidRDefault="003B4355" w:rsidP="00FF53C5">
      <w:pPr>
        <w:pStyle w:val="af6"/>
      </w:pPr>
      <w:r>
        <w:rPr>
          <w:rFonts w:hint="eastAsia"/>
        </w:rPr>
        <w:t>トランザクションコミット</w:t>
      </w:r>
    </w:p>
    <w:p w14:paraId="1073DDF0" w14:textId="3DFD9739" w:rsidR="003B4355" w:rsidRDefault="003B4355" w:rsidP="00FF53C5">
      <w:pPr>
        <w:pStyle w:val="af6"/>
      </w:pPr>
      <w:r w:rsidRPr="003B4355">
        <w:t>ut.commit();</w:t>
      </w:r>
    </w:p>
    <w:p w14:paraId="449F3F52" w14:textId="23689020" w:rsidR="003B4355" w:rsidRDefault="003B4355" w:rsidP="00FF53C5">
      <w:pPr>
        <w:pStyle w:val="af6"/>
      </w:pPr>
      <w:r>
        <w:rPr>
          <w:rFonts w:hint="eastAsia"/>
        </w:rPr>
        <w:t>トランザクションロールバック</w:t>
      </w:r>
    </w:p>
    <w:p w14:paraId="7D6DE8B9" w14:textId="7C85FDE2" w:rsidR="003B4355" w:rsidRDefault="003B4355" w:rsidP="00FF53C5">
      <w:pPr>
        <w:pStyle w:val="af6"/>
      </w:pPr>
      <w:r>
        <w:t>ut.rollback();</w:t>
      </w:r>
    </w:p>
    <w:p w14:paraId="3F5E33CD" w14:textId="77777777" w:rsidR="00570B6F" w:rsidRDefault="00570B6F" w:rsidP="00FF53C5">
      <w:pPr>
        <w:pStyle w:val="af6"/>
      </w:pPr>
    </w:p>
    <w:p w14:paraId="5FA99F6E" w14:textId="7BBD4FF5" w:rsidR="00570B6F" w:rsidRDefault="00570B6F" w:rsidP="00FF53C5">
      <w:pPr>
        <w:pStyle w:val="af6"/>
      </w:pPr>
      <w:r>
        <w:rPr>
          <w:rFonts w:hint="eastAsia"/>
        </w:rPr>
        <w:t>必ずロールバックさせたい場合は</w:t>
      </w:r>
      <w:r w:rsidR="000A4F17">
        <w:t>begin</w:t>
      </w:r>
      <w:r w:rsidR="000A4F17">
        <w:rPr>
          <w:rFonts w:hint="eastAsia"/>
        </w:rPr>
        <w:t>後</w:t>
      </w:r>
      <w:r>
        <w:rPr>
          <w:rFonts w:hint="eastAsia"/>
        </w:rPr>
        <w:t>、</w:t>
      </w:r>
    </w:p>
    <w:p w14:paraId="1BF61172" w14:textId="328D0E2B" w:rsidR="00570B6F" w:rsidRDefault="00570B6F" w:rsidP="00FF53C5">
      <w:pPr>
        <w:pStyle w:val="af6"/>
      </w:pPr>
      <w:r>
        <w:t>ut.setRollbackOnly();</w:t>
      </w:r>
    </w:p>
    <w:p w14:paraId="4A081150" w14:textId="4D36B2E4" w:rsidR="00570B6F" w:rsidRDefault="00570B6F" w:rsidP="00FF53C5">
      <w:pPr>
        <w:pStyle w:val="af6"/>
      </w:pPr>
      <w:r>
        <w:rPr>
          <w:rFonts w:hint="eastAsia"/>
        </w:rPr>
        <w:t>を実行すれば良い。</w:t>
      </w:r>
    </w:p>
    <w:p w14:paraId="75293BE3" w14:textId="77777777" w:rsidR="007639DA" w:rsidRDefault="007639DA" w:rsidP="00096B35"/>
    <w:p w14:paraId="2E9D24B1" w14:textId="52AC888C" w:rsidR="000C7F69" w:rsidRDefault="00DD703A" w:rsidP="008F12FC">
      <w:pPr>
        <w:pStyle w:val="2"/>
      </w:pPr>
      <w:bookmarkStart w:id="914" w:name="_Toc238348463"/>
      <w:r>
        <w:t>JSF</w:t>
      </w:r>
      <w:r>
        <w:rPr>
          <w:rFonts w:hint="eastAsia"/>
        </w:rPr>
        <w:t>で</w:t>
      </w:r>
      <w:r w:rsidR="006E24AC">
        <w:rPr>
          <w:rFonts w:hint="eastAsia"/>
        </w:rPr>
        <w:t>画面</w:t>
      </w:r>
      <w:r>
        <w:rPr>
          <w:rFonts w:hint="eastAsia"/>
        </w:rPr>
        <w:t>を作成</w:t>
      </w:r>
      <w:bookmarkEnd w:id="914"/>
    </w:p>
    <w:p w14:paraId="79F4815D" w14:textId="77777777" w:rsidR="005D41C1" w:rsidRDefault="005D41C1" w:rsidP="00224516"/>
    <w:p w14:paraId="3413D169" w14:textId="42603470" w:rsidR="005D41C1" w:rsidRDefault="005D41C1" w:rsidP="00DD703A">
      <w:pPr>
        <w:pStyle w:val="3"/>
      </w:pPr>
      <w:bookmarkStart w:id="915" w:name="_Toc238348464"/>
      <w:r>
        <w:t>ManagedBean</w:t>
      </w:r>
      <w:r>
        <w:rPr>
          <w:rFonts w:hint="eastAsia"/>
        </w:rPr>
        <w:t>の作成</w:t>
      </w:r>
      <w:bookmarkEnd w:id="915"/>
    </w:p>
    <w:p w14:paraId="03568CC6" w14:textId="77777777" w:rsidR="00EC629D" w:rsidRDefault="00EC629D" w:rsidP="00EC629D"/>
    <w:p w14:paraId="66ADF662" w14:textId="45DAD241" w:rsidR="007B6417" w:rsidRDefault="00EC629D" w:rsidP="007B6417">
      <w:r>
        <w:t>Todo</w:t>
      </w:r>
      <w:r>
        <w:rPr>
          <w:rFonts w:hint="eastAsia"/>
        </w:rPr>
        <w:t>管理の画面遷移を制御する</w:t>
      </w:r>
      <w:r>
        <w:t>TodoController</w:t>
      </w:r>
      <w:r>
        <w:rPr>
          <w:rFonts w:hint="eastAsia"/>
        </w:rPr>
        <w:t>を作成する。</w:t>
      </w:r>
      <w:r w:rsidR="007B6417">
        <w:rPr>
          <w:rFonts w:hint="eastAsia"/>
        </w:rPr>
        <w:t>新規ファイルで「</w:t>
      </w:r>
      <w:r w:rsidR="007B6417">
        <w:t>JavaServer Faces</w:t>
      </w:r>
      <w:r w:rsidR="007B6417">
        <w:rPr>
          <w:rFonts w:hint="eastAsia"/>
        </w:rPr>
        <w:t>」</w:t>
      </w:r>
      <w:r w:rsidR="007B6417">
        <w:sym w:font="Wingdings" w:char="F0E0"/>
      </w:r>
      <w:r w:rsidR="007B6417">
        <w:rPr>
          <w:rFonts w:hint="eastAsia"/>
        </w:rPr>
        <w:t>「</w:t>
      </w:r>
      <w:r w:rsidR="007B6417">
        <w:rPr>
          <w:rFonts w:hint="eastAsia"/>
        </w:rPr>
        <w:t>JSF</w:t>
      </w:r>
      <w:r w:rsidR="007B6417">
        <w:rPr>
          <w:rFonts w:hint="eastAsia"/>
        </w:rPr>
        <w:t>管理対象</w:t>
      </w:r>
      <w:r w:rsidR="007B6417">
        <w:t>Bean</w:t>
      </w:r>
      <w:r w:rsidR="007B6417">
        <w:rPr>
          <w:rFonts w:hint="eastAsia"/>
        </w:rPr>
        <w:t>」を選択して「次」をクリック。</w:t>
      </w:r>
    </w:p>
    <w:p w14:paraId="2A634213" w14:textId="05C4B705" w:rsidR="00EC629D" w:rsidRDefault="00EC629D" w:rsidP="00EC629D"/>
    <w:p w14:paraId="0D9E0C9D" w14:textId="77777777" w:rsidR="00EC629D" w:rsidRPr="005D41C1" w:rsidRDefault="00EC629D" w:rsidP="005D41C1"/>
    <w:p w14:paraId="773BCCEF" w14:textId="1872BFA2" w:rsidR="005D41C1" w:rsidRDefault="005D41C1" w:rsidP="00224516">
      <w:r>
        <w:rPr>
          <w:noProof/>
        </w:rPr>
        <w:drawing>
          <wp:inline distT="0" distB="0" distL="0" distR="0" wp14:anchorId="0FACA9D4" wp14:editId="657FFC07">
            <wp:extent cx="4319905" cy="3030737"/>
            <wp:effectExtent l="0" t="0" r="0" b="0"/>
            <wp:docPr id="138"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9905" cy="3030737"/>
                    </a:xfrm>
                    <a:prstGeom prst="rect">
                      <a:avLst/>
                    </a:prstGeom>
                    <a:noFill/>
                    <a:ln>
                      <a:noFill/>
                    </a:ln>
                  </pic:spPr>
                </pic:pic>
              </a:graphicData>
            </a:graphic>
          </wp:inline>
        </w:drawing>
      </w:r>
    </w:p>
    <w:p w14:paraId="620CB27F" w14:textId="77777777" w:rsidR="00CE5E7B" w:rsidRDefault="00CE5E7B" w:rsidP="00224516"/>
    <w:p w14:paraId="1C2896FE" w14:textId="66558EB2" w:rsidR="00CE5E7B" w:rsidRDefault="00CE5E7B" w:rsidP="00224516">
      <w:r>
        <w:rPr>
          <w:rFonts w:hint="eastAsia"/>
        </w:rPr>
        <w:t>クラス名</w:t>
      </w:r>
      <w:r>
        <w:t>: TodoController</w:t>
      </w:r>
    </w:p>
    <w:p w14:paraId="285BD70B" w14:textId="4D761A9C" w:rsidR="00CE5E7B" w:rsidRDefault="00CE5E7B" w:rsidP="00224516">
      <w:r>
        <w:rPr>
          <w:rFonts w:hint="eastAsia"/>
        </w:rPr>
        <w:t>パッケージ名</w:t>
      </w:r>
      <w:r>
        <w:t>: todo.app.todo</w:t>
      </w:r>
    </w:p>
    <w:p w14:paraId="46E7B102" w14:textId="5155BE53" w:rsidR="00CE5E7B" w:rsidRDefault="00CE5E7B" w:rsidP="00224516">
      <w:r>
        <w:rPr>
          <w:rFonts w:hint="eastAsia"/>
        </w:rPr>
        <w:t>スコープ</w:t>
      </w:r>
      <w:r>
        <w:t>: request</w:t>
      </w:r>
    </w:p>
    <w:p w14:paraId="2955882C" w14:textId="1D3D21CF" w:rsidR="00CE5E7B" w:rsidRDefault="00CE5E7B" w:rsidP="00224516">
      <w:r>
        <w:rPr>
          <w:rFonts w:hint="eastAsia"/>
        </w:rPr>
        <w:t>を入力して「終了」をクリック。</w:t>
      </w:r>
    </w:p>
    <w:p w14:paraId="3361ABA7" w14:textId="3866444B" w:rsidR="005D41C1" w:rsidRDefault="005A6AB3" w:rsidP="00224516">
      <w:r>
        <w:rPr>
          <w:noProof/>
        </w:rPr>
        <w:drawing>
          <wp:inline distT="0" distB="0" distL="0" distR="0" wp14:anchorId="077D0817" wp14:editId="2B333F58">
            <wp:extent cx="4319905" cy="3663981"/>
            <wp:effectExtent l="0" t="0" r="0" b="0"/>
            <wp:docPr id="14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9905" cy="3663981"/>
                    </a:xfrm>
                    <a:prstGeom prst="rect">
                      <a:avLst/>
                    </a:prstGeom>
                    <a:noFill/>
                    <a:ln>
                      <a:noFill/>
                    </a:ln>
                  </pic:spPr>
                </pic:pic>
              </a:graphicData>
            </a:graphic>
          </wp:inline>
        </w:drawing>
      </w:r>
    </w:p>
    <w:p w14:paraId="3D70486B" w14:textId="77777777" w:rsidR="00BA5DED" w:rsidRDefault="00BA5DED" w:rsidP="00224516"/>
    <w:p w14:paraId="08E62E45" w14:textId="77777777" w:rsidR="0048407B" w:rsidRDefault="0048407B" w:rsidP="0048407B">
      <w:pPr>
        <w:pStyle w:val="af6"/>
      </w:pPr>
      <w:r>
        <w:t>package todo.app.todo;</w:t>
      </w:r>
    </w:p>
    <w:p w14:paraId="0189CE42" w14:textId="77777777" w:rsidR="0048407B" w:rsidRDefault="0048407B" w:rsidP="0048407B">
      <w:pPr>
        <w:pStyle w:val="af6"/>
      </w:pPr>
    </w:p>
    <w:p w14:paraId="6BD59DF7" w14:textId="77777777" w:rsidR="0048407B" w:rsidRDefault="0048407B" w:rsidP="0048407B">
      <w:pPr>
        <w:pStyle w:val="af6"/>
      </w:pPr>
      <w:r>
        <w:t>import javax.inject.Named;</w:t>
      </w:r>
    </w:p>
    <w:p w14:paraId="7D19EB96" w14:textId="77777777" w:rsidR="0048407B" w:rsidRDefault="0048407B" w:rsidP="0048407B">
      <w:pPr>
        <w:pStyle w:val="af6"/>
      </w:pPr>
      <w:r>
        <w:t>import javax.enterprise.context.RequestScoped;</w:t>
      </w:r>
    </w:p>
    <w:p w14:paraId="1FAF7DB1" w14:textId="77777777" w:rsidR="0048407B" w:rsidRDefault="0048407B" w:rsidP="0048407B">
      <w:pPr>
        <w:pStyle w:val="af6"/>
      </w:pPr>
    </w:p>
    <w:p w14:paraId="4B67F1D3" w14:textId="2F6CDF3D" w:rsidR="0048407B" w:rsidRDefault="0048407B" w:rsidP="0048407B">
      <w:pPr>
        <w:pStyle w:val="af6"/>
      </w:pPr>
      <w:r>
        <w:t>@Named(value = "todoController")</w:t>
      </w:r>
      <w:r w:rsidR="00ED2719">
        <w:t xml:space="preserve"> // (1)</w:t>
      </w:r>
    </w:p>
    <w:p w14:paraId="6DB50351" w14:textId="7EBCFB87" w:rsidR="0048407B" w:rsidRDefault="0048407B" w:rsidP="0048407B">
      <w:pPr>
        <w:pStyle w:val="af6"/>
      </w:pPr>
      <w:r>
        <w:t>@RequestScoped</w:t>
      </w:r>
      <w:r w:rsidR="00ED2719">
        <w:t xml:space="preserve"> // (2)</w:t>
      </w:r>
    </w:p>
    <w:p w14:paraId="544D2832" w14:textId="77777777" w:rsidR="0048407B" w:rsidRDefault="0048407B" w:rsidP="0048407B">
      <w:pPr>
        <w:pStyle w:val="af6"/>
      </w:pPr>
      <w:r>
        <w:t>public class TodoController {</w:t>
      </w:r>
    </w:p>
    <w:p w14:paraId="4EB6E463" w14:textId="77777777" w:rsidR="0048407B" w:rsidRDefault="0048407B" w:rsidP="0048407B">
      <w:pPr>
        <w:pStyle w:val="af6"/>
      </w:pPr>
    </w:p>
    <w:p w14:paraId="596478A3" w14:textId="77777777" w:rsidR="0048407B" w:rsidRDefault="0048407B" w:rsidP="0048407B">
      <w:pPr>
        <w:pStyle w:val="af6"/>
      </w:pPr>
      <w:r>
        <w:t xml:space="preserve">    /**</w:t>
      </w:r>
    </w:p>
    <w:p w14:paraId="7E74FAC6" w14:textId="77777777" w:rsidR="0048407B" w:rsidRDefault="0048407B" w:rsidP="0048407B">
      <w:pPr>
        <w:pStyle w:val="af6"/>
      </w:pPr>
      <w:r>
        <w:t xml:space="preserve">     * Creates a new instance of TodoController</w:t>
      </w:r>
    </w:p>
    <w:p w14:paraId="68C57DE8" w14:textId="77777777" w:rsidR="0048407B" w:rsidRDefault="0048407B" w:rsidP="0048407B">
      <w:pPr>
        <w:pStyle w:val="af6"/>
      </w:pPr>
      <w:r>
        <w:t xml:space="preserve">     */</w:t>
      </w:r>
    </w:p>
    <w:p w14:paraId="7B7C1068" w14:textId="77777777" w:rsidR="0048407B" w:rsidRDefault="0048407B" w:rsidP="0048407B">
      <w:pPr>
        <w:pStyle w:val="af6"/>
      </w:pPr>
      <w:r>
        <w:t xml:space="preserve">    public TodoController() {</w:t>
      </w:r>
    </w:p>
    <w:p w14:paraId="618E71E5" w14:textId="77777777" w:rsidR="0048407B" w:rsidRDefault="0048407B" w:rsidP="0048407B">
      <w:pPr>
        <w:pStyle w:val="af6"/>
      </w:pPr>
      <w:r>
        <w:t xml:space="preserve">    }</w:t>
      </w:r>
    </w:p>
    <w:p w14:paraId="0AEC6671" w14:textId="77777777" w:rsidR="0048407B" w:rsidRDefault="0048407B" w:rsidP="0048407B">
      <w:pPr>
        <w:pStyle w:val="af6"/>
      </w:pPr>
      <w:r>
        <w:t>}</w:t>
      </w:r>
    </w:p>
    <w:p w14:paraId="6811E4B7" w14:textId="77777777" w:rsidR="005A6AB3" w:rsidRDefault="005A6AB3" w:rsidP="0048407B">
      <w:pPr>
        <w:pStyle w:val="af6"/>
      </w:pPr>
    </w:p>
    <w:p w14:paraId="118020D7" w14:textId="77777777" w:rsidR="005A6AB3" w:rsidRDefault="005A6AB3" w:rsidP="00224516"/>
    <w:tbl>
      <w:tblPr>
        <w:tblStyle w:val="a5"/>
        <w:tblW w:w="0" w:type="auto"/>
        <w:tblLook w:val="04A0" w:firstRow="1" w:lastRow="0" w:firstColumn="1" w:lastColumn="0" w:noHBand="0" w:noVBand="1"/>
      </w:tblPr>
      <w:tblGrid>
        <w:gridCol w:w="675"/>
        <w:gridCol w:w="6326"/>
      </w:tblGrid>
      <w:tr w:rsidR="00332DE1" w14:paraId="73DABABB" w14:textId="77777777" w:rsidTr="002061B0">
        <w:tc>
          <w:tcPr>
            <w:tcW w:w="675" w:type="dxa"/>
          </w:tcPr>
          <w:p w14:paraId="73C4DEA6" w14:textId="77777777" w:rsidR="00332DE1" w:rsidRDefault="00332DE1" w:rsidP="002061B0">
            <w:r>
              <w:rPr>
                <w:rFonts w:hint="eastAsia"/>
              </w:rPr>
              <w:t>項番</w:t>
            </w:r>
          </w:p>
        </w:tc>
        <w:tc>
          <w:tcPr>
            <w:tcW w:w="6326" w:type="dxa"/>
          </w:tcPr>
          <w:p w14:paraId="629E7426" w14:textId="77777777" w:rsidR="00332DE1" w:rsidRDefault="00332DE1" w:rsidP="002061B0">
            <w:r>
              <w:rPr>
                <w:rFonts w:hint="eastAsia"/>
              </w:rPr>
              <w:t>説明</w:t>
            </w:r>
          </w:p>
        </w:tc>
      </w:tr>
      <w:tr w:rsidR="00332DE1" w14:paraId="5BCEAF92" w14:textId="77777777" w:rsidTr="002061B0">
        <w:tc>
          <w:tcPr>
            <w:tcW w:w="675" w:type="dxa"/>
          </w:tcPr>
          <w:p w14:paraId="293A8B7A" w14:textId="77777777" w:rsidR="00332DE1" w:rsidRDefault="00332DE1" w:rsidP="002061B0">
            <w:r>
              <w:t>(1)</w:t>
            </w:r>
          </w:p>
        </w:tc>
        <w:tc>
          <w:tcPr>
            <w:tcW w:w="6326" w:type="dxa"/>
          </w:tcPr>
          <w:p w14:paraId="46057E64" w14:textId="08F84B65" w:rsidR="00332DE1" w:rsidRDefault="00E54E71" w:rsidP="002061B0">
            <w:r>
              <w:t>@Named</w:t>
            </w:r>
            <w:r>
              <w:rPr>
                <w:rFonts w:hint="eastAsia"/>
              </w:rPr>
              <w:t>アノテーションを付けることで、</w:t>
            </w:r>
            <w:r w:rsidR="009757CA">
              <w:t>CDI</w:t>
            </w:r>
            <w:r w:rsidR="009757CA">
              <w:rPr>
                <w:rFonts w:hint="eastAsia"/>
              </w:rPr>
              <w:t>の機能により</w:t>
            </w:r>
            <w:r>
              <w:rPr>
                <w:rFonts w:hint="eastAsia"/>
              </w:rPr>
              <w:t>このクラスが</w:t>
            </w:r>
            <w:r>
              <w:t>JSF</w:t>
            </w:r>
            <w:r>
              <w:rPr>
                <w:rFonts w:hint="eastAsia"/>
              </w:rPr>
              <w:t>の管理対象</w:t>
            </w:r>
            <w:r>
              <w:t>Bean(ManagedBean)</w:t>
            </w:r>
            <w:r>
              <w:rPr>
                <w:rFonts w:hint="eastAsia"/>
              </w:rPr>
              <w:t>であると認識される。</w:t>
            </w:r>
            <w:r w:rsidR="004E366E">
              <w:t>value</w:t>
            </w:r>
            <w:r w:rsidR="004E366E">
              <w:rPr>
                <w:rFonts w:hint="eastAsia"/>
              </w:rPr>
              <w:t>に渡した値で次に説明する</w:t>
            </w:r>
            <w:r w:rsidR="004E366E">
              <w:t>facelets</w:t>
            </w:r>
            <w:r w:rsidR="004E366E">
              <w:rPr>
                <w:rFonts w:hint="eastAsia"/>
              </w:rPr>
              <w:t>から</w:t>
            </w:r>
            <w:r w:rsidR="004E366E">
              <w:t>#{</w:t>
            </w:r>
            <w:r w:rsidR="004E366E">
              <w:rPr>
                <w:rFonts w:hint="eastAsia"/>
              </w:rPr>
              <w:t>名前</w:t>
            </w:r>
            <w:r w:rsidR="004E366E">
              <w:t>}</w:t>
            </w:r>
            <w:r w:rsidR="004E366E">
              <w:rPr>
                <w:rFonts w:hint="eastAsia"/>
              </w:rPr>
              <w:t>形式のアクセスが出来るようになる。</w:t>
            </w:r>
          </w:p>
        </w:tc>
      </w:tr>
      <w:tr w:rsidR="00332DE1" w14:paraId="1CDE04F5" w14:textId="77777777" w:rsidTr="002061B0">
        <w:tc>
          <w:tcPr>
            <w:tcW w:w="675" w:type="dxa"/>
          </w:tcPr>
          <w:p w14:paraId="23326DCD" w14:textId="77777777" w:rsidR="00332DE1" w:rsidRDefault="00332DE1" w:rsidP="002061B0">
            <w:r>
              <w:t>(2)</w:t>
            </w:r>
          </w:p>
        </w:tc>
        <w:tc>
          <w:tcPr>
            <w:tcW w:w="6326" w:type="dxa"/>
          </w:tcPr>
          <w:p w14:paraId="25A41654" w14:textId="49AED2D7" w:rsidR="00332DE1" w:rsidRDefault="00012B85" w:rsidP="002061B0">
            <w:r>
              <w:t>ManagedBean</w:t>
            </w:r>
            <w:r>
              <w:rPr>
                <w:rFonts w:hint="eastAsia"/>
              </w:rPr>
              <w:t>のスコープを指定する。ここではリクエストスコープを指定する。</w:t>
            </w:r>
            <w:r w:rsidR="00F73F87">
              <w:rPr>
                <w:rFonts w:hint="eastAsia"/>
              </w:rPr>
              <w:t>毎リクエストでこのオブジェクトが作成されることに鳴る。</w:t>
            </w:r>
          </w:p>
          <w:p w14:paraId="60AB0B51" w14:textId="7DA0DFBC" w:rsidR="009757CA" w:rsidRDefault="009757CA" w:rsidP="002061B0">
            <w:r>
              <w:rPr>
                <w:rFonts w:hint="eastAsia"/>
              </w:rPr>
              <w:t>他には</w:t>
            </w:r>
            <w:r>
              <w:t>ApplicationScoped</w:t>
            </w:r>
            <w:r>
              <w:rPr>
                <w:rFonts w:hint="eastAsia"/>
              </w:rPr>
              <w:t>や</w:t>
            </w:r>
            <w:r w:rsidR="00F73F87">
              <w:t>SessionScopde</w:t>
            </w:r>
            <w:r w:rsidR="00F73F87">
              <w:rPr>
                <w:rFonts w:hint="eastAsia"/>
              </w:rPr>
              <w:t>等がある。</w:t>
            </w:r>
          </w:p>
        </w:tc>
      </w:tr>
    </w:tbl>
    <w:p w14:paraId="1E305F7E" w14:textId="77777777" w:rsidR="00332DE1" w:rsidRDefault="00332DE1" w:rsidP="00224516"/>
    <w:p w14:paraId="40CC2C1B" w14:textId="77777777" w:rsidR="00332DE1" w:rsidRDefault="00332DE1" w:rsidP="00224516"/>
    <w:p w14:paraId="179717E6" w14:textId="5618CD71" w:rsidR="00BA5DED" w:rsidRDefault="00135AB9" w:rsidP="00135AB9">
      <w:pPr>
        <w:pStyle w:val="3"/>
      </w:pPr>
      <w:bookmarkStart w:id="916" w:name="_Toc238348465"/>
      <w:r>
        <w:t>Facelet</w:t>
      </w:r>
      <w:r w:rsidR="00BA5DED">
        <w:t>s</w:t>
      </w:r>
      <w:r w:rsidR="00BA5DED">
        <w:rPr>
          <w:rFonts w:hint="eastAsia"/>
        </w:rPr>
        <w:t>の作成</w:t>
      </w:r>
      <w:bookmarkEnd w:id="916"/>
    </w:p>
    <w:p w14:paraId="108E53CD" w14:textId="77777777" w:rsidR="00135AB9" w:rsidRDefault="00135AB9" w:rsidP="00BA5DED"/>
    <w:p w14:paraId="742A7185" w14:textId="3ABF9343" w:rsidR="00E86FE8" w:rsidRDefault="00BB022D" w:rsidP="00E86FE8">
      <w:r>
        <w:t>View</w:t>
      </w:r>
      <w:r>
        <w:rPr>
          <w:rFonts w:hint="eastAsia"/>
        </w:rPr>
        <w:t>として</w:t>
      </w:r>
      <w:r w:rsidR="007C32FB">
        <w:t>Facelets(</w:t>
      </w:r>
      <w:r>
        <w:t>list.xhtml</w:t>
      </w:r>
      <w:r w:rsidR="007C32FB">
        <w:t>)</w:t>
      </w:r>
      <w:r>
        <w:rPr>
          <w:rFonts w:hint="eastAsia"/>
        </w:rPr>
        <w:t>を作成する。</w:t>
      </w:r>
      <w:r w:rsidR="00E86FE8">
        <w:rPr>
          <w:rFonts w:hint="eastAsia"/>
        </w:rPr>
        <w:t>新規ファイルで「</w:t>
      </w:r>
      <w:r w:rsidR="00E86FE8">
        <w:t>JavaServer Faces</w:t>
      </w:r>
      <w:r w:rsidR="00E86FE8">
        <w:rPr>
          <w:rFonts w:hint="eastAsia"/>
        </w:rPr>
        <w:t>」</w:t>
      </w:r>
      <w:r w:rsidR="00E86FE8">
        <w:sym w:font="Wingdings" w:char="F0E0"/>
      </w:r>
      <w:r w:rsidR="00E86FE8">
        <w:rPr>
          <w:rFonts w:hint="eastAsia"/>
        </w:rPr>
        <w:t>「</w:t>
      </w:r>
      <w:r w:rsidR="00E86FE8">
        <w:rPr>
          <w:rFonts w:hint="eastAsia"/>
        </w:rPr>
        <w:t>JSF</w:t>
      </w:r>
      <w:r w:rsidR="00E86FE8">
        <w:rPr>
          <w:rFonts w:hint="eastAsia"/>
        </w:rPr>
        <w:t>ページ」を選択して「次」をクリック。</w:t>
      </w:r>
    </w:p>
    <w:p w14:paraId="1A7CA308" w14:textId="7BA38469" w:rsidR="00BA5DED" w:rsidRDefault="00BA5DED" w:rsidP="00BA5DED"/>
    <w:p w14:paraId="2D5F678D" w14:textId="77777777" w:rsidR="00BB022D" w:rsidRPr="00BA5DED" w:rsidRDefault="00BB022D" w:rsidP="00BA5DED"/>
    <w:p w14:paraId="1E0C76D6" w14:textId="40B13890" w:rsidR="00224516" w:rsidRDefault="00E06BDC" w:rsidP="00224516">
      <w:r>
        <w:rPr>
          <w:noProof/>
        </w:rPr>
        <w:drawing>
          <wp:inline distT="0" distB="0" distL="0" distR="0" wp14:anchorId="4BD4660F" wp14:editId="42DA0E53">
            <wp:extent cx="4319905" cy="3066338"/>
            <wp:effectExtent l="0" t="0" r="0" b="7620"/>
            <wp:docPr id="136"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19905" cy="3066338"/>
                    </a:xfrm>
                    <a:prstGeom prst="rect">
                      <a:avLst/>
                    </a:prstGeom>
                    <a:noFill/>
                    <a:ln>
                      <a:noFill/>
                    </a:ln>
                  </pic:spPr>
                </pic:pic>
              </a:graphicData>
            </a:graphic>
          </wp:inline>
        </w:drawing>
      </w:r>
    </w:p>
    <w:p w14:paraId="4264684F" w14:textId="77777777" w:rsidR="00E06BDC" w:rsidRDefault="00E06BDC" w:rsidP="00224516"/>
    <w:p w14:paraId="40CA1D7B" w14:textId="6BD17F66" w:rsidR="008D028E" w:rsidRDefault="008D028E" w:rsidP="00224516">
      <w:r>
        <w:rPr>
          <w:rFonts w:hint="eastAsia"/>
        </w:rPr>
        <w:t>ファイル名</w:t>
      </w:r>
      <w:r>
        <w:t>: list</w:t>
      </w:r>
    </w:p>
    <w:p w14:paraId="2579101C" w14:textId="7EC36FB6" w:rsidR="00554AC1" w:rsidRDefault="00554AC1" w:rsidP="00224516">
      <w:r>
        <w:rPr>
          <w:rFonts w:hint="eastAsia"/>
        </w:rPr>
        <w:t>フォルダ：</w:t>
      </w:r>
      <w:r>
        <w:t xml:space="preserve"> todo</w:t>
      </w:r>
    </w:p>
    <w:p w14:paraId="2AA18B4F" w14:textId="0DA61EB5" w:rsidR="00554AC1" w:rsidRDefault="00554AC1" w:rsidP="00224516">
      <w:r>
        <w:rPr>
          <w:rFonts w:hint="eastAsia"/>
        </w:rPr>
        <w:t>オプション</w:t>
      </w:r>
      <w:r>
        <w:t>: facelets</w:t>
      </w:r>
    </w:p>
    <w:p w14:paraId="38F4B449" w14:textId="11A152A2" w:rsidR="00554AC1" w:rsidRDefault="00554AC1" w:rsidP="00224516">
      <w:r>
        <w:rPr>
          <w:rFonts w:hint="eastAsia"/>
        </w:rPr>
        <w:t>を入力して「終了」をクリック。</w:t>
      </w:r>
    </w:p>
    <w:p w14:paraId="21027698" w14:textId="43978ECD" w:rsidR="00E06BDC" w:rsidRDefault="00BA5DED" w:rsidP="00224516">
      <w:r>
        <w:rPr>
          <w:noProof/>
        </w:rPr>
        <w:drawing>
          <wp:inline distT="0" distB="0" distL="0" distR="0" wp14:anchorId="70266E19" wp14:editId="6E39E0C1">
            <wp:extent cx="4319905" cy="3053417"/>
            <wp:effectExtent l="0" t="0" r="0" b="0"/>
            <wp:docPr id="139"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9905" cy="3053417"/>
                    </a:xfrm>
                    <a:prstGeom prst="rect">
                      <a:avLst/>
                    </a:prstGeom>
                    <a:noFill/>
                    <a:ln>
                      <a:noFill/>
                    </a:ln>
                  </pic:spPr>
                </pic:pic>
              </a:graphicData>
            </a:graphic>
          </wp:inline>
        </w:drawing>
      </w:r>
    </w:p>
    <w:p w14:paraId="322D7B0A" w14:textId="77777777" w:rsidR="004C77D9" w:rsidRDefault="004C77D9" w:rsidP="00224516"/>
    <w:p w14:paraId="5F114DC2" w14:textId="50983237" w:rsidR="008D028E" w:rsidRDefault="008D028E" w:rsidP="00224516">
      <w:r>
        <w:t>Web</w:t>
      </w:r>
      <w:r>
        <w:rPr>
          <w:rFonts w:hint="eastAsia"/>
        </w:rPr>
        <w:t>ページフォルダに</w:t>
      </w:r>
      <w:r>
        <w:t>todo/list.xhtml</w:t>
      </w:r>
      <w:r>
        <w:rPr>
          <w:rFonts w:hint="eastAsia"/>
        </w:rPr>
        <w:t>が生成される。</w:t>
      </w:r>
    </w:p>
    <w:p w14:paraId="0017DA20" w14:textId="6CEB566D" w:rsidR="00311489" w:rsidRDefault="000E25F6" w:rsidP="00224516">
      <w:r>
        <w:rPr>
          <w:rFonts w:hint="eastAsia"/>
        </w:rPr>
        <w:t>生成されたファイルを後ほど修正する。</w:t>
      </w:r>
    </w:p>
    <w:p w14:paraId="2E17ADBB" w14:textId="77777777" w:rsidR="00311489" w:rsidRDefault="00311489" w:rsidP="00224516"/>
    <w:p w14:paraId="25C835C2" w14:textId="30A06CB0" w:rsidR="004C77D9" w:rsidRDefault="004C77D9" w:rsidP="004C77D9">
      <w:pPr>
        <w:pStyle w:val="3"/>
      </w:pPr>
      <w:bookmarkStart w:id="917" w:name="_Toc238348466"/>
      <w:r>
        <w:rPr>
          <w:rFonts w:hint="eastAsia"/>
        </w:rPr>
        <w:t>日本語の文字化けに対応する</w:t>
      </w:r>
      <w:bookmarkEnd w:id="917"/>
    </w:p>
    <w:p w14:paraId="1B5F8D5C" w14:textId="7716E9F2" w:rsidR="000E25F6" w:rsidRDefault="000E25F6" w:rsidP="004C77D9">
      <w:r>
        <w:t>facelets</w:t>
      </w:r>
      <w:r>
        <w:rPr>
          <w:rFonts w:hint="eastAsia"/>
        </w:rPr>
        <w:t>を実装する前に</w:t>
      </w:r>
      <w:r w:rsidR="00767A54">
        <w:t>Glassfish</w:t>
      </w:r>
      <w:r w:rsidR="00767A54">
        <w:rPr>
          <w:rFonts w:hint="eastAsia"/>
        </w:rPr>
        <w:t>の設定を行う。</w:t>
      </w:r>
      <w:r w:rsidR="00767A54">
        <w:t>Glassfish</w:t>
      </w:r>
      <w:r w:rsidR="00767A54">
        <w:rPr>
          <w:rFonts w:hint="eastAsia"/>
        </w:rPr>
        <w:t>のエンコーディングはデフォルトで日本語に対応していないため、リクエスト・レスポンス中の日本語が文字化けしてしまう。そこで、エンコーディングで</w:t>
      </w:r>
      <w:r w:rsidR="00767A54">
        <w:t>UTF-8</w:t>
      </w:r>
      <w:r w:rsidR="00767A54">
        <w:rPr>
          <w:rFonts w:hint="eastAsia"/>
        </w:rPr>
        <w:t>が使用されるように設定する必要がある。</w:t>
      </w:r>
    </w:p>
    <w:p w14:paraId="6C9764B5" w14:textId="77777777" w:rsidR="00E007B1" w:rsidRDefault="00E007B1" w:rsidP="004C77D9"/>
    <w:p w14:paraId="06FF625A" w14:textId="1515DEC8" w:rsidR="00E007B1" w:rsidRDefault="00E007B1" w:rsidP="004C77D9">
      <w:r>
        <w:rPr>
          <w:rFonts w:hint="eastAsia"/>
        </w:rPr>
        <w:t>新規ファイルで「</w:t>
      </w:r>
      <w:r>
        <w:t>Glassfish</w:t>
      </w:r>
      <w:r>
        <w:rPr>
          <w:rFonts w:hint="eastAsia"/>
        </w:rPr>
        <w:t>」</w:t>
      </w:r>
      <w:r>
        <w:sym w:font="Wingdings" w:char="F0E0"/>
      </w:r>
      <w:r>
        <w:rPr>
          <w:rFonts w:hint="eastAsia"/>
        </w:rPr>
        <w:t>「</w:t>
      </w:r>
      <w:r>
        <w:rPr>
          <w:rFonts w:hint="eastAsia"/>
        </w:rPr>
        <w:t>Glassfish</w:t>
      </w:r>
      <w:r>
        <w:rPr>
          <w:rFonts w:hint="eastAsia"/>
        </w:rPr>
        <w:t>ディスクリプタ」を選択して「次」をクリック。</w:t>
      </w:r>
    </w:p>
    <w:p w14:paraId="0CC325E7" w14:textId="69E08A1A" w:rsidR="004C77D9" w:rsidRDefault="004C77D9" w:rsidP="004C77D9">
      <w:r>
        <w:rPr>
          <w:noProof/>
        </w:rPr>
        <w:drawing>
          <wp:inline distT="0" distB="0" distL="0" distR="0" wp14:anchorId="70A4621B" wp14:editId="767B26E4">
            <wp:extent cx="4319905" cy="3063005"/>
            <wp:effectExtent l="0" t="0" r="0" b="10795"/>
            <wp:docPr id="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9905" cy="3063005"/>
                    </a:xfrm>
                    <a:prstGeom prst="rect">
                      <a:avLst/>
                    </a:prstGeom>
                    <a:noFill/>
                    <a:ln>
                      <a:noFill/>
                    </a:ln>
                  </pic:spPr>
                </pic:pic>
              </a:graphicData>
            </a:graphic>
          </wp:inline>
        </w:drawing>
      </w:r>
    </w:p>
    <w:p w14:paraId="44F5D4D0" w14:textId="77777777" w:rsidR="004C77D9" w:rsidRDefault="004C77D9" w:rsidP="004C77D9"/>
    <w:p w14:paraId="651C29C2" w14:textId="18281368" w:rsidR="00FA4363" w:rsidRDefault="00FA4363" w:rsidP="004C77D9">
      <w:r>
        <w:rPr>
          <w:rFonts w:hint="eastAsia"/>
        </w:rPr>
        <w:t>「終了」をクリック。</w:t>
      </w:r>
    </w:p>
    <w:p w14:paraId="25F1FF10" w14:textId="040001F0" w:rsidR="004C77D9" w:rsidRPr="004C77D9" w:rsidRDefault="004C77D9" w:rsidP="004C77D9">
      <w:r>
        <w:rPr>
          <w:noProof/>
        </w:rPr>
        <w:drawing>
          <wp:inline distT="0" distB="0" distL="0" distR="0" wp14:anchorId="7801A6A1" wp14:editId="674F19A0">
            <wp:extent cx="4319905" cy="3038237"/>
            <wp:effectExtent l="0" t="0" r="0" b="10160"/>
            <wp:docPr id="1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9905" cy="3038237"/>
                    </a:xfrm>
                    <a:prstGeom prst="rect">
                      <a:avLst/>
                    </a:prstGeom>
                    <a:noFill/>
                    <a:ln>
                      <a:noFill/>
                    </a:ln>
                  </pic:spPr>
                </pic:pic>
              </a:graphicData>
            </a:graphic>
          </wp:inline>
        </w:drawing>
      </w:r>
    </w:p>
    <w:p w14:paraId="52DAE26E" w14:textId="77777777" w:rsidR="004C77D9" w:rsidRDefault="004C77D9" w:rsidP="00224516"/>
    <w:p w14:paraId="0D8DFE86" w14:textId="19FBEEC3" w:rsidR="0080023A" w:rsidRDefault="0080023A" w:rsidP="00224516">
      <w:r>
        <w:t>glassfish-web.xml</w:t>
      </w:r>
      <w:r>
        <w:rPr>
          <w:rFonts w:hint="eastAsia"/>
        </w:rPr>
        <w:t>を次のように修正する。</w:t>
      </w:r>
    </w:p>
    <w:p w14:paraId="4A35CF11" w14:textId="77777777" w:rsidR="004C77D9" w:rsidRDefault="004C77D9" w:rsidP="004C77D9">
      <w:pPr>
        <w:pStyle w:val="af6"/>
      </w:pPr>
      <w:r>
        <w:t>&lt;?xml version="1.0" encoding="UTF-8"?&gt;</w:t>
      </w:r>
    </w:p>
    <w:p w14:paraId="0D559E43" w14:textId="77777777" w:rsidR="004C77D9" w:rsidRDefault="004C77D9" w:rsidP="004C77D9">
      <w:pPr>
        <w:pStyle w:val="af6"/>
      </w:pPr>
      <w:r>
        <w:t>&lt;!DOCTYPE glassfish-web-app PUBLIC "-//GlassFish.org//DTD GlassFish Application Server 3.1 Servlet 3.0//EN" "http://glassfish.org/dtds/glassfish-web-app_3_0-1.dtd"&gt;</w:t>
      </w:r>
    </w:p>
    <w:p w14:paraId="28A53713" w14:textId="77777777" w:rsidR="004C77D9" w:rsidRDefault="004C77D9" w:rsidP="004C77D9">
      <w:pPr>
        <w:pStyle w:val="af6"/>
      </w:pPr>
      <w:r>
        <w:t>&lt;glassfish-web-app error-url=""&gt;</w:t>
      </w:r>
    </w:p>
    <w:p w14:paraId="653E995C" w14:textId="77777777" w:rsidR="004C77D9" w:rsidRDefault="004C77D9" w:rsidP="004C77D9">
      <w:pPr>
        <w:pStyle w:val="af6"/>
      </w:pPr>
      <w:r>
        <w:t xml:space="preserve">  &lt;class-loader delegate="true"/&gt;</w:t>
      </w:r>
    </w:p>
    <w:p w14:paraId="2D8E46E0" w14:textId="77777777" w:rsidR="004C77D9" w:rsidRDefault="004C77D9" w:rsidP="004C77D9">
      <w:pPr>
        <w:pStyle w:val="af6"/>
      </w:pPr>
      <w:r>
        <w:t xml:space="preserve">  &lt;jsp-config&gt;</w:t>
      </w:r>
    </w:p>
    <w:p w14:paraId="4641BACB" w14:textId="77777777" w:rsidR="004C77D9" w:rsidRDefault="004C77D9" w:rsidP="004C77D9">
      <w:pPr>
        <w:pStyle w:val="af6"/>
      </w:pPr>
      <w:r>
        <w:t xml:space="preserve">    &lt;property name="keepgenerated" value="true"&gt;</w:t>
      </w:r>
    </w:p>
    <w:p w14:paraId="62A7D928" w14:textId="77777777" w:rsidR="004C77D9" w:rsidRDefault="004C77D9" w:rsidP="004C77D9">
      <w:pPr>
        <w:pStyle w:val="af6"/>
      </w:pPr>
      <w:r>
        <w:t xml:space="preserve">      &lt;description&gt;Keep a copy of the generated servlet class' java code.&lt;/description&gt;</w:t>
      </w:r>
    </w:p>
    <w:p w14:paraId="5C42C472" w14:textId="77777777" w:rsidR="004C77D9" w:rsidRDefault="004C77D9" w:rsidP="004C77D9">
      <w:pPr>
        <w:pStyle w:val="af6"/>
      </w:pPr>
      <w:r>
        <w:t xml:space="preserve">    &lt;/property&gt;</w:t>
      </w:r>
    </w:p>
    <w:p w14:paraId="08773F5B" w14:textId="77777777" w:rsidR="004C77D9" w:rsidRDefault="004C77D9" w:rsidP="004C77D9">
      <w:pPr>
        <w:pStyle w:val="af6"/>
      </w:pPr>
      <w:r>
        <w:t xml:space="preserve">  &lt;/jsp-config&gt;</w:t>
      </w:r>
    </w:p>
    <w:p w14:paraId="61C635C9" w14:textId="77777777" w:rsidR="004C77D9" w:rsidRDefault="004C77D9" w:rsidP="004C77D9">
      <w:pPr>
        <w:pStyle w:val="af6"/>
      </w:pPr>
      <w:r>
        <w:t xml:space="preserve">  </w:t>
      </w:r>
      <w:r w:rsidRPr="004C77D9">
        <w:rPr>
          <w:highlight w:val="yellow"/>
        </w:rPr>
        <w:t>&lt;parameter-encoding default-charset="UTF-8" /&gt;</w:t>
      </w:r>
    </w:p>
    <w:p w14:paraId="1948D3D6" w14:textId="0C0A54E9" w:rsidR="004C77D9" w:rsidRDefault="004C77D9" w:rsidP="004C77D9">
      <w:pPr>
        <w:pStyle w:val="af6"/>
      </w:pPr>
      <w:r>
        <w:t>&lt;/glassfish-web-app&gt;</w:t>
      </w:r>
    </w:p>
    <w:p w14:paraId="19F36DB8" w14:textId="77777777" w:rsidR="004C77D9" w:rsidRDefault="004C77D9" w:rsidP="00224516"/>
    <w:p w14:paraId="5F37B99F" w14:textId="77777777" w:rsidR="00224516" w:rsidRDefault="00224516" w:rsidP="00224516"/>
    <w:p w14:paraId="73F976F6" w14:textId="58845940" w:rsidR="00CF77C1" w:rsidRDefault="005A2AF5" w:rsidP="003712A9">
      <w:pPr>
        <w:pStyle w:val="3"/>
      </w:pPr>
      <w:bookmarkStart w:id="918" w:name="_Toc238348467"/>
      <w:r>
        <w:rPr>
          <w:rFonts w:hint="eastAsia"/>
        </w:rPr>
        <w:t>Todo全件表示</w:t>
      </w:r>
      <w:bookmarkEnd w:id="918"/>
    </w:p>
    <w:p w14:paraId="35C46B22" w14:textId="311E9179" w:rsidR="00DB78DE" w:rsidRDefault="00DB78DE" w:rsidP="009B669F">
      <w:r>
        <w:rPr>
          <w:rFonts w:hint="eastAsia"/>
        </w:rPr>
        <w:t>いよいよ画面の実装を行う。</w:t>
      </w:r>
    </w:p>
    <w:p w14:paraId="4B4ECD25" w14:textId="77777777" w:rsidR="00DB78DE" w:rsidRDefault="00DB78DE" w:rsidP="009B669F"/>
    <w:p w14:paraId="2053D79F" w14:textId="5DCFE1E5" w:rsidR="009B669F" w:rsidRDefault="00DB78DE" w:rsidP="009B669F">
      <w:r>
        <w:rPr>
          <w:rFonts w:hint="eastAsia"/>
        </w:rPr>
        <w:t>まず</w:t>
      </w:r>
      <w:r w:rsidR="009B669F">
        <w:rPr>
          <w:rFonts w:hint="eastAsia"/>
        </w:rPr>
        <w:t>は</w:t>
      </w:r>
      <w:r w:rsidR="009B669F">
        <w:rPr>
          <w:rFonts w:hint="eastAsia"/>
        </w:rPr>
        <w:t>TODO</w:t>
      </w:r>
      <w:r w:rsidR="009B669F">
        <w:rPr>
          <w:rFonts w:hint="eastAsia"/>
        </w:rPr>
        <w:t>の全件表示を行う。</w:t>
      </w:r>
    </w:p>
    <w:p w14:paraId="4455A517" w14:textId="77777777" w:rsidR="00CF77C1" w:rsidRDefault="00CF77C1" w:rsidP="00224516"/>
    <w:p w14:paraId="4B83BD36" w14:textId="4E8A3235" w:rsidR="009B669F" w:rsidRDefault="00D42E7D" w:rsidP="003712A9">
      <w:pPr>
        <w:pStyle w:val="4"/>
      </w:pPr>
      <w:r>
        <w:t>TodoController</w:t>
      </w:r>
      <w:r>
        <w:rPr>
          <w:rFonts w:hint="eastAsia"/>
        </w:rPr>
        <w:t>の修正</w:t>
      </w:r>
    </w:p>
    <w:p w14:paraId="26B4F458" w14:textId="77777777" w:rsidR="00D42E7D" w:rsidRDefault="00D42E7D" w:rsidP="00D42E7D"/>
    <w:p w14:paraId="4869CEB2" w14:textId="77777777" w:rsidR="001B108E" w:rsidRDefault="001B108E" w:rsidP="001B108E">
      <w:pPr>
        <w:pStyle w:val="af6"/>
      </w:pPr>
      <w:r>
        <w:t>package todo.app.todo;</w:t>
      </w:r>
    </w:p>
    <w:p w14:paraId="1E2B6306" w14:textId="77777777" w:rsidR="001B108E" w:rsidRDefault="001B108E" w:rsidP="001B108E">
      <w:pPr>
        <w:pStyle w:val="af6"/>
      </w:pPr>
    </w:p>
    <w:p w14:paraId="0182A74A" w14:textId="77777777" w:rsidR="001B108E" w:rsidRPr="00C50582" w:rsidRDefault="001B108E" w:rsidP="001B108E">
      <w:pPr>
        <w:pStyle w:val="af6"/>
        <w:rPr>
          <w:highlight w:val="yellow"/>
        </w:rPr>
      </w:pPr>
      <w:r w:rsidRPr="00C50582">
        <w:rPr>
          <w:highlight w:val="yellow"/>
        </w:rPr>
        <w:t>import java.util.List;</w:t>
      </w:r>
    </w:p>
    <w:p w14:paraId="0C5867A6" w14:textId="77777777" w:rsidR="001B108E" w:rsidRPr="00C50582" w:rsidRDefault="001B108E" w:rsidP="001B108E">
      <w:pPr>
        <w:pStyle w:val="af6"/>
        <w:rPr>
          <w:highlight w:val="yellow"/>
        </w:rPr>
      </w:pPr>
      <w:r w:rsidRPr="00C50582">
        <w:rPr>
          <w:highlight w:val="yellow"/>
        </w:rPr>
        <w:t>import javax.annotation.PostConstruct;</w:t>
      </w:r>
    </w:p>
    <w:p w14:paraId="368D13C3" w14:textId="77777777" w:rsidR="001B108E" w:rsidRDefault="001B108E" w:rsidP="001B108E">
      <w:pPr>
        <w:pStyle w:val="af6"/>
      </w:pPr>
      <w:r w:rsidRPr="00C50582">
        <w:rPr>
          <w:highlight w:val="yellow"/>
        </w:rPr>
        <w:t>import javax.ejb.EJB;</w:t>
      </w:r>
    </w:p>
    <w:p w14:paraId="5D3BF79E" w14:textId="77777777" w:rsidR="001B108E" w:rsidRDefault="001B108E" w:rsidP="001B108E">
      <w:pPr>
        <w:pStyle w:val="af6"/>
      </w:pPr>
      <w:r>
        <w:t>import javax.inject.Named;</w:t>
      </w:r>
    </w:p>
    <w:p w14:paraId="60974D66" w14:textId="77777777" w:rsidR="001B108E" w:rsidRDefault="001B108E" w:rsidP="001B108E">
      <w:pPr>
        <w:pStyle w:val="af6"/>
      </w:pPr>
      <w:r>
        <w:t>import javax.enterprise.context.RequestScoped;</w:t>
      </w:r>
    </w:p>
    <w:p w14:paraId="27813C90" w14:textId="77777777" w:rsidR="001B108E" w:rsidRPr="00C50582" w:rsidRDefault="001B108E" w:rsidP="001B108E">
      <w:pPr>
        <w:pStyle w:val="af6"/>
        <w:rPr>
          <w:highlight w:val="yellow"/>
        </w:rPr>
      </w:pPr>
      <w:r w:rsidRPr="00C50582">
        <w:rPr>
          <w:highlight w:val="yellow"/>
        </w:rPr>
        <w:t>import todo.domain.model.Todo;</w:t>
      </w:r>
    </w:p>
    <w:p w14:paraId="23FD397B" w14:textId="77777777" w:rsidR="001B108E" w:rsidRDefault="001B108E" w:rsidP="001B108E">
      <w:pPr>
        <w:pStyle w:val="af6"/>
      </w:pPr>
      <w:r w:rsidRPr="00C50582">
        <w:rPr>
          <w:highlight w:val="yellow"/>
        </w:rPr>
        <w:t>import todo.domain.service.todo.TodoService;</w:t>
      </w:r>
    </w:p>
    <w:p w14:paraId="4492DD01" w14:textId="77777777" w:rsidR="001B108E" w:rsidRDefault="001B108E" w:rsidP="001B108E">
      <w:pPr>
        <w:pStyle w:val="af6"/>
      </w:pPr>
    </w:p>
    <w:p w14:paraId="5135477A" w14:textId="77777777" w:rsidR="001B108E" w:rsidRDefault="001B108E" w:rsidP="001B108E">
      <w:pPr>
        <w:pStyle w:val="af6"/>
      </w:pPr>
      <w:r>
        <w:t>@Named(value = "todoController")</w:t>
      </w:r>
    </w:p>
    <w:p w14:paraId="0404048A" w14:textId="77777777" w:rsidR="001B108E" w:rsidRDefault="001B108E" w:rsidP="001B108E">
      <w:pPr>
        <w:pStyle w:val="af6"/>
      </w:pPr>
      <w:r>
        <w:t>@RequestScoped</w:t>
      </w:r>
    </w:p>
    <w:p w14:paraId="292EE738" w14:textId="77777777" w:rsidR="001B108E" w:rsidRDefault="001B108E" w:rsidP="001B108E">
      <w:pPr>
        <w:pStyle w:val="af6"/>
      </w:pPr>
      <w:r>
        <w:t>public class TodoController {</w:t>
      </w:r>
    </w:p>
    <w:p w14:paraId="076914F5" w14:textId="77777777" w:rsidR="001B108E" w:rsidRDefault="001B108E" w:rsidP="001B108E">
      <w:pPr>
        <w:pStyle w:val="af6"/>
      </w:pPr>
    </w:p>
    <w:p w14:paraId="6555A4A9" w14:textId="2573A0FF" w:rsidR="001B108E" w:rsidRPr="00C50582" w:rsidRDefault="001B108E" w:rsidP="001B108E">
      <w:pPr>
        <w:pStyle w:val="af6"/>
        <w:rPr>
          <w:highlight w:val="yellow"/>
        </w:rPr>
      </w:pPr>
      <w:r>
        <w:t xml:space="preserve">    </w:t>
      </w:r>
      <w:r w:rsidRPr="00C50582">
        <w:rPr>
          <w:highlight w:val="yellow"/>
        </w:rPr>
        <w:t>@EJB</w:t>
      </w:r>
      <w:r w:rsidR="000D4866">
        <w:rPr>
          <w:highlight w:val="yellow"/>
        </w:rPr>
        <w:t xml:space="preserve"> // (1)</w:t>
      </w:r>
    </w:p>
    <w:p w14:paraId="219AE74D" w14:textId="77777777" w:rsidR="001B108E" w:rsidRPr="00C50582" w:rsidRDefault="001B108E" w:rsidP="001B108E">
      <w:pPr>
        <w:pStyle w:val="af6"/>
        <w:rPr>
          <w:highlight w:val="yellow"/>
        </w:rPr>
      </w:pPr>
      <w:r w:rsidRPr="00C50582">
        <w:rPr>
          <w:highlight w:val="yellow"/>
        </w:rPr>
        <w:t xml:space="preserve">    protected TodoService todoService;</w:t>
      </w:r>
    </w:p>
    <w:p w14:paraId="247DB171" w14:textId="6600B256" w:rsidR="001B108E" w:rsidRDefault="001B108E" w:rsidP="001B108E">
      <w:pPr>
        <w:pStyle w:val="af6"/>
        <w:rPr>
          <w:highlight w:val="yellow"/>
        </w:rPr>
      </w:pPr>
      <w:r w:rsidRPr="00C50582">
        <w:rPr>
          <w:highlight w:val="yellow"/>
        </w:rPr>
        <w:t xml:space="preserve">    </w:t>
      </w:r>
    </w:p>
    <w:p w14:paraId="5FF42516" w14:textId="343F9DA7" w:rsidR="000D4866" w:rsidRPr="00C50582" w:rsidRDefault="000D4866" w:rsidP="001B108E">
      <w:pPr>
        <w:pStyle w:val="af6"/>
        <w:rPr>
          <w:highlight w:val="yellow"/>
        </w:rPr>
      </w:pPr>
      <w:r>
        <w:rPr>
          <w:highlight w:val="yellow"/>
        </w:rPr>
        <w:t xml:space="preserve">    // (2)</w:t>
      </w:r>
    </w:p>
    <w:p w14:paraId="050D08C8" w14:textId="77777777" w:rsidR="001B108E" w:rsidRDefault="001B108E" w:rsidP="001B108E">
      <w:pPr>
        <w:pStyle w:val="af6"/>
      </w:pPr>
      <w:r w:rsidRPr="00C50582">
        <w:rPr>
          <w:highlight w:val="yellow"/>
        </w:rPr>
        <w:t xml:space="preserve">    protected List&lt;Todo&gt; todoList;</w:t>
      </w:r>
    </w:p>
    <w:p w14:paraId="60169421" w14:textId="77777777" w:rsidR="001B108E" w:rsidRDefault="001B108E" w:rsidP="001B108E">
      <w:pPr>
        <w:pStyle w:val="af6"/>
      </w:pPr>
    </w:p>
    <w:p w14:paraId="5D3DAE06" w14:textId="77777777" w:rsidR="001B108E" w:rsidRDefault="001B108E" w:rsidP="001B108E">
      <w:pPr>
        <w:pStyle w:val="af6"/>
      </w:pPr>
      <w:r>
        <w:t xml:space="preserve">    /**</w:t>
      </w:r>
    </w:p>
    <w:p w14:paraId="2249F592" w14:textId="77777777" w:rsidR="001B108E" w:rsidRDefault="001B108E" w:rsidP="001B108E">
      <w:pPr>
        <w:pStyle w:val="af6"/>
      </w:pPr>
      <w:r>
        <w:t xml:space="preserve">     * Creates a new instance of TodoController</w:t>
      </w:r>
    </w:p>
    <w:p w14:paraId="0A5EB045" w14:textId="77777777" w:rsidR="001B108E" w:rsidRDefault="001B108E" w:rsidP="001B108E">
      <w:pPr>
        <w:pStyle w:val="af6"/>
      </w:pPr>
      <w:r>
        <w:t xml:space="preserve">     */</w:t>
      </w:r>
    </w:p>
    <w:p w14:paraId="6D9CEC74" w14:textId="77777777" w:rsidR="001B108E" w:rsidRDefault="001B108E" w:rsidP="001B108E">
      <w:pPr>
        <w:pStyle w:val="af6"/>
      </w:pPr>
      <w:r>
        <w:t xml:space="preserve">    public TodoController() {</w:t>
      </w:r>
    </w:p>
    <w:p w14:paraId="7E6F7683" w14:textId="77777777" w:rsidR="001B108E" w:rsidRDefault="001B108E" w:rsidP="001B108E">
      <w:pPr>
        <w:pStyle w:val="af6"/>
      </w:pPr>
      <w:r>
        <w:t xml:space="preserve">    }</w:t>
      </w:r>
    </w:p>
    <w:p w14:paraId="6080D54D" w14:textId="15227574" w:rsidR="001B108E" w:rsidRDefault="001B108E" w:rsidP="001B108E">
      <w:pPr>
        <w:pStyle w:val="af6"/>
      </w:pPr>
      <w:r>
        <w:t xml:space="preserve">    </w:t>
      </w:r>
    </w:p>
    <w:p w14:paraId="078FCF49" w14:textId="330FDF2A" w:rsidR="000D4866" w:rsidRDefault="000D4866" w:rsidP="001B108E">
      <w:pPr>
        <w:pStyle w:val="af6"/>
      </w:pPr>
      <w:r>
        <w:t xml:space="preserve">    </w:t>
      </w:r>
      <w:r w:rsidRPr="000D4866">
        <w:rPr>
          <w:highlight w:val="yellow"/>
        </w:rPr>
        <w:t>// (3)</w:t>
      </w:r>
    </w:p>
    <w:p w14:paraId="4983C87C" w14:textId="77777777" w:rsidR="001B108E" w:rsidRPr="00C50582" w:rsidRDefault="001B108E" w:rsidP="001B108E">
      <w:pPr>
        <w:pStyle w:val="af6"/>
        <w:rPr>
          <w:highlight w:val="yellow"/>
        </w:rPr>
      </w:pPr>
      <w:r>
        <w:t xml:space="preserve">    </w:t>
      </w:r>
      <w:r w:rsidRPr="00C50582">
        <w:rPr>
          <w:highlight w:val="yellow"/>
        </w:rPr>
        <w:t>public List&lt;Todo&gt; getTodoList() {</w:t>
      </w:r>
    </w:p>
    <w:p w14:paraId="5FAF0AE5" w14:textId="77777777" w:rsidR="001B108E" w:rsidRPr="00C50582" w:rsidRDefault="001B108E" w:rsidP="001B108E">
      <w:pPr>
        <w:pStyle w:val="af6"/>
        <w:rPr>
          <w:highlight w:val="yellow"/>
        </w:rPr>
      </w:pPr>
      <w:r w:rsidRPr="00C50582">
        <w:rPr>
          <w:highlight w:val="yellow"/>
        </w:rPr>
        <w:t xml:space="preserve">        return todoList;</w:t>
      </w:r>
    </w:p>
    <w:p w14:paraId="5941E8D4" w14:textId="77777777" w:rsidR="001B108E" w:rsidRPr="00C50582" w:rsidRDefault="001B108E" w:rsidP="001B108E">
      <w:pPr>
        <w:pStyle w:val="af6"/>
        <w:rPr>
          <w:highlight w:val="yellow"/>
        </w:rPr>
      </w:pPr>
      <w:r w:rsidRPr="00C50582">
        <w:rPr>
          <w:highlight w:val="yellow"/>
        </w:rPr>
        <w:t xml:space="preserve">    }</w:t>
      </w:r>
    </w:p>
    <w:p w14:paraId="508DED99" w14:textId="77777777" w:rsidR="001B108E" w:rsidRPr="00C50582" w:rsidRDefault="001B108E" w:rsidP="001B108E">
      <w:pPr>
        <w:pStyle w:val="af6"/>
        <w:rPr>
          <w:highlight w:val="yellow"/>
        </w:rPr>
      </w:pPr>
    </w:p>
    <w:p w14:paraId="6FE0E597" w14:textId="02F11837" w:rsidR="001B108E" w:rsidRPr="00C50582" w:rsidRDefault="001B108E" w:rsidP="001B108E">
      <w:pPr>
        <w:pStyle w:val="af6"/>
        <w:rPr>
          <w:highlight w:val="yellow"/>
        </w:rPr>
      </w:pPr>
      <w:r w:rsidRPr="00C50582">
        <w:rPr>
          <w:highlight w:val="yellow"/>
        </w:rPr>
        <w:t xml:space="preserve">    @PostConstruct</w:t>
      </w:r>
      <w:r w:rsidR="000D4866">
        <w:rPr>
          <w:highlight w:val="yellow"/>
        </w:rPr>
        <w:t xml:space="preserve"> // (4)</w:t>
      </w:r>
    </w:p>
    <w:p w14:paraId="21D4B7FC" w14:textId="77777777" w:rsidR="001B108E" w:rsidRPr="00C50582" w:rsidRDefault="001B108E" w:rsidP="001B108E">
      <w:pPr>
        <w:pStyle w:val="af6"/>
        <w:rPr>
          <w:highlight w:val="yellow"/>
        </w:rPr>
      </w:pPr>
      <w:r w:rsidRPr="00C50582">
        <w:rPr>
          <w:highlight w:val="yellow"/>
        </w:rPr>
        <w:t xml:space="preserve">    public void init() {</w:t>
      </w:r>
    </w:p>
    <w:p w14:paraId="78A30833" w14:textId="77777777" w:rsidR="001B108E" w:rsidRPr="00C50582" w:rsidRDefault="001B108E" w:rsidP="001B108E">
      <w:pPr>
        <w:pStyle w:val="af6"/>
        <w:rPr>
          <w:highlight w:val="yellow"/>
        </w:rPr>
      </w:pPr>
      <w:r w:rsidRPr="00C50582">
        <w:rPr>
          <w:highlight w:val="yellow"/>
        </w:rPr>
        <w:t xml:space="preserve">        todoList = todoService.findAll();</w:t>
      </w:r>
    </w:p>
    <w:p w14:paraId="217E7B93" w14:textId="77777777" w:rsidR="001B108E" w:rsidRDefault="001B108E" w:rsidP="001B108E">
      <w:pPr>
        <w:pStyle w:val="af6"/>
      </w:pPr>
      <w:r w:rsidRPr="00C50582">
        <w:rPr>
          <w:highlight w:val="yellow"/>
        </w:rPr>
        <w:t xml:space="preserve">    }</w:t>
      </w:r>
    </w:p>
    <w:p w14:paraId="17CD34E5" w14:textId="77777777" w:rsidR="001B108E" w:rsidRDefault="001B108E" w:rsidP="001B108E">
      <w:pPr>
        <w:pStyle w:val="af6"/>
      </w:pPr>
      <w:r>
        <w:t>}</w:t>
      </w:r>
    </w:p>
    <w:p w14:paraId="0568DC85" w14:textId="77777777" w:rsidR="00D42E7D" w:rsidRDefault="00D42E7D" w:rsidP="001B2AA4">
      <w:pPr>
        <w:pStyle w:val="af6"/>
      </w:pPr>
    </w:p>
    <w:p w14:paraId="22E0A0AD" w14:textId="77777777" w:rsidR="00D42E7D" w:rsidRDefault="00D42E7D" w:rsidP="00D42E7D"/>
    <w:tbl>
      <w:tblPr>
        <w:tblStyle w:val="a5"/>
        <w:tblW w:w="0" w:type="auto"/>
        <w:tblLook w:val="04A0" w:firstRow="1" w:lastRow="0" w:firstColumn="1" w:lastColumn="0" w:noHBand="0" w:noVBand="1"/>
      </w:tblPr>
      <w:tblGrid>
        <w:gridCol w:w="675"/>
        <w:gridCol w:w="6326"/>
      </w:tblGrid>
      <w:tr w:rsidR="00332DE1" w14:paraId="2ADBB97E" w14:textId="77777777" w:rsidTr="002061B0">
        <w:tc>
          <w:tcPr>
            <w:tcW w:w="675" w:type="dxa"/>
          </w:tcPr>
          <w:p w14:paraId="3D763BA8" w14:textId="77777777" w:rsidR="00332DE1" w:rsidRDefault="00332DE1" w:rsidP="002061B0">
            <w:r>
              <w:rPr>
                <w:rFonts w:hint="eastAsia"/>
              </w:rPr>
              <w:t>項番</w:t>
            </w:r>
          </w:p>
        </w:tc>
        <w:tc>
          <w:tcPr>
            <w:tcW w:w="6326" w:type="dxa"/>
          </w:tcPr>
          <w:p w14:paraId="7BDB65C2" w14:textId="77777777" w:rsidR="00332DE1" w:rsidRDefault="00332DE1" w:rsidP="002061B0">
            <w:r>
              <w:rPr>
                <w:rFonts w:hint="eastAsia"/>
              </w:rPr>
              <w:t>説明</w:t>
            </w:r>
          </w:p>
        </w:tc>
      </w:tr>
      <w:tr w:rsidR="00332DE1" w14:paraId="7B7DCC4F" w14:textId="77777777" w:rsidTr="002061B0">
        <w:tc>
          <w:tcPr>
            <w:tcW w:w="675" w:type="dxa"/>
          </w:tcPr>
          <w:p w14:paraId="4A67CD8C" w14:textId="77777777" w:rsidR="00332DE1" w:rsidRDefault="00332DE1" w:rsidP="002061B0">
            <w:r>
              <w:t>(1)</w:t>
            </w:r>
          </w:p>
        </w:tc>
        <w:tc>
          <w:tcPr>
            <w:tcW w:w="6326" w:type="dxa"/>
          </w:tcPr>
          <w:p w14:paraId="0B45453C" w14:textId="2CA4525F" w:rsidR="00332DE1" w:rsidRDefault="00E5310C" w:rsidP="002061B0">
            <w:r>
              <w:t>@EJB</w:t>
            </w:r>
            <w:r>
              <w:rPr>
                <w:rFonts w:hint="eastAsia"/>
              </w:rPr>
              <w:t>アノテーションで</w:t>
            </w:r>
            <w:r>
              <w:t>EJB</w:t>
            </w:r>
            <w:r>
              <w:rPr>
                <w:rFonts w:hint="eastAsia"/>
              </w:rPr>
              <w:t>をインジェクションする。</w:t>
            </w:r>
          </w:p>
        </w:tc>
      </w:tr>
      <w:tr w:rsidR="00332DE1" w14:paraId="210CB224" w14:textId="77777777" w:rsidTr="002061B0">
        <w:tc>
          <w:tcPr>
            <w:tcW w:w="675" w:type="dxa"/>
          </w:tcPr>
          <w:p w14:paraId="2413F7C6" w14:textId="77777777" w:rsidR="00332DE1" w:rsidRDefault="00332DE1" w:rsidP="002061B0">
            <w:r>
              <w:t>(2)</w:t>
            </w:r>
          </w:p>
        </w:tc>
        <w:tc>
          <w:tcPr>
            <w:tcW w:w="6326" w:type="dxa"/>
          </w:tcPr>
          <w:p w14:paraId="2D15312F" w14:textId="0DD0F4DA" w:rsidR="00332DE1" w:rsidRDefault="00745C59" w:rsidP="002061B0">
            <w:r>
              <w:rPr>
                <w:rFonts w:hint="eastAsia"/>
              </w:rPr>
              <w:t>画面に表示するための</w:t>
            </w:r>
            <w:r>
              <w:t>Todo</w:t>
            </w:r>
            <w:r>
              <w:rPr>
                <w:rFonts w:hint="eastAsia"/>
              </w:rPr>
              <w:t>リストを</w:t>
            </w:r>
            <w:r w:rsidR="00485999">
              <w:rPr>
                <w:rFonts w:hint="eastAsia"/>
              </w:rPr>
              <w:t>定義</w:t>
            </w:r>
            <w:r>
              <w:rPr>
                <w:rFonts w:hint="eastAsia"/>
              </w:rPr>
              <w:t>する。</w:t>
            </w:r>
          </w:p>
        </w:tc>
      </w:tr>
      <w:tr w:rsidR="00332DE1" w14:paraId="0C2E75C8" w14:textId="77777777" w:rsidTr="002061B0">
        <w:tc>
          <w:tcPr>
            <w:tcW w:w="675" w:type="dxa"/>
          </w:tcPr>
          <w:p w14:paraId="7F1ACF4A" w14:textId="77777777" w:rsidR="00332DE1" w:rsidRDefault="00332DE1" w:rsidP="002061B0">
            <w:r>
              <w:t>(3)</w:t>
            </w:r>
          </w:p>
        </w:tc>
        <w:tc>
          <w:tcPr>
            <w:tcW w:w="6326" w:type="dxa"/>
          </w:tcPr>
          <w:p w14:paraId="428F3D46" w14:textId="12D2CF24" w:rsidR="00332DE1" w:rsidRDefault="004D621E" w:rsidP="002061B0">
            <w:r>
              <w:t>getter</w:t>
            </w:r>
            <w:r>
              <w:rPr>
                <w:rFonts w:hint="eastAsia"/>
              </w:rPr>
              <w:t>を</w:t>
            </w:r>
            <w:r w:rsidR="00C60B24">
              <w:rPr>
                <w:rFonts w:hint="eastAsia"/>
              </w:rPr>
              <w:t>定義して</w:t>
            </w:r>
            <w:r>
              <w:t>facelets</w:t>
            </w:r>
            <w:r>
              <w:rPr>
                <w:rFonts w:hint="eastAsia"/>
              </w:rPr>
              <w:t>から</w:t>
            </w:r>
            <w:r>
              <w:t>#{todoController.todoList}</w:t>
            </w:r>
            <w:r>
              <w:rPr>
                <w:rFonts w:hint="eastAsia"/>
              </w:rPr>
              <w:t>としてアクセスできる。</w:t>
            </w:r>
          </w:p>
        </w:tc>
      </w:tr>
      <w:tr w:rsidR="00332DE1" w14:paraId="0E6EC8A4" w14:textId="77777777" w:rsidTr="002061B0">
        <w:tc>
          <w:tcPr>
            <w:tcW w:w="675" w:type="dxa"/>
          </w:tcPr>
          <w:p w14:paraId="6D693AD7" w14:textId="77777777" w:rsidR="00332DE1" w:rsidRDefault="00332DE1" w:rsidP="002061B0">
            <w:r>
              <w:t>(4)</w:t>
            </w:r>
          </w:p>
        </w:tc>
        <w:tc>
          <w:tcPr>
            <w:tcW w:w="6326" w:type="dxa"/>
          </w:tcPr>
          <w:p w14:paraId="79BD1DC9" w14:textId="48329F05" w:rsidR="00BD4EFB" w:rsidRDefault="00BD4EFB" w:rsidP="002061B0">
            <w:r>
              <w:t>@PostConstruct</w:t>
            </w:r>
            <w:r>
              <w:rPr>
                <w:rFonts w:hint="eastAsia"/>
              </w:rPr>
              <w:t>アノテーションをつけることでこのクラスが生成されたあとに実行される初期処理を定義できる。コンストラクタとは違い、インジェクションされたフィールドを使用できる。</w:t>
            </w:r>
          </w:p>
          <w:p w14:paraId="79034B5B" w14:textId="5A7B0990" w:rsidR="00BD4EFB" w:rsidRDefault="00BD4EFB" w:rsidP="002061B0">
            <w:r>
              <w:t>@RequestScope</w:t>
            </w:r>
            <w:r>
              <w:rPr>
                <w:rFonts w:hint="eastAsia"/>
              </w:rPr>
              <w:t>の場合、毎リクエストで実行されることになる。</w:t>
            </w:r>
          </w:p>
        </w:tc>
      </w:tr>
    </w:tbl>
    <w:p w14:paraId="149F4712" w14:textId="77777777" w:rsidR="00332DE1" w:rsidRDefault="00332DE1" w:rsidP="00D42E7D"/>
    <w:p w14:paraId="070EACB0" w14:textId="5EA58882" w:rsidR="00D42E7D" w:rsidRDefault="00D42E7D" w:rsidP="003712A9">
      <w:pPr>
        <w:pStyle w:val="4"/>
      </w:pPr>
      <w:r>
        <w:t>list.xhtml</w:t>
      </w:r>
      <w:r>
        <w:rPr>
          <w:rFonts w:hint="eastAsia"/>
        </w:rPr>
        <w:t>の修正</w:t>
      </w:r>
    </w:p>
    <w:p w14:paraId="0F72BB7F" w14:textId="4CFDBEEA" w:rsidR="00D42E7D" w:rsidRDefault="008D028E" w:rsidP="00D42E7D">
      <w:r>
        <w:rPr>
          <w:rFonts w:hint="eastAsia"/>
        </w:rPr>
        <w:t>先ほど作成した</w:t>
      </w:r>
      <w:r w:rsidR="00E540D4">
        <w:t>list.xhtml</w:t>
      </w:r>
      <w:r w:rsidR="00E540D4">
        <w:rPr>
          <w:rFonts w:hint="eastAsia"/>
        </w:rPr>
        <w:t>を以下のように修正する。</w:t>
      </w:r>
    </w:p>
    <w:p w14:paraId="3E4F703B" w14:textId="77777777" w:rsidR="00167D69" w:rsidRDefault="00167D69" w:rsidP="00167D69">
      <w:pPr>
        <w:pStyle w:val="af6"/>
      </w:pPr>
      <w:r>
        <w:t>&lt;?xml version='1.0' encoding='UTF-8' ?&gt;</w:t>
      </w:r>
    </w:p>
    <w:p w14:paraId="08916B64" w14:textId="77777777" w:rsidR="00167D69" w:rsidRDefault="00167D69" w:rsidP="00167D69">
      <w:pPr>
        <w:pStyle w:val="af6"/>
      </w:pPr>
      <w:r>
        <w:t>&lt;!DOCTYPE html PUBLIC "-//W3C//DTD XHTML 1.0 Transitional//EN" "http://www.w3.org/TR/xhtml1/DTD/xhtml1-transitional.dtd"&gt;</w:t>
      </w:r>
    </w:p>
    <w:p w14:paraId="4DD19AA4" w14:textId="77777777" w:rsidR="00167D69" w:rsidRDefault="00167D69" w:rsidP="00167D69">
      <w:pPr>
        <w:pStyle w:val="af6"/>
      </w:pPr>
      <w:r>
        <w:t>&lt;html xmlns="http://www.w3.org/1999/xhtml"</w:t>
      </w:r>
    </w:p>
    <w:p w14:paraId="7D267212" w14:textId="77777777" w:rsidR="00167D69" w:rsidRDefault="00167D69" w:rsidP="00167D69">
      <w:pPr>
        <w:pStyle w:val="af6"/>
      </w:pPr>
      <w:r>
        <w:t xml:space="preserve">      xmlns:h="http://xmlns.jcp.org/jsf/html"</w:t>
      </w:r>
    </w:p>
    <w:p w14:paraId="46F31D57" w14:textId="77777777" w:rsidR="00167D69" w:rsidRDefault="00167D69" w:rsidP="00167D69">
      <w:pPr>
        <w:pStyle w:val="af6"/>
      </w:pPr>
      <w:r>
        <w:t xml:space="preserve">      xmlns:f="http://xmlns.jcp.org/jsf/core"&gt;</w:t>
      </w:r>
    </w:p>
    <w:p w14:paraId="77B975BC" w14:textId="77777777" w:rsidR="00167D69" w:rsidRDefault="00167D69" w:rsidP="00167D69">
      <w:pPr>
        <w:pStyle w:val="af6"/>
      </w:pPr>
      <w:r>
        <w:t xml:space="preserve">    &lt;h:head&gt;</w:t>
      </w:r>
    </w:p>
    <w:p w14:paraId="20E6930D" w14:textId="77777777" w:rsidR="00167D69" w:rsidRPr="005E79BA" w:rsidRDefault="00167D69" w:rsidP="00167D69">
      <w:pPr>
        <w:pStyle w:val="af6"/>
        <w:rPr>
          <w:highlight w:val="yellow"/>
        </w:rPr>
      </w:pPr>
      <w:r>
        <w:t xml:space="preserve">        </w:t>
      </w:r>
      <w:r w:rsidRPr="005E79BA">
        <w:rPr>
          <w:highlight w:val="yellow"/>
        </w:rPr>
        <w:t>&lt;title&gt;Todo List&lt;/title&gt;</w:t>
      </w:r>
    </w:p>
    <w:p w14:paraId="48A426F9" w14:textId="77777777" w:rsidR="00167D69" w:rsidRPr="005E79BA" w:rsidRDefault="00167D69" w:rsidP="00167D69">
      <w:pPr>
        <w:pStyle w:val="af6"/>
        <w:rPr>
          <w:highlight w:val="yellow"/>
        </w:rPr>
      </w:pPr>
      <w:r w:rsidRPr="005E79BA">
        <w:rPr>
          <w:highlight w:val="yellow"/>
        </w:rPr>
        <w:t xml:space="preserve">        &lt;style type="text/css"&gt;</w:t>
      </w:r>
    </w:p>
    <w:p w14:paraId="5C7802B6" w14:textId="77777777" w:rsidR="00167D69" w:rsidRPr="005E79BA" w:rsidRDefault="00167D69" w:rsidP="00167D69">
      <w:pPr>
        <w:pStyle w:val="af6"/>
        <w:rPr>
          <w:highlight w:val="yellow"/>
        </w:rPr>
      </w:pPr>
      <w:r w:rsidRPr="005E79BA">
        <w:rPr>
          <w:highlight w:val="yellow"/>
        </w:rPr>
        <w:t xml:space="preserve">            .strike {</w:t>
      </w:r>
    </w:p>
    <w:p w14:paraId="030CDB4F" w14:textId="77777777" w:rsidR="00167D69" w:rsidRPr="005E79BA" w:rsidRDefault="00167D69" w:rsidP="00167D69">
      <w:pPr>
        <w:pStyle w:val="af6"/>
        <w:rPr>
          <w:highlight w:val="yellow"/>
        </w:rPr>
      </w:pPr>
      <w:r w:rsidRPr="005E79BA">
        <w:rPr>
          <w:highlight w:val="yellow"/>
        </w:rPr>
        <w:t xml:space="preserve">                text-decoration: line-through;</w:t>
      </w:r>
    </w:p>
    <w:p w14:paraId="1F461B5A" w14:textId="77777777" w:rsidR="00167D69" w:rsidRPr="005E79BA" w:rsidRDefault="00167D69" w:rsidP="00167D69">
      <w:pPr>
        <w:pStyle w:val="af6"/>
        <w:rPr>
          <w:highlight w:val="yellow"/>
        </w:rPr>
      </w:pPr>
      <w:r w:rsidRPr="005E79BA">
        <w:rPr>
          <w:highlight w:val="yellow"/>
        </w:rPr>
        <w:t xml:space="preserve">            }</w:t>
      </w:r>
    </w:p>
    <w:p w14:paraId="5F940145" w14:textId="77777777" w:rsidR="00167D69" w:rsidRDefault="00167D69" w:rsidP="00167D69">
      <w:pPr>
        <w:pStyle w:val="af6"/>
      </w:pPr>
      <w:r w:rsidRPr="005E79BA">
        <w:rPr>
          <w:highlight w:val="yellow"/>
        </w:rPr>
        <w:t xml:space="preserve">        &lt;/style&gt;</w:t>
      </w:r>
    </w:p>
    <w:p w14:paraId="4C01A00A" w14:textId="77777777" w:rsidR="00167D69" w:rsidRDefault="00167D69" w:rsidP="00167D69">
      <w:pPr>
        <w:pStyle w:val="af6"/>
      </w:pPr>
      <w:r>
        <w:t xml:space="preserve">    &lt;/h:head&gt;</w:t>
      </w:r>
    </w:p>
    <w:p w14:paraId="75656FA7" w14:textId="77777777" w:rsidR="00167D69" w:rsidRDefault="00167D69" w:rsidP="00167D69">
      <w:pPr>
        <w:pStyle w:val="af6"/>
      </w:pPr>
      <w:r>
        <w:t xml:space="preserve">    &lt;h:body&gt;</w:t>
      </w:r>
    </w:p>
    <w:p w14:paraId="4F795992" w14:textId="77777777" w:rsidR="00167D69" w:rsidRDefault="00167D69" w:rsidP="00167D69">
      <w:pPr>
        <w:pStyle w:val="af6"/>
      </w:pPr>
    </w:p>
    <w:p w14:paraId="7D6E1246" w14:textId="77777777" w:rsidR="00167D69" w:rsidRPr="005E79BA" w:rsidRDefault="00167D69" w:rsidP="00167D69">
      <w:pPr>
        <w:pStyle w:val="af6"/>
        <w:rPr>
          <w:highlight w:val="yellow"/>
        </w:rPr>
      </w:pPr>
      <w:r>
        <w:t xml:space="preserve">        </w:t>
      </w:r>
      <w:r w:rsidRPr="005E79BA">
        <w:rPr>
          <w:highlight w:val="yellow"/>
        </w:rPr>
        <w:t>&lt;h2&gt;Todo List&lt;/h2&gt;</w:t>
      </w:r>
    </w:p>
    <w:p w14:paraId="02BFF847" w14:textId="0568B48D" w:rsidR="00167D69" w:rsidRPr="005E79BA" w:rsidRDefault="00A17727" w:rsidP="00167D69">
      <w:pPr>
        <w:pStyle w:val="af6"/>
        <w:rPr>
          <w:highlight w:val="yellow"/>
        </w:rPr>
      </w:pPr>
      <w:r>
        <w:rPr>
          <w:highlight w:val="yellow"/>
        </w:rPr>
        <w:t xml:space="preserve">        &lt;!-- (1) --&gt;</w:t>
      </w:r>
    </w:p>
    <w:p w14:paraId="19A45E30" w14:textId="77777777" w:rsidR="00167D69" w:rsidRDefault="00167D69" w:rsidP="00167D69">
      <w:pPr>
        <w:pStyle w:val="af6"/>
        <w:rPr>
          <w:highlight w:val="yellow"/>
        </w:rPr>
      </w:pPr>
      <w:r w:rsidRPr="005E79BA">
        <w:rPr>
          <w:highlight w:val="yellow"/>
        </w:rPr>
        <w:t xml:space="preserve">        &lt;h:dataTable value="#{todoController.todoList}" var="todo"&gt;</w:t>
      </w:r>
    </w:p>
    <w:p w14:paraId="66D59934" w14:textId="2F2F0F58" w:rsidR="00F06233" w:rsidRPr="005E79BA" w:rsidRDefault="0028044C" w:rsidP="00167D69">
      <w:pPr>
        <w:pStyle w:val="af6"/>
        <w:rPr>
          <w:highlight w:val="yellow"/>
        </w:rPr>
      </w:pPr>
      <w:r>
        <w:rPr>
          <w:highlight w:val="yellow"/>
        </w:rPr>
        <w:t xml:space="preserve">            &lt;!-- (2</w:t>
      </w:r>
      <w:r w:rsidR="00F06233">
        <w:rPr>
          <w:highlight w:val="yellow"/>
        </w:rPr>
        <w:t>) --&gt;</w:t>
      </w:r>
    </w:p>
    <w:p w14:paraId="51BE193A" w14:textId="77777777" w:rsidR="00167D69" w:rsidRDefault="00167D69" w:rsidP="00167D69">
      <w:pPr>
        <w:pStyle w:val="af6"/>
        <w:rPr>
          <w:highlight w:val="yellow"/>
        </w:rPr>
      </w:pPr>
      <w:r w:rsidRPr="005E79BA">
        <w:rPr>
          <w:highlight w:val="yellow"/>
        </w:rPr>
        <w:t xml:space="preserve">            &lt;h:column&gt;</w:t>
      </w:r>
    </w:p>
    <w:p w14:paraId="047FC20E" w14:textId="4B676998" w:rsidR="00F06233" w:rsidRPr="005E79BA" w:rsidRDefault="00F06233" w:rsidP="00167D69">
      <w:pPr>
        <w:pStyle w:val="af6"/>
        <w:rPr>
          <w:highlight w:val="yellow"/>
        </w:rPr>
      </w:pPr>
      <w:r>
        <w:rPr>
          <w:highlight w:val="yellow"/>
        </w:rPr>
        <w:t xml:space="preserve">                </w:t>
      </w:r>
      <w:r w:rsidR="0028044C">
        <w:rPr>
          <w:highlight w:val="yellow"/>
        </w:rPr>
        <w:t>&lt;!-- (3</w:t>
      </w:r>
      <w:r>
        <w:rPr>
          <w:highlight w:val="yellow"/>
        </w:rPr>
        <w:t>) --&gt;</w:t>
      </w:r>
    </w:p>
    <w:p w14:paraId="04DAA2FC" w14:textId="77777777" w:rsidR="00167D69" w:rsidRPr="005E79BA" w:rsidRDefault="00167D69" w:rsidP="00167D69">
      <w:pPr>
        <w:pStyle w:val="af6"/>
        <w:rPr>
          <w:highlight w:val="yellow"/>
        </w:rPr>
      </w:pPr>
      <w:r w:rsidRPr="005E79BA">
        <w:rPr>
          <w:highlight w:val="yellow"/>
        </w:rPr>
        <w:t xml:space="preserve">                &lt;f:facet name="header"&gt;</w:t>
      </w:r>
    </w:p>
    <w:p w14:paraId="52AB5A03" w14:textId="77777777" w:rsidR="00167D69" w:rsidRPr="005E79BA" w:rsidRDefault="00167D69" w:rsidP="00167D69">
      <w:pPr>
        <w:pStyle w:val="af6"/>
        <w:rPr>
          <w:highlight w:val="yellow"/>
        </w:rPr>
      </w:pPr>
      <w:r w:rsidRPr="005E79BA">
        <w:rPr>
          <w:highlight w:val="yellow"/>
        </w:rPr>
        <w:t xml:space="preserve">                    &lt;h:outputText value="Titile" /&gt;</w:t>
      </w:r>
    </w:p>
    <w:p w14:paraId="12A91556" w14:textId="77777777" w:rsidR="00167D69" w:rsidRDefault="00167D69" w:rsidP="00167D69">
      <w:pPr>
        <w:pStyle w:val="af6"/>
        <w:rPr>
          <w:highlight w:val="yellow"/>
        </w:rPr>
      </w:pPr>
      <w:r w:rsidRPr="005E79BA">
        <w:rPr>
          <w:highlight w:val="yellow"/>
        </w:rPr>
        <w:t xml:space="preserve">                &lt;/f:facet&gt;</w:t>
      </w:r>
    </w:p>
    <w:p w14:paraId="6B278992" w14:textId="27EA191A" w:rsidR="00F06233" w:rsidRPr="005E79BA" w:rsidRDefault="0028044C" w:rsidP="00167D69">
      <w:pPr>
        <w:pStyle w:val="af6"/>
        <w:rPr>
          <w:highlight w:val="yellow"/>
        </w:rPr>
      </w:pPr>
      <w:r>
        <w:rPr>
          <w:highlight w:val="yellow"/>
        </w:rPr>
        <w:t xml:space="preserve">                &lt;!-- (4</w:t>
      </w:r>
      <w:r w:rsidR="00F06233">
        <w:rPr>
          <w:highlight w:val="yellow"/>
        </w:rPr>
        <w:t>) --&gt;</w:t>
      </w:r>
    </w:p>
    <w:p w14:paraId="7BA43B76" w14:textId="77777777" w:rsidR="00167D69" w:rsidRPr="005E79BA" w:rsidRDefault="00167D69" w:rsidP="00167D69">
      <w:pPr>
        <w:pStyle w:val="af6"/>
        <w:rPr>
          <w:highlight w:val="yellow"/>
        </w:rPr>
      </w:pPr>
      <w:r w:rsidRPr="005E79BA">
        <w:rPr>
          <w:highlight w:val="yellow"/>
        </w:rPr>
        <w:t xml:space="preserve">                &lt;h:outputText value="#{todo.todoTitle}" rendered="#{!todo.finished}" /&gt;</w:t>
      </w:r>
    </w:p>
    <w:p w14:paraId="668A190C" w14:textId="77777777" w:rsidR="00167D69" w:rsidRPr="005E79BA" w:rsidRDefault="00167D69" w:rsidP="00167D69">
      <w:pPr>
        <w:pStyle w:val="af6"/>
        <w:rPr>
          <w:highlight w:val="yellow"/>
        </w:rPr>
      </w:pPr>
      <w:r w:rsidRPr="005E79BA">
        <w:rPr>
          <w:highlight w:val="yellow"/>
        </w:rPr>
        <w:t xml:space="preserve">                &lt;h:outputText value="#{todo.todoTitle}" rendered="#{todo.finished}" class="strike" /&gt;</w:t>
      </w:r>
    </w:p>
    <w:p w14:paraId="5AEFD2E0" w14:textId="77777777" w:rsidR="00167D69" w:rsidRPr="005E79BA" w:rsidRDefault="00167D69" w:rsidP="00167D69">
      <w:pPr>
        <w:pStyle w:val="af6"/>
        <w:rPr>
          <w:highlight w:val="yellow"/>
        </w:rPr>
      </w:pPr>
      <w:r w:rsidRPr="005E79BA">
        <w:rPr>
          <w:highlight w:val="yellow"/>
        </w:rPr>
        <w:t xml:space="preserve">            &lt;/h:column&gt;</w:t>
      </w:r>
    </w:p>
    <w:p w14:paraId="3D79BC55" w14:textId="77777777" w:rsidR="00167D69" w:rsidRPr="005E79BA" w:rsidRDefault="00167D69" w:rsidP="00167D69">
      <w:pPr>
        <w:pStyle w:val="af6"/>
        <w:rPr>
          <w:highlight w:val="yellow"/>
        </w:rPr>
      </w:pPr>
      <w:r w:rsidRPr="005E79BA">
        <w:rPr>
          <w:highlight w:val="yellow"/>
        </w:rPr>
        <w:t xml:space="preserve">            &lt;h:column&gt;</w:t>
      </w:r>
    </w:p>
    <w:p w14:paraId="023AE45F" w14:textId="77777777" w:rsidR="00167D69" w:rsidRPr="005E79BA" w:rsidRDefault="00167D69" w:rsidP="00167D69">
      <w:pPr>
        <w:pStyle w:val="af6"/>
        <w:rPr>
          <w:highlight w:val="yellow"/>
        </w:rPr>
      </w:pPr>
      <w:r w:rsidRPr="005E79BA">
        <w:rPr>
          <w:highlight w:val="yellow"/>
        </w:rPr>
        <w:t xml:space="preserve">                &lt;f:facet name="header"&gt;</w:t>
      </w:r>
    </w:p>
    <w:p w14:paraId="2857BBAC" w14:textId="77777777" w:rsidR="00167D69" w:rsidRPr="005E79BA" w:rsidRDefault="00167D69" w:rsidP="00167D69">
      <w:pPr>
        <w:pStyle w:val="af6"/>
        <w:rPr>
          <w:highlight w:val="yellow"/>
        </w:rPr>
      </w:pPr>
      <w:r w:rsidRPr="005E79BA">
        <w:rPr>
          <w:highlight w:val="yellow"/>
        </w:rPr>
        <w:t xml:space="preserve">                    &lt;h:outputText value="Created At" /&gt;</w:t>
      </w:r>
    </w:p>
    <w:p w14:paraId="48C780F0" w14:textId="77777777" w:rsidR="00167D69" w:rsidRPr="005E79BA" w:rsidRDefault="00167D69" w:rsidP="00167D69">
      <w:pPr>
        <w:pStyle w:val="af6"/>
        <w:rPr>
          <w:highlight w:val="yellow"/>
        </w:rPr>
      </w:pPr>
      <w:r w:rsidRPr="005E79BA">
        <w:rPr>
          <w:highlight w:val="yellow"/>
        </w:rPr>
        <w:t xml:space="preserve">                &lt;/f:facet&gt;</w:t>
      </w:r>
    </w:p>
    <w:p w14:paraId="28AA64A9" w14:textId="77777777" w:rsidR="00167D69" w:rsidRPr="005E79BA" w:rsidRDefault="00167D69" w:rsidP="00167D69">
      <w:pPr>
        <w:pStyle w:val="af6"/>
        <w:rPr>
          <w:highlight w:val="yellow"/>
        </w:rPr>
      </w:pPr>
      <w:r w:rsidRPr="005E79BA">
        <w:rPr>
          <w:highlight w:val="yellow"/>
        </w:rPr>
        <w:t xml:space="preserve">                &lt;h:outputText value="#{todo.createdAt}" /&gt;</w:t>
      </w:r>
    </w:p>
    <w:p w14:paraId="2BE46955" w14:textId="77777777" w:rsidR="00167D69" w:rsidRPr="005E79BA" w:rsidRDefault="00167D69" w:rsidP="00167D69">
      <w:pPr>
        <w:pStyle w:val="af6"/>
        <w:rPr>
          <w:highlight w:val="yellow"/>
        </w:rPr>
      </w:pPr>
      <w:r w:rsidRPr="005E79BA">
        <w:rPr>
          <w:highlight w:val="yellow"/>
        </w:rPr>
        <w:t xml:space="preserve">            &lt;/h:column&gt;</w:t>
      </w:r>
    </w:p>
    <w:p w14:paraId="74A9B5B9" w14:textId="77777777" w:rsidR="00167D69" w:rsidRPr="005E79BA" w:rsidRDefault="00167D69" w:rsidP="00167D69">
      <w:pPr>
        <w:pStyle w:val="af6"/>
        <w:rPr>
          <w:highlight w:val="yellow"/>
        </w:rPr>
      </w:pPr>
    </w:p>
    <w:p w14:paraId="2DAD5DDD" w14:textId="77777777" w:rsidR="00167D69" w:rsidRDefault="00167D69" w:rsidP="00167D69">
      <w:pPr>
        <w:pStyle w:val="af6"/>
      </w:pPr>
      <w:r w:rsidRPr="005E79BA">
        <w:rPr>
          <w:highlight w:val="yellow"/>
        </w:rPr>
        <w:t xml:space="preserve">        &lt;/h:dataTable&gt;</w:t>
      </w:r>
    </w:p>
    <w:p w14:paraId="6EF6B13D" w14:textId="77777777" w:rsidR="00167D69" w:rsidRDefault="00167D69" w:rsidP="00167D69">
      <w:pPr>
        <w:pStyle w:val="af6"/>
      </w:pPr>
      <w:r>
        <w:t xml:space="preserve">    &lt;/h:body&gt;</w:t>
      </w:r>
    </w:p>
    <w:p w14:paraId="3F8FA990" w14:textId="06B71E55" w:rsidR="00D42E7D" w:rsidRPr="00D42E7D" w:rsidRDefault="00167D69" w:rsidP="00167D69">
      <w:pPr>
        <w:pStyle w:val="af6"/>
      </w:pPr>
      <w:r>
        <w:t>&lt;/html&gt;</w:t>
      </w:r>
    </w:p>
    <w:p w14:paraId="70816648" w14:textId="03D10F70" w:rsidR="00AC5307" w:rsidRDefault="00AC5307" w:rsidP="00224516"/>
    <w:tbl>
      <w:tblPr>
        <w:tblStyle w:val="a5"/>
        <w:tblW w:w="0" w:type="auto"/>
        <w:tblLook w:val="04A0" w:firstRow="1" w:lastRow="0" w:firstColumn="1" w:lastColumn="0" w:noHBand="0" w:noVBand="1"/>
      </w:tblPr>
      <w:tblGrid>
        <w:gridCol w:w="675"/>
        <w:gridCol w:w="6326"/>
      </w:tblGrid>
      <w:tr w:rsidR="00332DE1" w14:paraId="7934FF94" w14:textId="77777777" w:rsidTr="002061B0">
        <w:tc>
          <w:tcPr>
            <w:tcW w:w="675" w:type="dxa"/>
          </w:tcPr>
          <w:p w14:paraId="15EF46B4" w14:textId="77777777" w:rsidR="00332DE1" w:rsidRDefault="00332DE1" w:rsidP="002061B0">
            <w:r>
              <w:rPr>
                <w:rFonts w:hint="eastAsia"/>
              </w:rPr>
              <w:t>項番</w:t>
            </w:r>
          </w:p>
        </w:tc>
        <w:tc>
          <w:tcPr>
            <w:tcW w:w="6326" w:type="dxa"/>
          </w:tcPr>
          <w:p w14:paraId="17783279" w14:textId="77777777" w:rsidR="00332DE1" w:rsidRDefault="00332DE1" w:rsidP="002061B0">
            <w:r>
              <w:rPr>
                <w:rFonts w:hint="eastAsia"/>
              </w:rPr>
              <w:t>説明</w:t>
            </w:r>
          </w:p>
        </w:tc>
      </w:tr>
      <w:tr w:rsidR="00332DE1" w14:paraId="5EDA912C" w14:textId="77777777" w:rsidTr="002061B0">
        <w:tc>
          <w:tcPr>
            <w:tcW w:w="675" w:type="dxa"/>
          </w:tcPr>
          <w:p w14:paraId="013DD6BE" w14:textId="77777777" w:rsidR="00332DE1" w:rsidRDefault="00332DE1" w:rsidP="002061B0">
            <w:r>
              <w:t>(1)</w:t>
            </w:r>
          </w:p>
        </w:tc>
        <w:tc>
          <w:tcPr>
            <w:tcW w:w="6326" w:type="dxa"/>
          </w:tcPr>
          <w:p w14:paraId="3C63E1CF" w14:textId="300C3A94" w:rsidR="00332DE1" w:rsidRDefault="00B9061C" w:rsidP="002061B0">
            <w:r>
              <w:t>&lt;h:dataTable&gt;</w:t>
            </w:r>
            <w:r>
              <w:rPr>
                <w:rFonts w:hint="eastAsia"/>
              </w:rPr>
              <w:t>タグでデータ一覧用のテーブルを作成する。</w:t>
            </w:r>
            <w:r>
              <w:t>value</w:t>
            </w:r>
            <w:r>
              <w:rPr>
                <w:rFonts w:hint="eastAsia"/>
              </w:rPr>
              <w:t>属性に</w:t>
            </w:r>
            <w:r w:rsidR="008567FA">
              <w:rPr>
                <w:rFonts w:hint="eastAsia"/>
              </w:rPr>
              <w:t>対象のリストオブジェクトを指定する。</w:t>
            </w:r>
            <w:r w:rsidR="008567FA">
              <w:t>var</w:t>
            </w:r>
            <w:r w:rsidR="008567FA">
              <w:rPr>
                <w:rFonts w:hint="eastAsia"/>
              </w:rPr>
              <w:t>属性で各データの名前を指定する。</w:t>
            </w:r>
          </w:p>
        </w:tc>
      </w:tr>
      <w:tr w:rsidR="00332DE1" w14:paraId="1873F3AC" w14:textId="77777777" w:rsidTr="002061B0">
        <w:tc>
          <w:tcPr>
            <w:tcW w:w="675" w:type="dxa"/>
          </w:tcPr>
          <w:p w14:paraId="02003B86" w14:textId="77777777" w:rsidR="00332DE1" w:rsidRDefault="00332DE1" w:rsidP="002061B0">
            <w:r>
              <w:t>(2)</w:t>
            </w:r>
          </w:p>
        </w:tc>
        <w:tc>
          <w:tcPr>
            <w:tcW w:w="6326" w:type="dxa"/>
          </w:tcPr>
          <w:p w14:paraId="5DF844CA" w14:textId="5B864F0D" w:rsidR="00332DE1" w:rsidRDefault="0028044C" w:rsidP="002061B0">
            <w:r>
              <w:t>&lt;h:column</w:t>
            </w:r>
            <w:r w:rsidR="00C5166C">
              <w:t>&gt;</w:t>
            </w:r>
            <w:r w:rsidR="00C5166C">
              <w:rPr>
                <w:rFonts w:hint="eastAsia"/>
              </w:rPr>
              <w:t>タグで</w:t>
            </w:r>
            <w:r>
              <w:rPr>
                <w:rFonts w:hint="eastAsia"/>
              </w:rPr>
              <w:t>データの列を作成する。</w:t>
            </w:r>
          </w:p>
        </w:tc>
      </w:tr>
      <w:tr w:rsidR="00332DE1" w14:paraId="63F487F1" w14:textId="77777777" w:rsidTr="002061B0">
        <w:tc>
          <w:tcPr>
            <w:tcW w:w="675" w:type="dxa"/>
          </w:tcPr>
          <w:p w14:paraId="3357C263" w14:textId="77777777" w:rsidR="00332DE1" w:rsidRDefault="00332DE1" w:rsidP="002061B0">
            <w:r>
              <w:t>(3)</w:t>
            </w:r>
          </w:p>
        </w:tc>
        <w:tc>
          <w:tcPr>
            <w:tcW w:w="6326" w:type="dxa"/>
          </w:tcPr>
          <w:p w14:paraId="48C90C95" w14:textId="4270D9B0" w:rsidR="00332DE1" w:rsidRDefault="0028044C" w:rsidP="002061B0">
            <w:r>
              <w:t>&lt;f:facet&gt;</w:t>
            </w:r>
            <w:r>
              <w:rPr>
                <w:rFonts w:hint="eastAsia"/>
              </w:rPr>
              <w:t>タグで</w:t>
            </w:r>
            <w:r w:rsidR="0075108F">
              <w:rPr>
                <w:rFonts w:hint="eastAsia"/>
              </w:rPr>
              <w:t>列のヘッダーを作成する。</w:t>
            </w:r>
          </w:p>
        </w:tc>
      </w:tr>
      <w:tr w:rsidR="0028044C" w14:paraId="58AC3D1F" w14:textId="77777777" w:rsidTr="002061B0">
        <w:tc>
          <w:tcPr>
            <w:tcW w:w="675" w:type="dxa"/>
          </w:tcPr>
          <w:p w14:paraId="6A27606D" w14:textId="4D2EFBCB" w:rsidR="0028044C" w:rsidRDefault="0028044C" w:rsidP="002061B0">
            <w:r>
              <w:t>(4)</w:t>
            </w:r>
          </w:p>
        </w:tc>
        <w:tc>
          <w:tcPr>
            <w:tcW w:w="6326" w:type="dxa"/>
          </w:tcPr>
          <w:p w14:paraId="03AB2B64" w14:textId="66A61405" w:rsidR="0028044C" w:rsidRDefault="00923428" w:rsidP="002061B0">
            <w:r>
              <w:t>&lt;h:outputText&gt;</w:t>
            </w:r>
            <w:r>
              <w:rPr>
                <w:rFonts w:hint="eastAsia"/>
              </w:rPr>
              <w:t>タグで文字列</w:t>
            </w:r>
            <w:r>
              <w:t>(Todo</w:t>
            </w:r>
            <w:r>
              <w:rPr>
                <w:rFonts w:hint="eastAsia"/>
              </w:rPr>
              <w:t>のタイトル</w:t>
            </w:r>
            <w:r>
              <w:t>)</w:t>
            </w:r>
            <w:r>
              <w:rPr>
                <w:rFonts w:hint="eastAsia"/>
              </w:rPr>
              <w:t>を出力する。</w:t>
            </w:r>
            <w:r w:rsidR="00647E2E">
              <w:t>rendered</w:t>
            </w:r>
            <w:r w:rsidR="00647E2E">
              <w:rPr>
                <w:rFonts w:hint="eastAsia"/>
              </w:rPr>
              <w:t>属性で出力するための条件を指定できる。ここでは</w:t>
            </w:r>
            <w:r w:rsidR="00647E2E">
              <w:t>todo</w:t>
            </w:r>
            <w:r w:rsidR="00647E2E">
              <w:rPr>
                <w:rFonts w:hint="eastAsia"/>
              </w:rPr>
              <w:t>が完了しているかどうかでスタイルを帰る必要があるため</w:t>
            </w:r>
            <w:r w:rsidR="00647E2E">
              <w:t>rendered</w:t>
            </w:r>
            <w:r w:rsidR="00647E2E">
              <w:rPr>
                <w:rFonts w:hint="eastAsia"/>
              </w:rPr>
              <w:t>に</w:t>
            </w:r>
            <w:r w:rsidR="00647E2E">
              <w:t>finished</w:t>
            </w:r>
            <w:r w:rsidR="00647E2E">
              <w:rPr>
                <w:rFonts w:hint="eastAsia"/>
              </w:rPr>
              <w:t>の条件を渡している。</w:t>
            </w:r>
            <w:r w:rsidR="00647E2E">
              <w:t>finished</w:t>
            </w:r>
            <w:r w:rsidR="00647E2E">
              <w:rPr>
                <w:rFonts w:hint="eastAsia"/>
              </w:rPr>
              <w:t>が</w:t>
            </w:r>
            <w:r w:rsidR="00647E2E">
              <w:t>true</w:t>
            </w:r>
            <w:r w:rsidR="00647E2E">
              <w:rPr>
                <w:rFonts w:hint="eastAsia"/>
              </w:rPr>
              <w:t>の場合は</w:t>
            </w:r>
            <w:r w:rsidR="00647E2E">
              <w:t>css</w:t>
            </w:r>
            <w:r w:rsidR="00647E2E">
              <w:rPr>
                <w:rFonts w:hint="eastAsia"/>
              </w:rPr>
              <w:t>に</w:t>
            </w:r>
            <w:r w:rsidR="00647E2E">
              <w:t>strike</w:t>
            </w:r>
            <w:r w:rsidR="00647E2E">
              <w:rPr>
                <w:rFonts w:hint="eastAsia"/>
              </w:rPr>
              <w:t>クラスが指定されるようにする。</w:t>
            </w:r>
          </w:p>
        </w:tc>
      </w:tr>
    </w:tbl>
    <w:p w14:paraId="517F265B" w14:textId="77777777" w:rsidR="00332DE1" w:rsidRDefault="00332DE1" w:rsidP="00224516"/>
    <w:p w14:paraId="2F3DCED8" w14:textId="77777777" w:rsidR="00AC5307" w:rsidRDefault="00AC5307" w:rsidP="00224516"/>
    <w:p w14:paraId="5FA08F8A" w14:textId="27A406DA" w:rsidR="00216738" w:rsidRDefault="00216738" w:rsidP="003712A9">
      <w:pPr>
        <w:pStyle w:val="4"/>
      </w:pPr>
      <w:r>
        <w:rPr>
          <w:rFonts w:hint="eastAsia"/>
        </w:rPr>
        <w:t>テストデータの投入</w:t>
      </w:r>
    </w:p>
    <w:p w14:paraId="13248ABB" w14:textId="201FB0E3" w:rsidR="00216738" w:rsidRDefault="00626C0E" w:rsidP="00224516">
      <w:r>
        <w:rPr>
          <w:rFonts w:hint="eastAsia"/>
        </w:rPr>
        <w:t>一覧表示を確認するために</w:t>
      </w:r>
      <w:r>
        <w:t>DB</w:t>
      </w:r>
      <w:r>
        <w:rPr>
          <w:rFonts w:hint="eastAsia"/>
        </w:rPr>
        <w:t>でテストデータを投入する。</w:t>
      </w:r>
    </w:p>
    <w:p w14:paraId="05E00C68" w14:textId="6F81E1A8" w:rsidR="00436366" w:rsidRDefault="00436366" w:rsidP="00224516">
      <w:r>
        <w:rPr>
          <w:rFonts w:hint="eastAsia"/>
        </w:rPr>
        <w:t>サービスウィンドウを開き、</w:t>
      </w:r>
      <w:r>
        <w:rPr>
          <w:rFonts w:hint="eastAsia"/>
        </w:rPr>
        <w:t>Tutorial</w:t>
      </w:r>
      <w:r>
        <w:rPr>
          <w:rFonts w:hint="eastAsia"/>
        </w:rPr>
        <w:t>スキーマを開き、「表」</w:t>
      </w:r>
      <w:r>
        <w:sym w:font="Wingdings" w:char="F0E0"/>
      </w:r>
      <w:r>
        <w:rPr>
          <w:rFonts w:hint="eastAsia"/>
        </w:rPr>
        <w:t>「</w:t>
      </w:r>
      <w:r>
        <w:t>TODO</w:t>
      </w:r>
      <w:r>
        <w:rPr>
          <w:rFonts w:hint="eastAsia"/>
        </w:rPr>
        <w:t>」</w:t>
      </w:r>
      <w:r w:rsidR="00C966EA">
        <w:rPr>
          <w:rFonts w:hint="eastAsia"/>
        </w:rPr>
        <w:t>を右クリックして「コマンドの実行」をクリック。</w:t>
      </w:r>
    </w:p>
    <w:p w14:paraId="2CBE74B5" w14:textId="2F6A8490" w:rsidR="005A7389" w:rsidRDefault="005A7389" w:rsidP="00224516">
      <w:r>
        <w:rPr>
          <w:noProof/>
        </w:rPr>
        <w:drawing>
          <wp:inline distT="0" distB="0" distL="0" distR="0" wp14:anchorId="72119070" wp14:editId="1E189074">
            <wp:extent cx="3542030" cy="3089910"/>
            <wp:effectExtent l="0" t="0" r="0" b="8890"/>
            <wp:docPr id="143"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42030" cy="3089910"/>
                    </a:xfrm>
                    <a:prstGeom prst="rect">
                      <a:avLst/>
                    </a:prstGeom>
                    <a:noFill/>
                    <a:ln>
                      <a:noFill/>
                    </a:ln>
                  </pic:spPr>
                </pic:pic>
              </a:graphicData>
            </a:graphic>
          </wp:inline>
        </w:drawing>
      </w:r>
    </w:p>
    <w:p w14:paraId="2190131B" w14:textId="77777777" w:rsidR="005A7389" w:rsidRDefault="005A7389" w:rsidP="00224516"/>
    <w:p w14:paraId="64BAD82D" w14:textId="043F7306" w:rsidR="00C966EA" w:rsidRDefault="00C966EA" w:rsidP="00224516">
      <w:r>
        <w:rPr>
          <w:rFonts w:hint="eastAsia"/>
        </w:rPr>
        <w:t>次の</w:t>
      </w:r>
      <w:r>
        <w:t>INSERT</w:t>
      </w:r>
      <w:r>
        <w:rPr>
          <w:rFonts w:hint="eastAsia"/>
        </w:rPr>
        <w:t>文を貼付けて「</w:t>
      </w:r>
      <w:r>
        <w:t>SQL</w:t>
      </w:r>
      <w:r>
        <w:rPr>
          <w:rFonts w:hint="eastAsia"/>
        </w:rPr>
        <w:t>の実行」をクリック。</w:t>
      </w:r>
    </w:p>
    <w:p w14:paraId="268FC2E8" w14:textId="77777777" w:rsidR="00C966EA" w:rsidRDefault="00C966EA" w:rsidP="00224516"/>
    <w:p w14:paraId="61DCE082" w14:textId="77777777" w:rsidR="005A7389" w:rsidRDefault="005A7389" w:rsidP="005A7389">
      <w:pPr>
        <w:pStyle w:val="af6"/>
      </w:pPr>
      <w:r>
        <w:t>INSERT INTO todo (todo_title, finished, created_at, version) VALUES('clean desktop', false, CURRENT_TIMESTAMP, 1);</w:t>
      </w:r>
    </w:p>
    <w:p w14:paraId="719DBE5B" w14:textId="77777777" w:rsidR="005A7389" w:rsidRDefault="005A7389" w:rsidP="005A7389">
      <w:pPr>
        <w:pStyle w:val="af6"/>
      </w:pPr>
      <w:r>
        <w:t>INSERT INTO todo (todo_title, finished, created_at, version) VALUES('write a document', false, CURRENT_TIMESTAMP, 1);</w:t>
      </w:r>
    </w:p>
    <w:p w14:paraId="5AA7AAA4" w14:textId="4B9C8ED0" w:rsidR="00216738" w:rsidRDefault="005A7389" w:rsidP="005A7389">
      <w:pPr>
        <w:pStyle w:val="af6"/>
      </w:pPr>
      <w:r>
        <w:t>INSERT INTO todo (todo_title, finished, created_at, version) VALUES('send a e-mail', true, CURRENT_TIMESTAMP, 1);</w:t>
      </w:r>
    </w:p>
    <w:p w14:paraId="6D4A406C" w14:textId="77777777" w:rsidR="00216738" w:rsidRDefault="00216738" w:rsidP="00224516"/>
    <w:p w14:paraId="7BEAEDC3" w14:textId="2BABA184" w:rsidR="00216738" w:rsidRDefault="00C966EA" w:rsidP="00224516">
      <w:r>
        <w:rPr>
          <w:noProof/>
        </w:rPr>
        <mc:AlternateContent>
          <mc:Choice Requires="wps">
            <w:drawing>
              <wp:anchor distT="0" distB="0" distL="114300" distR="114300" simplePos="0" relativeHeight="251692032" behindDoc="0" locked="0" layoutInCell="1" allowOverlap="1" wp14:anchorId="72600EFB" wp14:editId="384E1531">
                <wp:simplePos x="0" y="0"/>
                <wp:positionH relativeFrom="column">
                  <wp:posOffset>2966720</wp:posOffset>
                </wp:positionH>
                <wp:positionV relativeFrom="paragraph">
                  <wp:posOffset>157480</wp:posOffset>
                </wp:positionV>
                <wp:extent cx="254000" cy="195580"/>
                <wp:effectExtent l="0" t="0" r="25400" b="33020"/>
                <wp:wrapNone/>
                <wp:docPr id="50" name="正方形/長方形 50"/>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50" o:spid="_x0000_s1026" style="position:absolute;left:0;text-align:left;margin-left:233.6pt;margin-top:12.4pt;width:20pt;height:1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zpsCAACF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" filled="f" strokecolor="red" strokeweight="2pt"/>
            </w:pict>
          </mc:Fallback>
        </mc:AlternateContent>
      </w:r>
      <w:r w:rsidR="00216738">
        <w:rPr>
          <w:noProof/>
        </w:rPr>
        <w:drawing>
          <wp:inline distT="0" distB="0" distL="0" distR="0" wp14:anchorId="09301597" wp14:editId="712CD2D1">
            <wp:extent cx="4319905" cy="604104"/>
            <wp:effectExtent l="0" t="0" r="0" b="5715"/>
            <wp:docPr id="141"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9905" cy="604104"/>
                    </a:xfrm>
                    <a:prstGeom prst="rect">
                      <a:avLst/>
                    </a:prstGeom>
                    <a:noFill/>
                    <a:ln>
                      <a:noFill/>
                    </a:ln>
                  </pic:spPr>
                </pic:pic>
              </a:graphicData>
            </a:graphic>
          </wp:inline>
        </w:drawing>
      </w:r>
    </w:p>
    <w:p w14:paraId="7EB05D21" w14:textId="77777777" w:rsidR="00216738" w:rsidRDefault="00216738" w:rsidP="00224516"/>
    <w:p w14:paraId="10D032F1" w14:textId="5CBD10CD" w:rsidR="006F217B" w:rsidRDefault="006F217B" w:rsidP="00224516">
      <w:r>
        <w:rPr>
          <w:rFonts w:hint="eastAsia"/>
        </w:rPr>
        <w:t>投入したデータを確認するために、</w:t>
      </w:r>
      <w:r w:rsidR="00B252F2">
        <w:rPr>
          <w:rFonts w:hint="eastAsia"/>
        </w:rPr>
        <w:t>「</w:t>
      </w:r>
      <w:r w:rsidR="00B252F2">
        <w:t>TODO</w:t>
      </w:r>
      <w:r w:rsidR="00B252F2">
        <w:rPr>
          <w:rFonts w:hint="eastAsia"/>
        </w:rPr>
        <w:t>」をクリックして「データの表示」をクリック。</w:t>
      </w:r>
    </w:p>
    <w:p w14:paraId="107E70A2" w14:textId="77777777" w:rsidR="006F217B" w:rsidRDefault="006F217B" w:rsidP="00224516"/>
    <w:p w14:paraId="7FF6A816" w14:textId="1B139D3D" w:rsidR="00A54203" w:rsidRDefault="00A54203" w:rsidP="00224516">
      <w:r>
        <w:rPr>
          <w:noProof/>
        </w:rPr>
        <w:drawing>
          <wp:inline distT="0" distB="0" distL="0" distR="0" wp14:anchorId="1739F2FF" wp14:editId="05D6C36B">
            <wp:extent cx="3224530" cy="1549400"/>
            <wp:effectExtent l="0" t="0" r="1270" b="0"/>
            <wp:docPr id="144"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24530" cy="1549400"/>
                    </a:xfrm>
                    <a:prstGeom prst="rect">
                      <a:avLst/>
                    </a:prstGeom>
                    <a:noFill/>
                    <a:ln>
                      <a:noFill/>
                    </a:ln>
                  </pic:spPr>
                </pic:pic>
              </a:graphicData>
            </a:graphic>
          </wp:inline>
        </w:drawing>
      </w:r>
    </w:p>
    <w:p w14:paraId="349B4F2D" w14:textId="77777777" w:rsidR="00A54203" w:rsidRDefault="00A54203" w:rsidP="00224516"/>
    <w:p w14:paraId="5C3A5E7D" w14:textId="736BF7A9" w:rsidR="00B252F2" w:rsidRDefault="00B252F2" w:rsidP="00224516">
      <w:r>
        <w:rPr>
          <w:rFonts w:hint="eastAsia"/>
        </w:rPr>
        <w:t>データを一覧出力することができる。</w:t>
      </w:r>
    </w:p>
    <w:p w14:paraId="4647CF54" w14:textId="77777777" w:rsidR="00B252F2" w:rsidRDefault="00B252F2" w:rsidP="00224516"/>
    <w:p w14:paraId="14B18C53" w14:textId="50AF1A8D" w:rsidR="00A54203" w:rsidRDefault="00A54203" w:rsidP="00224516">
      <w:r>
        <w:rPr>
          <w:noProof/>
        </w:rPr>
        <w:drawing>
          <wp:inline distT="0" distB="0" distL="0" distR="0" wp14:anchorId="2CE22E52" wp14:editId="35463E18">
            <wp:extent cx="4319905" cy="1459462"/>
            <wp:effectExtent l="0" t="0" r="0" b="0"/>
            <wp:docPr id="145"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9905" cy="1459462"/>
                    </a:xfrm>
                    <a:prstGeom prst="rect">
                      <a:avLst/>
                    </a:prstGeom>
                    <a:noFill/>
                    <a:ln>
                      <a:noFill/>
                    </a:ln>
                  </pic:spPr>
                </pic:pic>
              </a:graphicData>
            </a:graphic>
          </wp:inline>
        </w:drawing>
      </w:r>
    </w:p>
    <w:p w14:paraId="7A60FF1A" w14:textId="77777777" w:rsidR="00A54203" w:rsidRDefault="00A54203" w:rsidP="00224516"/>
    <w:p w14:paraId="75DA23A2" w14:textId="5A48DD6C" w:rsidR="00DE5076" w:rsidRDefault="009A29C8" w:rsidP="00224516">
      <w:r>
        <w:rPr>
          <w:rFonts w:hint="eastAsia"/>
        </w:rPr>
        <w:t>次にようやく</w:t>
      </w:r>
      <w:r>
        <w:t>facelets</w:t>
      </w:r>
      <w:r>
        <w:rPr>
          <w:rFonts w:hint="eastAsia"/>
        </w:rPr>
        <w:t>を実行して全件表示画面を出力する。</w:t>
      </w:r>
      <w:r w:rsidR="00A70C00">
        <w:t>list.xhtml</w:t>
      </w:r>
      <w:r w:rsidR="00A70C00">
        <w:rPr>
          <w:rFonts w:hint="eastAsia"/>
        </w:rPr>
        <w:t>を右クリックして「ファイルの実行」をクリック。</w:t>
      </w:r>
    </w:p>
    <w:p w14:paraId="0649EFD7" w14:textId="6DC4893E" w:rsidR="00611704" w:rsidRDefault="00611704" w:rsidP="00224516">
      <w:r>
        <w:rPr>
          <w:noProof/>
        </w:rPr>
        <w:drawing>
          <wp:inline distT="0" distB="0" distL="0" distR="0" wp14:anchorId="27D20862" wp14:editId="6520D997">
            <wp:extent cx="4319905" cy="2512060"/>
            <wp:effectExtent l="0" t="0" r="0" b="2540"/>
            <wp:docPr id="146"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9905" cy="2512060"/>
                    </a:xfrm>
                    <a:prstGeom prst="rect">
                      <a:avLst/>
                    </a:prstGeom>
                    <a:noFill/>
                    <a:ln>
                      <a:noFill/>
                    </a:ln>
                  </pic:spPr>
                </pic:pic>
              </a:graphicData>
            </a:graphic>
          </wp:inline>
        </w:drawing>
      </w:r>
    </w:p>
    <w:p w14:paraId="5D82CEC4" w14:textId="77777777" w:rsidR="00611704" w:rsidRDefault="00611704" w:rsidP="00224516"/>
    <w:p w14:paraId="3F7AFE9B" w14:textId="3A556E5E" w:rsidR="006615EC" w:rsidRDefault="006615EC" w:rsidP="00224516">
      <w:r>
        <w:rPr>
          <w:rFonts w:hint="eastAsia"/>
        </w:rPr>
        <w:t>ブラウザが立ち上がり、以下のようにテーブルが出力されていることを確認。</w:t>
      </w:r>
    </w:p>
    <w:p w14:paraId="7E430FDD" w14:textId="0A7C9F6D" w:rsidR="00611704" w:rsidRDefault="00611704" w:rsidP="00224516">
      <w:r>
        <w:rPr>
          <w:noProof/>
        </w:rPr>
        <w:drawing>
          <wp:inline distT="0" distB="0" distL="0" distR="0" wp14:anchorId="19BD11B5" wp14:editId="532DCFF6">
            <wp:extent cx="4319905" cy="2565768"/>
            <wp:effectExtent l="0" t="0" r="0" b="0"/>
            <wp:docPr id="147"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9905" cy="2565768"/>
                    </a:xfrm>
                    <a:prstGeom prst="rect">
                      <a:avLst/>
                    </a:prstGeom>
                    <a:noFill/>
                    <a:ln>
                      <a:noFill/>
                    </a:ln>
                  </pic:spPr>
                </pic:pic>
              </a:graphicData>
            </a:graphic>
          </wp:inline>
        </w:drawing>
      </w:r>
    </w:p>
    <w:p w14:paraId="4A34652E" w14:textId="77777777" w:rsidR="00611704" w:rsidRDefault="00611704" w:rsidP="00224516"/>
    <w:p w14:paraId="6A67C199" w14:textId="77777777" w:rsidR="003D3A75" w:rsidRDefault="003D3A75" w:rsidP="003D3A75"/>
    <w:p w14:paraId="297B05C4" w14:textId="77777777" w:rsidR="003D3A75" w:rsidRDefault="003D3A75" w:rsidP="003D3A75">
      <w:pPr>
        <w:pStyle w:val="4"/>
      </w:pPr>
      <w:r>
        <w:t>SQL</w:t>
      </w:r>
      <w:r>
        <w:rPr>
          <w:rFonts w:hint="eastAsia"/>
        </w:rPr>
        <w:t>ログを出力する</w:t>
      </w:r>
    </w:p>
    <w:p w14:paraId="35A622DF" w14:textId="5A978D28" w:rsidR="00E725BE" w:rsidRDefault="00E725BE" w:rsidP="00E725BE">
      <w:r>
        <w:rPr>
          <w:rFonts w:hint="eastAsia"/>
        </w:rPr>
        <w:t>ここで開発時のデバッグ容易性向上のため、</w:t>
      </w:r>
      <w:r>
        <w:t>JPA</w:t>
      </w:r>
      <w:r>
        <w:rPr>
          <w:rFonts w:hint="eastAsia"/>
        </w:rPr>
        <w:t>で発行されている</w:t>
      </w:r>
      <w:r>
        <w:t>SQL</w:t>
      </w:r>
      <w:r>
        <w:rPr>
          <w:rFonts w:hint="eastAsia"/>
        </w:rPr>
        <w:t>を確認できるようにすることが望ましい。そのため</w:t>
      </w:r>
      <w:r>
        <w:t>SQL</w:t>
      </w:r>
      <w:r>
        <w:rPr>
          <w:rFonts w:hint="eastAsia"/>
        </w:rPr>
        <w:t>ログ出力設定を行う。</w:t>
      </w:r>
    </w:p>
    <w:p w14:paraId="1906C323" w14:textId="77777777" w:rsidR="00E725BE" w:rsidRPr="00E725BE" w:rsidRDefault="00E725BE" w:rsidP="00E725BE"/>
    <w:p w14:paraId="6F98FB5B" w14:textId="77777777" w:rsidR="003D3A75" w:rsidRDefault="003D3A75" w:rsidP="003D3A75">
      <w:r>
        <w:t>persistence.xml</w:t>
      </w:r>
      <w:r>
        <w:rPr>
          <w:rFonts w:hint="eastAsia"/>
        </w:rPr>
        <w:t>を開いてプロパティを変更する。</w:t>
      </w:r>
    </w:p>
    <w:p w14:paraId="5AEFB304" w14:textId="77777777" w:rsidR="003D3A75" w:rsidRDefault="003D3A75" w:rsidP="003D3A75">
      <w:r>
        <w:rPr>
          <w:noProof/>
        </w:rPr>
        <w:drawing>
          <wp:inline distT="0" distB="0" distL="0" distR="0" wp14:anchorId="2BE81DA6" wp14:editId="02C63B21">
            <wp:extent cx="3022600" cy="1203325"/>
            <wp:effectExtent l="0" t="0" r="0" b="0"/>
            <wp:docPr id="134"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22600" cy="1203325"/>
                    </a:xfrm>
                    <a:prstGeom prst="rect">
                      <a:avLst/>
                    </a:prstGeom>
                    <a:noFill/>
                    <a:ln>
                      <a:noFill/>
                    </a:ln>
                  </pic:spPr>
                </pic:pic>
              </a:graphicData>
            </a:graphic>
          </wp:inline>
        </w:drawing>
      </w:r>
    </w:p>
    <w:p w14:paraId="38B37C17" w14:textId="77777777" w:rsidR="003D3A75" w:rsidRDefault="003D3A75" w:rsidP="003D3A75"/>
    <w:p w14:paraId="5ECD7E89" w14:textId="6943C696" w:rsidR="001B3250" w:rsidRDefault="001B3250" w:rsidP="003D3A75">
      <w:r>
        <w:rPr>
          <w:rFonts w:hint="eastAsia"/>
        </w:rPr>
        <w:t>「ソース」タブをクリックする。</w:t>
      </w:r>
    </w:p>
    <w:p w14:paraId="58AC5DD0" w14:textId="77777777" w:rsidR="003D3A75" w:rsidRDefault="003D3A75" w:rsidP="003D3A75">
      <w:r>
        <w:rPr>
          <w:noProof/>
        </w:rPr>
        <w:drawing>
          <wp:inline distT="0" distB="0" distL="0" distR="0" wp14:anchorId="09D721F4" wp14:editId="1D3E53A1">
            <wp:extent cx="4319905" cy="1824178"/>
            <wp:effectExtent l="0" t="0" r="0" b="5080"/>
            <wp:docPr id="13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9905" cy="1824178"/>
                    </a:xfrm>
                    <a:prstGeom prst="rect">
                      <a:avLst/>
                    </a:prstGeom>
                    <a:noFill/>
                    <a:ln>
                      <a:noFill/>
                    </a:ln>
                  </pic:spPr>
                </pic:pic>
              </a:graphicData>
            </a:graphic>
          </wp:inline>
        </w:drawing>
      </w:r>
    </w:p>
    <w:p w14:paraId="6797DE22" w14:textId="77777777" w:rsidR="003D3A75" w:rsidRDefault="003D3A75" w:rsidP="003D3A75"/>
    <w:p w14:paraId="68265EBA" w14:textId="4CC8AC1C" w:rsidR="001B3250" w:rsidRDefault="001B3250" w:rsidP="003D3A75">
      <w:r>
        <w:rPr>
          <w:rFonts w:hint="eastAsia"/>
        </w:rPr>
        <w:t>以下のように修正する。</w:t>
      </w:r>
    </w:p>
    <w:p w14:paraId="4831BBEE" w14:textId="77777777" w:rsidR="003D3A75" w:rsidRDefault="003D3A75" w:rsidP="003D3A75">
      <w:pPr>
        <w:pStyle w:val="af6"/>
      </w:pPr>
      <w:r>
        <w:t>&lt;?xml version="1.0" encoding="UTF-8"?&gt;</w:t>
      </w:r>
    </w:p>
    <w:p w14:paraId="370383C9" w14:textId="77777777" w:rsidR="003D3A75" w:rsidRDefault="003D3A75" w:rsidP="003D3A75">
      <w:pPr>
        <w:pStyle w:val="af6"/>
      </w:pPr>
      <w:r>
        <w:t>&lt;persistence version="2.1" xmlns="http://xmlns.jcp.org/xml/ns/persistence" xmlns:xsi="http://www.w3.org/2001/XMLSchema-instance" xsi:schemaLocation="http://xmlns.jcp.org/xml/ns/persistence http://xmlns.jcp.org/xml/ns/persistence/persistence_2_1.xsd"&gt;</w:t>
      </w:r>
    </w:p>
    <w:p w14:paraId="1CE38632" w14:textId="77777777" w:rsidR="003D3A75" w:rsidRDefault="003D3A75" w:rsidP="003D3A75">
      <w:pPr>
        <w:pStyle w:val="af6"/>
      </w:pPr>
      <w:r>
        <w:t xml:space="preserve">  &lt;persistence-unit name="todoPU" transaction-type="JTA"&gt;</w:t>
      </w:r>
    </w:p>
    <w:p w14:paraId="5F9FED46" w14:textId="77777777" w:rsidR="003D3A75" w:rsidRDefault="003D3A75" w:rsidP="003D3A75">
      <w:pPr>
        <w:pStyle w:val="af6"/>
      </w:pPr>
      <w:r>
        <w:t xml:space="preserve">    &lt;jta-data-source&gt;jdbc/tutorial&lt;/jta-data-source&gt;</w:t>
      </w:r>
    </w:p>
    <w:p w14:paraId="155E90B7" w14:textId="77777777" w:rsidR="003D3A75" w:rsidRDefault="003D3A75" w:rsidP="003D3A75">
      <w:pPr>
        <w:pStyle w:val="af6"/>
      </w:pPr>
      <w:r>
        <w:t xml:space="preserve">    &lt;exclude-unlisted-classes&gt;false&lt;/exclude-unlisted-classes&gt;</w:t>
      </w:r>
    </w:p>
    <w:p w14:paraId="67E280BD" w14:textId="77777777" w:rsidR="003D3A75" w:rsidRPr="00374DA2" w:rsidRDefault="003D3A75" w:rsidP="003D3A75">
      <w:pPr>
        <w:pStyle w:val="af6"/>
        <w:rPr>
          <w:highlight w:val="yellow"/>
        </w:rPr>
      </w:pPr>
      <w:r>
        <w:t xml:space="preserve">    </w:t>
      </w:r>
      <w:r w:rsidRPr="00374DA2">
        <w:rPr>
          <w:highlight w:val="yellow"/>
        </w:rPr>
        <w:t>&lt;properties&gt;</w:t>
      </w:r>
    </w:p>
    <w:p w14:paraId="7771BEB4" w14:textId="77777777" w:rsidR="003D3A75" w:rsidRPr="00374DA2" w:rsidRDefault="003D3A75" w:rsidP="003D3A75">
      <w:pPr>
        <w:pStyle w:val="af6"/>
        <w:rPr>
          <w:highlight w:val="yellow"/>
        </w:rPr>
      </w:pPr>
      <w:r w:rsidRPr="00374DA2">
        <w:rPr>
          <w:highlight w:val="yellow"/>
        </w:rPr>
        <w:t xml:space="preserve">      &lt;property name="eclipselink.logging.level.sql" value="FINE"/&gt;</w:t>
      </w:r>
    </w:p>
    <w:p w14:paraId="61ADFCBE" w14:textId="77777777" w:rsidR="003D3A75" w:rsidRPr="00374DA2" w:rsidRDefault="003D3A75" w:rsidP="003D3A75">
      <w:pPr>
        <w:pStyle w:val="af6"/>
        <w:rPr>
          <w:highlight w:val="yellow"/>
        </w:rPr>
      </w:pPr>
      <w:r w:rsidRPr="00374DA2">
        <w:rPr>
          <w:highlight w:val="yellow"/>
        </w:rPr>
        <w:t xml:space="preserve">      &lt;property name="eclipselink.logging.parameters" value="true"/&gt;</w:t>
      </w:r>
    </w:p>
    <w:p w14:paraId="6AC600E1" w14:textId="77777777" w:rsidR="003D3A75" w:rsidRDefault="003D3A75" w:rsidP="003D3A75">
      <w:pPr>
        <w:pStyle w:val="af6"/>
      </w:pPr>
      <w:r w:rsidRPr="00374DA2">
        <w:rPr>
          <w:highlight w:val="yellow"/>
        </w:rPr>
        <w:t xml:space="preserve">    &lt;/properties&gt;</w:t>
      </w:r>
    </w:p>
    <w:p w14:paraId="491C9B3E" w14:textId="77777777" w:rsidR="003D3A75" w:rsidRDefault="003D3A75" w:rsidP="003D3A75">
      <w:pPr>
        <w:pStyle w:val="af6"/>
      </w:pPr>
      <w:r>
        <w:t xml:space="preserve">  &lt;/persistence-unit&gt;</w:t>
      </w:r>
    </w:p>
    <w:p w14:paraId="697C7BC1" w14:textId="77777777" w:rsidR="003D3A75" w:rsidRDefault="003D3A75" w:rsidP="003D3A75">
      <w:pPr>
        <w:pStyle w:val="af6"/>
      </w:pPr>
      <w:r>
        <w:t>&lt;/persistence&gt;</w:t>
      </w:r>
    </w:p>
    <w:p w14:paraId="67A479F8" w14:textId="77777777" w:rsidR="003D3A75" w:rsidRDefault="003D3A75" w:rsidP="003D3A75"/>
    <w:p w14:paraId="163691D7" w14:textId="30AB30D6" w:rsidR="00C50E7A" w:rsidRPr="003E75D6" w:rsidRDefault="00C50E7A" w:rsidP="003D3A75">
      <w:r>
        <w:t>EntityManager</w:t>
      </w:r>
      <w:r>
        <w:rPr>
          <w:rFonts w:hint="eastAsia"/>
        </w:rPr>
        <w:t>の操作に対して、以下のように</w:t>
      </w:r>
      <w:r>
        <w:t>SQL</w:t>
      </w:r>
      <w:r>
        <w:rPr>
          <w:rFonts w:hint="eastAsia"/>
        </w:rPr>
        <w:t>ログが出力</w:t>
      </w:r>
      <w:r w:rsidR="003E75D6">
        <w:rPr>
          <w:rFonts w:hint="eastAsia"/>
        </w:rPr>
        <w:t>される。</w:t>
      </w:r>
    </w:p>
    <w:p w14:paraId="414C048F" w14:textId="1315FB02" w:rsidR="003D3A75" w:rsidRDefault="0059197B" w:rsidP="00224516">
      <w:r>
        <w:rPr>
          <w:noProof/>
        </w:rPr>
        <w:drawing>
          <wp:inline distT="0" distB="0" distL="0" distR="0" wp14:anchorId="187FD4D7" wp14:editId="1EAF41FF">
            <wp:extent cx="4319905" cy="931534"/>
            <wp:effectExtent l="0" t="0" r="0" b="8890"/>
            <wp:docPr id="157"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9905" cy="931534"/>
                    </a:xfrm>
                    <a:prstGeom prst="rect">
                      <a:avLst/>
                    </a:prstGeom>
                    <a:noFill/>
                    <a:ln>
                      <a:noFill/>
                    </a:ln>
                  </pic:spPr>
                </pic:pic>
              </a:graphicData>
            </a:graphic>
          </wp:inline>
        </w:drawing>
      </w:r>
    </w:p>
    <w:p w14:paraId="1C57ABD5" w14:textId="77777777" w:rsidR="003D3A75" w:rsidRDefault="003D3A75" w:rsidP="00224516"/>
    <w:p w14:paraId="75C744BA" w14:textId="7F3304AB" w:rsidR="00667140" w:rsidRDefault="005A2AF5" w:rsidP="00155C49">
      <w:pPr>
        <w:pStyle w:val="3"/>
      </w:pPr>
      <w:bookmarkStart w:id="919" w:name="_Toc238348468"/>
      <w:r>
        <w:rPr>
          <w:rFonts w:hint="eastAsia"/>
        </w:rPr>
        <w:t>Todo新規作成</w:t>
      </w:r>
      <w:bookmarkEnd w:id="919"/>
    </w:p>
    <w:p w14:paraId="4B1AE5C9" w14:textId="33C2424C" w:rsidR="00434452" w:rsidRDefault="00434452" w:rsidP="00667140">
      <w:r>
        <w:rPr>
          <w:rFonts w:hint="eastAsia"/>
        </w:rPr>
        <w:t>新規作成フォームを作成する。</w:t>
      </w:r>
    </w:p>
    <w:p w14:paraId="3E76264B" w14:textId="36BCDF3D" w:rsidR="00434452" w:rsidRDefault="002B25A9" w:rsidP="002B25A9">
      <w:pPr>
        <w:pStyle w:val="4"/>
      </w:pPr>
      <w:r>
        <w:t>TodoController</w:t>
      </w:r>
      <w:r>
        <w:rPr>
          <w:rFonts w:hint="eastAsia"/>
        </w:rPr>
        <w:t>の修正</w:t>
      </w:r>
    </w:p>
    <w:p w14:paraId="06CCFEC1" w14:textId="77777777" w:rsidR="002B25A9" w:rsidRDefault="002B25A9" w:rsidP="002B25A9"/>
    <w:p w14:paraId="6FB6E533" w14:textId="77777777" w:rsidR="00AF1B1D" w:rsidRDefault="00AF1B1D" w:rsidP="00AF1B1D">
      <w:pPr>
        <w:pStyle w:val="af6"/>
      </w:pPr>
      <w:r>
        <w:t>package todo.app.todo;</w:t>
      </w:r>
    </w:p>
    <w:p w14:paraId="5683BF67" w14:textId="77777777" w:rsidR="00AF1B1D" w:rsidRDefault="00AF1B1D" w:rsidP="00AF1B1D">
      <w:pPr>
        <w:pStyle w:val="af6"/>
      </w:pPr>
    </w:p>
    <w:p w14:paraId="1752AD9C" w14:textId="77777777" w:rsidR="00AF1B1D" w:rsidRDefault="00AF1B1D" w:rsidP="00AF1B1D">
      <w:pPr>
        <w:pStyle w:val="af6"/>
      </w:pPr>
      <w:r>
        <w:t>import java.util.List;</w:t>
      </w:r>
    </w:p>
    <w:p w14:paraId="59DAEF52" w14:textId="77777777" w:rsidR="00AF1B1D" w:rsidRDefault="00AF1B1D" w:rsidP="00AF1B1D">
      <w:pPr>
        <w:pStyle w:val="af6"/>
      </w:pPr>
      <w:r>
        <w:t>import javax.annotation.PostConstruct;</w:t>
      </w:r>
    </w:p>
    <w:p w14:paraId="3F1BF8BA" w14:textId="77777777" w:rsidR="00AF1B1D" w:rsidRDefault="00AF1B1D" w:rsidP="00AF1B1D">
      <w:pPr>
        <w:pStyle w:val="af6"/>
      </w:pPr>
      <w:r>
        <w:t>import javax.ejb.EJB;</w:t>
      </w:r>
    </w:p>
    <w:p w14:paraId="2F21CC8A" w14:textId="77777777" w:rsidR="00AF1B1D" w:rsidRDefault="00AF1B1D" w:rsidP="00AF1B1D">
      <w:pPr>
        <w:pStyle w:val="af6"/>
      </w:pPr>
      <w:r>
        <w:t>import javax.inject.Named;</w:t>
      </w:r>
    </w:p>
    <w:p w14:paraId="3EB0A339" w14:textId="77777777" w:rsidR="00AF1B1D" w:rsidRDefault="00AF1B1D" w:rsidP="00AF1B1D">
      <w:pPr>
        <w:pStyle w:val="af6"/>
      </w:pPr>
      <w:r>
        <w:t>import javax.enterprise.context.RequestScoped;</w:t>
      </w:r>
    </w:p>
    <w:p w14:paraId="19729A6D" w14:textId="77777777" w:rsidR="00AF1B1D" w:rsidRDefault="00AF1B1D" w:rsidP="00AF1B1D">
      <w:pPr>
        <w:pStyle w:val="af6"/>
      </w:pPr>
      <w:r>
        <w:t>import todo.domain.model.Todo;</w:t>
      </w:r>
    </w:p>
    <w:p w14:paraId="5C9AFD78" w14:textId="77777777" w:rsidR="00AF1B1D" w:rsidRDefault="00AF1B1D" w:rsidP="00AF1B1D">
      <w:pPr>
        <w:pStyle w:val="af6"/>
      </w:pPr>
      <w:r>
        <w:t>import todo.domain.service.todo.TodoService;</w:t>
      </w:r>
    </w:p>
    <w:p w14:paraId="40FAD570" w14:textId="77777777" w:rsidR="00AF1B1D" w:rsidRDefault="00AF1B1D" w:rsidP="00AF1B1D">
      <w:pPr>
        <w:pStyle w:val="af6"/>
      </w:pPr>
    </w:p>
    <w:p w14:paraId="71DAF24A" w14:textId="77777777" w:rsidR="00AF1B1D" w:rsidRDefault="00AF1B1D" w:rsidP="00AF1B1D">
      <w:pPr>
        <w:pStyle w:val="af6"/>
      </w:pPr>
      <w:r>
        <w:t>@Named(value = "todoController")</w:t>
      </w:r>
    </w:p>
    <w:p w14:paraId="778E0175" w14:textId="77777777" w:rsidR="00AF1B1D" w:rsidRDefault="00AF1B1D" w:rsidP="00AF1B1D">
      <w:pPr>
        <w:pStyle w:val="af6"/>
      </w:pPr>
      <w:r>
        <w:t>@RequestScoped</w:t>
      </w:r>
    </w:p>
    <w:p w14:paraId="1DDADA05" w14:textId="77777777" w:rsidR="00AF1B1D" w:rsidRDefault="00AF1B1D" w:rsidP="00AF1B1D">
      <w:pPr>
        <w:pStyle w:val="af6"/>
      </w:pPr>
      <w:r>
        <w:t>public class TodoController {</w:t>
      </w:r>
    </w:p>
    <w:p w14:paraId="6FEAB6AC" w14:textId="77777777" w:rsidR="00AF1B1D" w:rsidRDefault="00AF1B1D" w:rsidP="00AF1B1D">
      <w:pPr>
        <w:pStyle w:val="af6"/>
      </w:pPr>
    </w:p>
    <w:p w14:paraId="1A6EE1EB" w14:textId="77777777" w:rsidR="00AF1B1D" w:rsidRDefault="00AF1B1D" w:rsidP="00AF1B1D">
      <w:pPr>
        <w:pStyle w:val="af6"/>
      </w:pPr>
      <w:r>
        <w:t xml:space="preserve">    @EJB</w:t>
      </w:r>
    </w:p>
    <w:p w14:paraId="2ADDAA8C" w14:textId="77777777" w:rsidR="00AF1B1D" w:rsidRDefault="00AF1B1D" w:rsidP="00AF1B1D">
      <w:pPr>
        <w:pStyle w:val="af6"/>
      </w:pPr>
      <w:r>
        <w:t xml:space="preserve">    protected TodoService todoService;</w:t>
      </w:r>
    </w:p>
    <w:p w14:paraId="14E47CDA" w14:textId="77777777" w:rsidR="00AF1B1D" w:rsidRDefault="00AF1B1D" w:rsidP="00AF1B1D">
      <w:pPr>
        <w:pStyle w:val="af6"/>
      </w:pPr>
      <w:r>
        <w:t xml:space="preserve">    </w:t>
      </w:r>
    </w:p>
    <w:p w14:paraId="327D56B6" w14:textId="0D745D36" w:rsidR="003E75D6" w:rsidRDefault="003E75D6" w:rsidP="00AF1B1D">
      <w:pPr>
        <w:pStyle w:val="af6"/>
      </w:pPr>
      <w:r>
        <w:t xml:space="preserve">    </w:t>
      </w:r>
      <w:r w:rsidRPr="003E75D6">
        <w:rPr>
          <w:highlight w:val="yellow"/>
        </w:rPr>
        <w:t>// (1)</w:t>
      </w:r>
    </w:p>
    <w:p w14:paraId="1C966F52" w14:textId="77777777" w:rsidR="00AF1B1D" w:rsidRDefault="00AF1B1D" w:rsidP="00AF1B1D">
      <w:pPr>
        <w:pStyle w:val="af6"/>
      </w:pPr>
      <w:r>
        <w:t xml:space="preserve">    </w:t>
      </w:r>
      <w:r w:rsidRPr="008B13B7">
        <w:rPr>
          <w:highlight w:val="yellow"/>
        </w:rPr>
        <w:t>protected Todo todo = new Todo();</w:t>
      </w:r>
    </w:p>
    <w:p w14:paraId="52395223" w14:textId="77777777" w:rsidR="00AF1B1D" w:rsidRDefault="00AF1B1D" w:rsidP="00AF1B1D">
      <w:pPr>
        <w:pStyle w:val="af6"/>
      </w:pPr>
      <w:r>
        <w:t xml:space="preserve">    protected List&lt;Todo&gt; todoList;</w:t>
      </w:r>
    </w:p>
    <w:p w14:paraId="7C10EF23" w14:textId="77777777" w:rsidR="00AF1B1D" w:rsidRDefault="00AF1B1D" w:rsidP="00AF1B1D">
      <w:pPr>
        <w:pStyle w:val="af6"/>
      </w:pPr>
    </w:p>
    <w:p w14:paraId="30B31D88" w14:textId="77777777" w:rsidR="00AF1B1D" w:rsidRDefault="00AF1B1D" w:rsidP="00AF1B1D">
      <w:pPr>
        <w:pStyle w:val="af6"/>
      </w:pPr>
      <w:r>
        <w:t xml:space="preserve">    /**</w:t>
      </w:r>
    </w:p>
    <w:p w14:paraId="6280C225" w14:textId="77777777" w:rsidR="00AF1B1D" w:rsidRDefault="00AF1B1D" w:rsidP="00AF1B1D">
      <w:pPr>
        <w:pStyle w:val="af6"/>
      </w:pPr>
      <w:r>
        <w:t xml:space="preserve">     * Creates a new instance of TodoController</w:t>
      </w:r>
    </w:p>
    <w:p w14:paraId="00A4FA2F" w14:textId="77777777" w:rsidR="00AF1B1D" w:rsidRDefault="00AF1B1D" w:rsidP="00AF1B1D">
      <w:pPr>
        <w:pStyle w:val="af6"/>
      </w:pPr>
      <w:r>
        <w:t xml:space="preserve">     */</w:t>
      </w:r>
    </w:p>
    <w:p w14:paraId="541E9066" w14:textId="77777777" w:rsidR="00AF1B1D" w:rsidRDefault="00AF1B1D" w:rsidP="00AF1B1D">
      <w:pPr>
        <w:pStyle w:val="af6"/>
      </w:pPr>
      <w:r>
        <w:t xml:space="preserve">    public TodoController() {</w:t>
      </w:r>
    </w:p>
    <w:p w14:paraId="33968328" w14:textId="77777777" w:rsidR="00AF1B1D" w:rsidRDefault="00AF1B1D" w:rsidP="00AF1B1D">
      <w:pPr>
        <w:pStyle w:val="af6"/>
      </w:pPr>
      <w:r>
        <w:t xml:space="preserve">    }</w:t>
      </w:r>
    </w:p>
    <w:p w14:paraId="30325C44" w14:textId="77777777" w:rsidR="00AF1B1D" w:rsidRDefault="00AF1B1D" w:rsidP="00AF1B1D">
      <w:pPr>
        <w:pStyle w:val="af6"/>
      </w:pPr>
    </w:p>
    <w:p w14:paraId="170A622A" w14:textId="77777777" w:rsidR="00AF1B1D" w:rsidRPr="008B13B7" w:rsidRDefault="00AF1B1D" w:rsidP="00AF1B1D">
      <w:pPr>
        <w:pStyle w:val="af6"/>
        <w:rPr>
          <w:highlight w:val="yellow"/>
        </w:rPr>
      </w:pPr>
      <w:r>
        <w:t xml:space="preserve">    </w:t>
      </w:r>
      <w:r w:rsidRPr="008B13B7">
        <w:rPr>
          <w:highlight w:val="yellow"/>
        </w:rPr>
        <w:t>public Todo getTodo() {</w:t>
      </w:r>
    </w:p>
    <w:p w14:paraId="0464A759" w14:textId="77777777" w:rsidR="00AF1B1D" w:rsidRPr="008B13B7" w:rsidRDefault="00AF1B1D" w:rsidP="00AF1B1D">
      <w:pPr>
        <w:pStyle w:val="af6"/>
        <w:rPr>
          <w:highlight w:val="yellow"/>
        </w:rPr>
      </w:pPr>
      <w:r w:rsidRPr="008B13B7">
        <w:rPr>
          <w:highlight w:val="yellow"/>
        </w:rPr>
        <w:t xml:space="preserve">        return todo;</w:t>
      </w:r>
    </w:p>
    <w:p w14:paraId="2474BCC1" w14:textId="77777777" w:rsidR="00AF1B1D" w:rsidRDefault="00AF1B1D" w:rsidP="00AF1B1D">
      <w:pPr>
        <w:pStyle w:val="af6"/>
      </w:pPr>
      <w:r w:rsidRPr="008B13B7">
        <w:rPr>
          <w:highlight w:val="yellow"/>
        </w:rPr>
        <w:t xml:space="preserve">    }</w:t>
      </w:r>
    </w:p>
    <w:p w14:paraId="2D79ED2A" w14:textId="77777777" w:rsidR="00AF1B1D" w:rsidRDefault="00AF1B1D" w:rsidP="00AF1B1D">
      <w:pPr>
        <w:pStyle w:val="af6"/>
      </w:pPr>
      <w:r>
        <w:t xml:space="preserve">    </w:t>
      </w:r>
    </w:p>
    <w:p w14:paraId="398C2ED0" w14:textId="77777777" w:rsidR="00AF1B1D" w:rsidRDefault="00AF1B1D" w:rsidP="00AF1B1D">
      <w:pPr>
        <w:pStyle w:val="af6"/>
      </w:pPr>
      <w:r>
        <w:t xml:space="preserve">    public List&lt;Todo&gt; getTodoList() {</w:t>
      </w:r>
    </w:p>
    <w:p w14:paraId="51ECB123" w14:textId="77777777" w:rsidR="00AF1B1D" w:rsidRDefault="00AF1B1D" w:rsidP="00AF1B1D">
      <w:pPr>
        <w:pStyle w:val="af6"/>
      </w:pPr>
      <w:r>
        <w:t xml:space="preserve">        return todoList;</w:t>
      </w:r>
    </w:p>
    <w:p w14:paraId="005461D0" w14:textId="77777777" w:rsidR="00AF1B1D" w:rsidRDefault="00AF1B1D" w:rsidP="00AF1B1D">
      <w:pPr>
        <w:pStyle w:val="af6"/>
      </w:pPr>
      <w:r>
        <w:t xml:space="preserve">    }</w:t>
      </w:r>
    </w:p>
    <w:p w14:paraId="403910B9" w14:textId="77777777" w:rsidR="00AF1B1D" w:rsidRDefault="00AF1B1D" w:rsidP="00AF1B1D">
      <w:pPr>
        <w:pStyle w:val="af6"/>
      </w:pPr>
    </w:p>
    <w:p w14:paraId="684370D5" w14:textId="77777777" w:rsidR="00AF1B1D" w:rsidRDefault="00AF1B1D" w:rsidP="00AF1B1D">
      <w:pPr>
        <w:pStyle w:val="af6"/>
      </w:pPr>
      <w:r>
        <w:t xml:space="preserve">    @PostConstruct</w:t>
      </w:r>
    </w:p>
    <w:p w14:paraId="7E4C8B9E" w14:textId="77777777" w:rsidR="00AF1B1D" w:rsidRDefault="00AF1B1D" w:rsidP="00AF1B1D">
      <w:pPr>
        <w:pStyle w:val="af6"/>
      </w:pPr>
      <w:r>
        <w:t xml:space="preserve">    public void init() {</w:t>
      </w:r>
    </w:p>
    <w:p w14:paraId="59953059" w14:textId="77777777" w:rsidR="00AF1B1D" w:rsidRDefault="00AF1B1D" w:rsidP="00AF1B1D">
      <w:pPr>
        <w:pStyle w:val="af6"/>
      </w:pPr>
      <w:r>
        <w:t xml:space="preserve">        todoList = todoService.findAll();</w:t>
      </w:r>
    </w:p>
    <w:p w14:paraId="4B6C9B3A" w14:textId="77777777" w:rsidR="00AF1B1D" w:rsidRDefault="00AF1B1D" w:rsidP="00AF1B1D">
      <w:pPr>
        <w:pStyle w:val="af6"/>
      </w:pPr>
      <w:r>
        <w:t xml:space="preserve">    }</w:t>
      </w:r>
    </w:p>
    <w:p w14:paraId="750653DA" w14:textId="77777777" w:rsidR="005C1602" w:rsidRDefault="005C1602" w:rsidP="005C1602">
      <w:pPr>
        <w:pStyle w:val="af6"/>
      </w:pPr>
      <w:r>
        <w:t xml:space="preserve">    </w:t>
      </w:r>
    </w:p>
    <w:p w14:paraId="265DBC46" w14:textId="750C9986" w:rsidR="003E75D6" w:rsidRDefault="003E75D6" w:rsidP="005C1602">
      <w:pPr>
        <w:pStyle w:val="af6"/>
      </w:pPr>
      <w:r>
        <w:t xml:space="preserve">    </w:t>
      </w:r>
      <w:r w:rsidRPr="003E75D6">
        <w:rPr>
          <w:highlight w:val="yellow"/>
        </w:rPr>
        <w:t>// (2)</w:t>
      </w:r>
    </w:p>
    <w:p w14:paraId="0ECBB8A0" w14:textId="77777777" w:rsidR="005C1602" w:rsidRPr="008B13B7" w:rsidRDefault="005C1602" w:rsidP="005C1602">
      <w:pPr>
        <w:pStyle w:val="af6"/>
        <w:rPr>
          <w:highlight w:val="yellow"/>
        </w:rPr>
      </w:pPr>
      <w:r>
        <w:t xml:space="preserve">    </w:t>
      </w:r>
      <w:r w:rsidRPr="008B13B7">
        <w:rPr>
          <w:highlight w:val="yellow"/>
        </w:rPr>
        <w:t>public String create() {</w:t>
      </w:r>
    </w:p>
    <w:p w14:paraId="3876914A" w14:textId="77777777" w:rsidR="005C1602" w:rsidRDefault="005C1602" w:rsidP="005C1602">
      <w:pPr>
        <w:pStyle w:val="af6"/>
        <w:rPr>
          <w:highlight w:val="yellow"/>
        </w:rPr>
      </w:pPr>
      <w:r w:rsidRPr="008B13B7">
        <w:rPr>
          <w:highlight w:val="yellow"/>
        </w:rPr>
        <w:t xml:space="preserve">        todoService.create(todo);</w:t>
      </w:r>
    </w:p>
    <w:p w14:paraId="51E6C2DF" w14:textId="1CCEC0CD" w:rsidR="00476CB3" w:rsidRPr="008B13B7" w:rsidRDefault="00476CB3" w:rsidP="005C1602">
      <w:pPr>
        <w:pStyle w:val="af6"/>
        <w:rPr>
          <w:highlight w:val="yellow"/>
        </w:rPr>
      </w:pPr>
      <w:r>
        <w:rPr>
          <w:highlight w:val="yellow"/>
        </w:rPr>
        <w:t xml:space="preserve">        // (3)</w:t>
      </w:r>
    </w:p>
    <w:p w14:paraId="37B0A271" w14:textId="77777777" w:rsidR="005C1602" w:rsidRPr="008B13B7" w:rsidRDefault="005C1602" w:rsidP="005C1602">
      <w:pPr>
        <w:pStyle w:val="af6"/>
        <w:rPr>
          <w:highlight w:val="yellow"/>
        </w:rPr>
      </w:pPr>
      <w:r w:rsidRPr="008B13B7">
        <w:rPr>
          <w:highlight w:val="yellow"/>
        </w:rPr>
        <w:t xml:space="preserve">        return "list?faces-redirect=true";</w:t>
      </w:r>
    </w:p>
    <w:p w14:paraId="0E54ABBC" w14:textId="77777777" w:rsidR="005C1602" w:rsidRDefault="005C1602" w:rsidP="005C1602">
      <w:pPr>
        <w:pStyle w:val="af6"/>
      </w:pPr>
      <w:r w:rsidRPr="008B13B7">
        <w:rPr>
          <w:highlight w:val="yellow"/>
        </w:rPr>
        <w:t xml:space="preserve">    }</w:t>
      </w:r>
    </w:p>
    <w:p w14:paraId="4B1AB0E7" w14:textId="4B817420" w:rsidR="00AF1B1D" w:rsidRDefault="00AF1B1D" w:rsidP="00AF1B1D">
      <w:pPr>
        <w:pStyle w:val="af6"/>
      </w:pPr>
      <w:r>
        <w:t>}</w:t>
      </w:r>
    </w:p>
    <w:p w14:paraId="0155F28E" w14:textId="77777777" w:rsidR="002B25A9" w:rsidRDefault="002B25A9" w:rsidP="002B25A9"/>
    <w:tbl>
      <w:tblPr>
        <w:tblStyle w:val="a5"/>
        <w:tblW w:w="0" w:type="auto"/>
        <w:tblLook w:val="04A0" w:firstRow="1" w:lastRow="0" w:firstColumn="1" w:lastColumn="0" w:noHBand="0" w:noVBand="1"/>
      </w:tblPr>
      <w:tblGrid>
        <w:gridCol w:w="675"/>
        <w:gridCol w:w="6326"/>
      </w:tblGrid>
      <w:tr w:rsidR="00332DE1" w14:paraId="1D7A853F" w14:textId="77777777" w:rsidTr="002061B0">
        <w:tc>
          <w:tcPr>
            <w:tcW w:w="675" w:type="dxa"/>
          </w:tcPr>
          <w:p w14:paraId="5881D0BD" w14:textId="77777777" w:rsidR="00332DE1" w:rsidRDefault="00332DE1" w:rsidP="002061B0">
            <w:r>
              <w:rPr>
                <w:rFonts w:hint="eastAsia"/>
              </w:rPr>
              <w:t>項番</w:t>
            </w:r>
          </w:p>
        </w:tc>
        <w:tc>
          <w:tcPr>
            <w:tcW w:w="6326" w:type="dxa"/>
          </w:tcPr>
          <w:p w14:paraId="0731D30E" w14:textId="77777777" w:rsidR="00332DE1" w:rsidRDefault="00332DE1" w:rsidP="002061B0">
            <w:r>
              <w:rPr>
                <w:rFonts w:hint="eastAsia"/>
              </w:rPr>
              <w:t>説明</w:t>
            </w:r>
          </w:p>
        </w:tc>
      </w:tr>
      <w:tr w:rsidR="00332DE1" w14:paraId="1DE3ED45" w14:textId="77777777" w:rsidTr="002061B0">
        <w:tc>
          <w:tcPr>
            <w:tcW w:w="675" w:type="dxa"/>
          </w:tcPr>
          <w:p w14:paraId="00568E78" w14:textId="77777777" w:rsidR="00332DE1" w:rsidRDefault="00332DE1" w:rsidP="002061B0">
            <w:r>
              <w:t>(1)</w:t>
            </w:r>
          </w:p>
        </w:tc>
        <w:tc>
          <w:tcPr>
            <w:tcW w:w="6326" w:type="dxa"/>
          </w:tcPr>
          <w:p w14:paraId="13A43723" w14:textId="23E9EE3F" w:rsidR="008D5757" w:rsidRDefault="008D5757" w:rsidP="002061B0">
            <w:r>
              <w:rPr>
                <w:rFonts w:hint="eastAsia"/>
              </w:rPr>
              <w:t>新規作成フォームに対応する</w:t>
            </w:r>
            <w:r>
              <w:t>Bean</w:t>
            </w:r>
            <w:r>
              <w:rPr>
                <w:rFonts w:hint="eastAsia"/>
              </w:rPr>
              <w:t>を定義する。</w:t>
            </w:r>
          </w:p>
        </w:tc>
      </w:tr>
      <w:tr w:rsidR="00332DE1" w14:paraId="64DCFE43" w14:textId="77777777" w:rsidTr="002061B0">
        <w:tc>
          <w:tcPr>
            <w:tcW w:w="675" w:type="dxa"/>
          </w:tcPr>
          <w:p w14:paraId="4C1230B6" w14:textId="33CAB392" w:rsidR="00332DE1" w:rsidRDefault="00332DE1" w:rsidP="002061B0">
            <w:r>
              <w:t>(2)</w:t>
            </w:r>
          </w:p>
        </w:tc>
        <w:tc>
          <w:tcPr>
            <w:tcW w:w="6326" w:type="dxa"/>
          </w:tcPr>
          <w:p w14:paraId="70E38E74" w14:textId="49C65966" w:rsidR="00332DE1" w:rsidRDefault="00965F6E" w:rsidP="002061B0">
            <w:r>
              <w:rPr>
                <w:rFonts w:hint="eastAsia"/>
              </w:rPr>
              <w:t>新規作成用のボタンが押された際に実行する処理を定義する。フォームに入力された値を格納する</w:t>
            </w:r>
            <w:r>
              <w:t>todo</w:t>
            </w:r>
            <w:r>
              <w:rPr>
                <w:rFonts w:hint="eastAsia"/>
              </w:rPr>
              <w:t>オブジェクトを</w:t>
            </w:r>
            <w:r>
              <w:t>EJB</w:t>
            </w:r>
            <w:r>
              <w:rPr>
                <w:rFonts w:hint="eastAsia"/>
              </w:rPr>
              <w:t>に渡す。</w:t>
            </w:r>
          </w:p>
        </w:tc>
      </w:tr>
      <w:tr w:rsidR="00332DE1" w14:paraId="2224691F" w14:textId="77777777" w:rsidTr="002061B0">
        <w:tc>
          <w:tcPr>
            <w:tcW w:w="675" w:type="dxa"/>
          </w:tcPr>
          <w:p w14:paraId="0D132F94" w14:textId="77777777" w:rsidR="00332DE1" w:rsidRDefault="00332DE1" w:rsidP="002061B0">
            <w:r>
              <w:t>(3)</w:t>
            </w:r>
          </w:p>
        </w:tc>
        <w:tc>
          <w:tcPr>
            <w:tcW w:w="6326" w:type="dxa"/>
          </w:tcPr>
          <w:p w14:paraId="3414EF13" w14:textId="326245DB" w:rsidR="00332DE1" w:rsidRDefault="00965F6E" w:rsidP="002061B0">
            <w:r>
              <w:rPr>
                <w:rFonts w:hint="eastAsia"/>
              </w:rPr>
              <w:t>正常終了後、</w:t>
            </w:r>
            <w:r>
              <w:t>list.xhtml</w:t>
            </w:r>
            <w:r>
              <w:rPr>
                <w:rFonts w:hint="eastAsia"/>
              </w:rPr>
              <w:t>にリダイレクトする。</w:t>
            </w:r>
            <w:r>
              <w:t>faces-redirect=true</w:t>
            </w:r>
            <w:r>
              <w:rPr>
                <w:rFonts w:hint="eastAsia"/>
              </w:rPr>
              <w:t>をつけることにより、リダイレクトすることができる。</w:t>
            </w:r>
          </w:p>
        </w:tc>
      </w:tr>
    </w:tbl>
    <w:p w14:paraId="2D66B6DC" w14:textId="77777777" w:rsidR="00332DE1" w:rsidRDefault="00332DE1" w:rsidP="002B25A9"/>
    <w:p w14:paraId="5946ED27" w14:textId="78421D05" w:rsidR="002B25A9" w:rsidRDefault="002B25A9" w:rsidP="002B25A9">
      <w:pPr>
        <w:pStyle w:val="4"/>
      </w:pPr>
      <w:r>
        <w:t>list.xhtml</w:t>
      </w:r>
      <w:r>
        <w:rPr>
          <w:rFonts w:hint="eastAsia"/>
        </w:rPr>
        <w:t>の修正</w:t>
      </w:r>
    </w:p>
    <w:p w14:paraId="1B6041FA" w14:textId="77777777" w:rsidR="002B25A9" w:rsidRDefault="002B25A9" w:rsidP="002B25A9"/>
    <w:p w14:paraId="32D0BCBA" w14:textId="77777777" w:rsidR="0021080C" w:rsidRDefault="0021080C" w:rsidP="0021080C">
      <w:pPr>
        <w:pStyle w:val="af6"/>
      </w:pPr>
      <w:r>
        <w:t>&lt;?xml version='1.0' encoding='UTF-8' ?&gt;</w:t>
      </w:r>
    </w:p>
    <w:p w14:paraId="0CE4F813" w14:textId="77777777" w:rsidR="0021080C" w:rsidRDefault="0021080C" w:rsidP="0021080C">
      <w:pPr>
        <w:pStyle w:val="af6"/>
      </w:pPr>
      <w:r>
        <w:t>&lt;!DOCTYPE html PUBLIC "-//W3C//DTD XHTML 1.0 Transitional//EN" "http://www.w3.org/TR/xhtml1/DTD/xhtml1-transitional.dtd"&gt;</w:t>
      </w:r>
    </w:p>
    <w:p w14:paraId="470DB5D6" w14:textId="77777777" w:rsidR="0021080C" w:rsidRDefault="0021080C" w:rsidP="0021080C">
      <w:pPr>
        <w:pStyle w:val="af6"/>
      </w:pPr>
      <w:r>
        <w:t>&lt;html xmlns="http://www.w3.org/1999/xhtml"</w:t>
      </w:r>
    </w:p>
    <w:p w14:paraId="7405B0C6" w14:textId="77777777" w:rsidR="0021080C" w:rsidRDefault="0021080C" w:rsidP="0021080C">
      <w:pPr>
        <w:pStyle w:val="af6"/>
      </w:pPr>
      <w:r>
        <w:t xml:space="preserve">      xmlns:h="http://xmlns.jcp.org/jsf/html"</w:t>
      </w:r>
    </w:p>
    <w:p w14:paraId="195B9A90" w14:textId="77777777" w:rsidR="0021080C" w:rsidRDefault="0021080C" w:rsidP="0021080C">
      <w:pPr>
        <w:pStyle w:val="af6"/>
      </w:pPr>
      <w:r>
        <w:t xml:space="preserve">      xmlns:f="http://xmlns.jcp.org/jsf/core"&gt;</w:t>
      </w:r>
    </w:p>
    <w:p w14:paraId="6A4538E3" w14:textId="77777777" w:rsidR="0021080C" w:rsidRDefault="0021080C" w:rsidP="0021080C">
      <w:pPr>
        <w:pStyle w:val="af6"/>
      </w:pPr>
      <w:r>
        <w:t xml:space="preserve">    &lt;h:head&gt;</w:t>
      </w:r>
    </w:p>
    <w:p w14:paraId="7CA44D9A" w14:textId="77777777" w:rsidR="0021080C" w:rsidRDefault="0021080C" w:rsidP="0021080C">
      <w:pPr>
        <w:pStyle w:val="af6"/>
      </w:pPr>
      <w:r>
        <w:t xml:space="preserve">        &lt;title&gt;Todo List&lt;/title&gt;</w:t>
      </w:r>
    </w:p>
    <w:p w14:paraId="464217CA" w14:textId="77777777" w:rsidR="0021080C" w:rsidRDefault="0021080C" w:rsidP="0021080C">
      <w:pPr>
        <w:pStyle w:val="af6"/>
      </w:pPr>
      <w:r>
        <w:t xml:space="preserve">        &lt;style type="text/css"&gt;</w:t>
      </w:r>
    </w:p>
    <w:p w14:paraId="70976A2F" w14:textId="77777777" w:rsidR="0021080C" w:rsidRDefault="0021080C" w:rsidP="0021080C">
      <w:pPr>
        <w:pStyle w:val="af6"/>
      </w:pPr>
      <w:r>
        <w:t xml:space="preserve">            .strike {</w:t>
      </w:r>
    </w:p>
    <w:p w14:paraId="7BD18A0D" w14:textId="77777777" w:rsidR="0021080C" w:rsidRDefault="0021080C" w:rsidP="0021080C">
      <w:pPr>
        <w:pStyle w:val="af6"/>
      </w:pPr>
      <w:r>
        <w:t xml:space="preserve">                text-decoration: line-through;</w:t>
      </w:r>
    </w:p>
    <w:p w14:paraId="30AA1407" w14:textId="77777777" w:rsidR="0021080C" w:rsidRDefault="0021080C" w:rsidP="0021080C">
      <w:pPr>
        <w:pStyle w:val="af6"/>
      </w:pPr>
      <w:r>
        <w:t xml:space="preserve">            }</w:t>
      </w:r>
    </w:p>
    <w:p w14:paraId="07CF1B66" w14:textId="77777777" w:rsidR="0021080C" w:rsidRDefault="0021080C" w:rsidP="0021080C">
      <w:pPr>
        <w:pStyle w:val="af6"/>
      </w:pPr>
      <w:r>
        <w:t xml:space="preserve">        &lt;/style&gt;</w:t>
      </w:r>
    </w:p>
    <w:p w14:paraId="2F5ADD24" w14:textId="77777777" w:rsidR="0021080C" w:rsidRDefault="0021080C" w:rsidP="0021080C">
      <w:pPr>
        <w:pStyle w:val="af6"/>
      </w:pPr>
      <w:r>
        <w:t xml:space="preserve">    &lt;/h:head&gt;</w:t>
      </w:r>
    </w:p>
    <w:p w14:paraId="4BE273B0" w14:textId="77777777" w:rsidR="0021080C" w:rsidRDefault="0021080C" w:rsidP="0021080C">
      <w:pPr>
        <w:pStyle w:val="af6"/>
      </w:pPr>
      <w:r>
        <w:t xml:space="preserve">    &lt;h:body&gt;</w:t>
      </w:r>
    </w:p>
    <w:p w14:paraId="497CF6F6" w14:textId="77777777" w:rsidR="0021080C" w:rsidRDefault="0021080C" w:rsidP="0021080C">
      <w:pPr>
        <w:pStyle w:val="af6"/>
        <w:rPr>
          <w:highlight w:val="yellow"/>
        </w:rPr>
      </w:pPr>
      <w:r>
        <w:t xml:space="preserve">        </w:t>
      </w:r>
      <w:r w:rsidRPr="009D1422">
        <w:rPr>
          <w:highlight w:val="yellow"/>
        </w:rPr>
        <w:t>&lt;h2&gt;Create Todo&lt;/h2&gt;</w:t>
      </w:r>
    </w:p>
    <w:p w14:paraId="496C54B1" w14:textId="21D1A917" w:rsidR="0039516B" w:rsidRPr="009D1422" w:rsidRDefault="0039516B" w:rsidP="0021080C">
      <w:pPr>
        <w:pStyle w:val="af6"/>
        <w:rPr>
          <w:highlight w:val="yellow"/>
        </w:rPr>
      </w:pPr>
      <w:r>
        <w:rPr>
          <w:highlight w:val="yellow"/>
        </w:rPr>
        <w:t xml:space="preserve">        &lt;!-- (1) --&gt;</w:t>
      </w:r>
    </w:p>
    <w:p w14:paraId="5A1B14E8" w14:textId="77777777" w:rsidR="0021080C" w:rsidRPr="009D1422" w:rsidRDefault="0021080C" w:rsidP="0021080C">
      <w:pPr>
        <w:pStyle w:val="af6"/>
        <w:rPr>
          <w:highlight w:val="yellow"/>
        </w:rPr>
      </w:pPr>
      <w:r w:rsidRPr="009D1422">
        <w:rPr>
          <w:highlight w:val="yellow"/>
        </w:rPr>
        <w:t xml:space="preserve">        &lt;h:form&gt;</w:t>
      </w:r>
    </w:p>
    <w:p w14:paraId="5BFDE471" w14:textId="77777777" w:rsidR="0021080C" w:rsidRPr="009D1422" w:rsidRDefault="0021080C" w:rsidP="0021080C">
      <w:pPr>
        <w:pStyle w:val="af6"/>
        <w:rPr>
          <w:highlight w:val="yellow"/>
        </w:rPr>
      </w:pPr>
      <w:r w:rsidRPr="009D1422">
        <w:rPr>
          <w:highlight w:val="yellow"/>
        </w:rPr>
        <w:t xml:space="preserve">            &lt;h:panelGrid columns="2"&gt;</w:t>
      </w:r>
    </w:p>
    <w:p w14:paraId="3631ACED" w14:textId="77777777" w:rsidR="0021080C" w:rsidRDefault="0021080C" w:rsidP="0021080C">
      <w:pPr>
        <w:pStyle w:val="af6"/>
        <w:rPr>
          <w:highlight w:val="yellow"/>
        </w:rPr>
      </w:pPr>
      <w:r w:rsidRPr="009D1422">
        <w:rPr>
          <w:highlight w:val="yellow"/>
        </w:rPr>
        <w:t xml:space="preserve">                &lt;h:outputLabel value="Title: " /&gt;</w:t>
      </w:r>
    </w:p>
    <w:p w14:paraId="58C47058" w14:textId="7639A148" w:rsidR="0039516B" w:rsidRPr="009D1422" w:rsidRDefault="0039516B" w:rsidP="0021080C">
      <w:pPr>
        <w:pStyle w:val="af6"/>
        <w:rPr>
          <w:highlight w:val="yellow"/>
        </w:rPr>
      </w:pPr>
      <w:r>
        <w:rPr>
          <w:highlight w:val="yellow"/>
        </w:rPr>
        <w:t xml:space="preserve">                &lt;!-- (2) --&gt;</w:t>
      </w:r>
    </w:p>
    <w:p w14:paraId="2AC3CCD3" w14:textId="77777777" w:rsidR="0021080C" w:rsidRDefault="0021080C" w:rsidP="0021080C">
      <w:pPr>
        <w:pStyle w:val="af6"/>
        <w:rPr>
          <w:highlight w:val="yellow"/>
        </w:rPr>
      </w:pPr>
      <w:r w:rsidRPr="009D1422">
        <w:rPr>
          <w:highlight w:val="yellow"/>
        </w:rPr>
        <w:t xml:space="preserve">                &lt;h:inputText value="#{todoController.todo.todoTitle}" /&gt;</w:t>
      </w:r>
    </w:p>
    <w:p w14:paraId="1BED426A" w14:textId="6C165EA7" w:rsidR="0039516B" w:rsidRPr="009D1422" w:rsidRDefault="0039516B" w:rsidP="0021080C">
      <w:pPr>
        <w:pStyle w:val="af6"/>
        <w:rPr>
          <w:highlight w:val="yellow"/>
        </w:rPr>
      </w:pPr>
      <w:r>
        <w:rPr>
          <w:highlight w:val="yellow"/>
        </w:rPr>
        <w:t xml:space="preserve">                &lt;!-- (3) --&gt;</w:t>
      </w:r>
    </w:p>
    <w:p w14:paraId="3495947E" w14:textId="77777777" w:rsidR="0021080C" w:rsidRPr="009D1422" w:rsidRDefault="0021080C" w:rsidP="0021080C">
      <w:pPr>
        <w:pStyle w:val="af6"/>
        <w:rPr>
          <w:highlight w:val="yellow"/>
        </w:rPr>
      </w:pPr>
      <w:r w:rsidRPr="009D1422">
        <w:rPr>
          <w:highlight w:val="yellow"/>
        </w:rPr>
        <w:t xml:space="preserve">                &lt;h:commandButton value="Create" action="#{todoController.create}" /&gt;</w:t>
      </w:r>
    </w:p>
    <w:p w14:paraId="696E7771" w14:textId="77777777" w:rsidR="0021080C" w:rsidRPr="009D1422" w:rsidRDefault="0021080C" w:rsidP="0021080C">
      <w:pPr>
        <w:pStyle w:val="af6"/>
        <w:rPr>
          <w:highlight w:val="yellow"/>
        </w:rPr>
      </w:pPr>
      <w:r w:rsidRPr="009D1422">
        <w:rPr>
          <w:highlight w:val="yellow"/>
        </w:rPr>
        <w:t xml:space="preserve">            &lt;/h:panelGrid&gt;</w:t>
      </w:r>
    </w:p>
    <w:p w14:paraId="4DE929CE" w14:textId="77777777" w:rsidR="0021080C" w:rsidRDefault="0021080C" w:rsidP="0021080C">
      <w:pPr>
        <w:pStyle w:val="af6"/>
      </w:pPr>
      <w:r w:rsidRPr="009D1422">
        <w:rPr>
          <w:highlight w:val="yellow"/>
        </w:rPr>
        <w:t xml:space="preserve">        &lt;/h:form&gt;</w:t>
      </w:r>
    </w:p>
    <w:p w14:paraId="04F59211" w14:textId="77777777" w:rsidR="0021080C" w:rsidRDefault="0021080C" w:rsidP="0021080C">
      <w:pPr>
        <w:pStyle w:val="af6"/>
      </w:pPr>
      <w:r>
        <w:t xml:space="preserve">        </w:t>
      </w:r>
    </w:p>
    <w:p w14:paraId="5BF13B90" w14:textId="77777777" w:rsidR="0021080C" w:rsidRDefault="0021080C" w:rsidP="0021080C">
      <w:pPr>
        <w:pStyle w:val="af6"/>
      </w:pPr>
      <w:r>
        <w:t xml:space="preserve">        &lt;h2&gt;Todo List&lt;/h2&gt;</w:t>
      </w:r>
    </w:p>
    <w:p w14:paraId="5086F5A7" w14:textId="77777777" w:rsidR="0021080C" w:rsidRDefault="0021080C" w:rsidP="0021080C">
      <w:pPr>
        <w:pStyle w:val="af6"/>
      </w:pPr>
    </w:p>
    <w:p w14:paraId="648AE88C" w14:textId="77777777" w:rsidR="0021080C" w:rsidRDefault="0021080C" w:rsidP="0021080C">
      <w:pPr>
        <w:pStyle w:val="af6"/>
      </w:pPr>
      <w:r>
        <w:t xml:space="preserve">        &lt;h:dataTable value="#{todoController.todoList}" var="todo"&gt;</w:t>
      </w:r>
    </w:p>
    <w:p w14:paraId="40083DBE" w14:textId="77777777" w:rsidR="0021080C" w:rsidRDefault="0021080C" w:rsidP="0021080C">
      <w:pPr>
        <w:pStyle w:val="af6"/>
      </w:pPr>
      <w:r>
        <w:t xml:space="preserve">            &lt;h:column&gt;</w:t>
      </w:r>
    </w:p>
    <w:p w14:paraId="173577AB" w14:textId="77777777" w:rsidR="0021080C" w:rsidRDefault="0021080C" w:rsidP="0021080C">
      <w:pPr>
        <w:pStyle w:val="af6"/>
      </w:pPr>
      <w:r>
        <w:t xml:space="preserve">                &lt;f:facet name="header"&gt;</w:t>
      </w:r>
    </w:p>
    <w:p w14:paraId="793CA632" w14:textId="77777777" w:rsidR="0021080C" w:rsidRDefault="0021080C" w:rsidP="0021080C">
      <w:pPr>
        <w:pStyle w:val="af6"/>
      </w:pPr>
      <w:r>
        <w:t xml:space="preserve">                    &lt;h:outputText value="Titile" /&gt;</w:t>
      </w:r>
    </w:p>
    <w:p w14:paraId="26C0CC85" w14:textId="77777777" w:rsidR="0021080C" w:rsidRDefault="0021080C" w:rsidP="0021080C">
      <w:pPr>
        <w:pStyle w:val="af6"/>
      </w:pPr>
      <w:r>
        <w:t xml:space="preserve">                &lt;/f:facet&gt;</w:t>
      </w:r>
    </w:p>
    <w:p w14:paraId="4D72C3A3" w14:textId="77777777" w:rsidR="0021080C" w:rsidRDefault="0021080C" w:rsidP="0021080C">
      <w:pPr>
        <w:pStyle w:val="af6"/>
      </w:pPr>
      <w:r>
        <w:t xml:space="preserve">                &lt;h:outputText value="#{todo.todoTitle}" rendered="#{!todo.finished}" /&gt;</w:t>
      </w:r>
    </w:p>
    <w:p w14:paraId="46C81C55" w14:textId="77777777" w:rsidR="0021080C" w:rsidRDefault="0021080C" w:rsidP="0021080C">
      <w:pPr>
        <w:pStyle w:val="af6"/>
      </w:pPr>
      <w:r>
        <w:t xml:space="preserve">                &lt;h:outputText value="#{todo.todoTitle}" rendered="#{todo.finished}" class="strike" /&gt;</w:t>
      </w:r>
    </w:p>
    <w:p w14:paraId="05F3B3BC" w14:textId="77777777" w:rsidR="0021080C" w:rsidRDefault="0021080C" w:rsidP="0021080C">
      <w:pPr>
        <w:pStyle w:val="af6"/>
      </w:pPr>
      <w:r>
        <w:t xml:space="preserve">            &lt;/h:column&gt;</w:t>
      </w:r>
    </w:p>
    <w:p w14:paraId="7142F861" w14:textId="77777777" w:rsidR="0021080C" w:rsidRDefault="0021080C" w:rsidP="0021080C">
      <w:pPr>
        <w:pStyle w:val="af6"/>
      </w:pPr>
      <w:r>
        <w:t xml:space="preserve">            &lt;h:column&gt;</w:t>
      </w:r>
    </w:p>
    <w:p w14:paraId="313F8D36" w14:textId="77777777" w:rsidR="0021080C" w:rsidRDefault="0021080C" w:rsidP="0021080C">
      <w:pPr>
        <w:pStyle w:val="af6"/>
      </w:pPr>
      <w:r>
        <w:t xml:space="preserve">                &lt;f:facet name="header"&gt;</w:t>
      </w:r>
    </w:p>
    <w:p w14:paraId="6E1920B7" w14:textId="77777777" w:rsidR="0021080C" w:rsidRDefault="0021080C" w:rsidP="0021080C">
      <w:pPr>
        <w:pStyle w:val="af6"/>
      </w:pPr>
      <w:r>
        <w:t xml:space="preserve">                    &lt;h:outputText value="Created At" /&gt;</w:t>
      </w:r>
    </w:p>
    <w:p w14:paraId="5508ECFD" w14:textId="77777777" w:rsidR="0021080C" w:rsidRDefault="0021080C" w:rsidP="0021080C">
      <w:pPr>
        <w:pStyle w:val="af6"/>
      </w:pPr>
      <w:r>
        <w:t xml:space="preserve">                &lt;/f:facet&gt;</w:t>
      </w:r>
    </w:p>
    <w:p w14:paraId="52787DF3" w14:textId="77777777" w:rsidR="0021080C" w:rsidRDefault="0021080C" w:rsidP="0021080C">
      <w:pPr>
        <w:pStyle w:val="af6"/>
      </w:pPr>
      <w:r>
        <w:t xml:space="preserve">                &lt;h:outputText value="#{todo.createdAt}" /&gt;</w:t>
      </w:r>
    </w:p>
    <w:p w14:paraId="7384BD86" w14:textId="77777777" w:rsidR="0021080C" w:rsidRDefault="0021080C" w:rsidP="0021080C">
      <w:pPr>
        <w:pStyle w:val="af6"/>
      </w:pPr>
      <w:r>
        <w:t xml:space="preserve">            &lt;/h:column&gt;</w:t>
      </w:r>
    </w:p>
    <w:p w14:paraId="4667AD3F" w14:textId="77777777" w:rsidR="0021080C" w:rsidRDefault="0021080C" w:rsidP="0021080C">
      <w:pPr>
        <w:pStyle w:val="af6"/>
      </w:pPr>
    </w:p>
    <w:p w14:paraId="126E3590" w14:textId="77777777" w:rsidR="0021080C" w:rsidRDefault="0021080C" w:rsidP="0021080C">
      <w:pPr>
        <w:pStyle w:val="af6"/>
      </w:pPr>
      <w:r>
        <w:t xml:space="preserve">        &lt;/h:dataTable&gt;</w:t>
      </w:r>
    </w:p>
    <w:p w14:paraId="29098977" w14:textId="77777777" w:rsidR="0021080C" w:rsidRDefault="0021080C" w:rsidP="0021080C">
      <w:pPr>
        <w:pStyle w:val="af6"/>
      </w:pPr>
      <w:r>
        <w:t xml:space="preserve">    &lt;/h:body&gt;</w:t>
      </w:r>
    </w:p>
    <w:p w14:paraId="56CFE2B8" w14:textId="6A678985" w:rsidR="002B25A9" w:rsidRPr="002B25A9" w:rsidRDefault="0021080C" w:rsidP="0021080C">
      <w:pPr>
        <w:pStyle w:val="af6"/>
      </w:pPr>
      <w:r>
        <w:t>&lt;/html&gt;</w:t>
      </w:r>
    </w:p>
    <w:p w14:paraId="7BD5B5C5" w14:textId="77777777" w:rsidR="00DA591C" w:rsidRDefault="00DA591C" w:rsidP="00667140"/>
    <w:tbl>
      <w:tblPr>
        <w:tblStyle w:val="a5"/>
        <w:tblW w:w="0" w:type="auto"/>
        <w:tblLook w:val="04A0" w:firstRow="1" w:lastRow="0" w:firstColumn="1" w:lastColumn="0" w:noHBand="0" w:noVBand="1"/>
      </w:tblPr>
      <w:tblGrid>
        <w:gridCol w:w="675"/>
        <w:gridCol w:w="6326"/>
      </w:tblGrid>
      <w:tr w:rsidR="00332DE1" w14:paraId="02EFBE59" w14:textId="77777777" w:rsidTr="002061B0">
        <w:tc>
          <w:tcPr>
            <w:tcW w:w="675" w:type="dxa"/>
          </w:tcPr>
          <w:p w14:paraId="7BD08A9D" w14:textId="77777777" w:rsidR="00332DE1" w:rsidRDefault="00332DE1" w:rsidP="002061B0">
            <w:r>
              <w:rPr>
                <w:rFonts w:hint="eastAsia"/>
              </w:rPr>
              <w:t>項番</w:t>
            </w:r>
          </w:p>
        </w:tc>
        <w:tc>
          <w:tcPr>
            <w:tcW w:w="6326" w:type="dxa"/>
          </w:tcPr>
          <w:p w14:paraId="0A6294B6" w14:textId="77777777" w:rsidR="00332DE1" w:rsidRDefault="00332DE1" w:rsidP="002061B0">
            <w:r>
              <w:rPr>
                <w:rFonts w:hint="eastAsia"/>
              </w:rPr>
              <w:t>説明</w:t>
            </w:r>
          </w:p>
        </w:tc>
      </w:tr>
      <w:tr w:rsidR="00332DE1" w14:paraId="363DE89A" w14:textId="77777777" w:rsidTr="002061B0">
        <w:tc>
          <w:tcPr>
            <w:tcW w:w="675" w:type="dxa"/>
          </w:tcPr>
          <w:p w14:paraId="42660099" w14:textId="77777777" w:rsidR="00332DE1" w:rsidRDefault="00332DE1" w:rsidP="002061B0">
            <w:r>
              <w:t>(1)</w:t>
            </w:r>
          </w:p>
        </w:tc>
        <w:tc>
          <w:tcPr>
            <w:tcW w:w="6326" w:type="dxa"/>
          </w:tcPr>
          <w:p w14:paraId="5E31C420" w14:textId="59FF3A5B" w:rsidR="00332DE1" w:rsidRDefault="00C94190" w:rsidP="002061B0">
            <w:r>
              <w:t>&lt;h:form&gt;</w:t>
            </w:r>
            <w:r>
              <w:rPr>
                <w:rFonts w:hint="eastAsia"/>
              </w:rPr>
              <w:t>タグでフォームを作成する。</w:t>
            </w:r>
          </w:p>
        </w:tc>
      </w:tr>
      <w:tr w:rsidR="00332DE1" w14:paraId="2293BBE3" w14:textId="77777777" w:rsidTr="002061B0">
        <w:tc>
          <w:tcPr>
            <w:tcW w:w="675" w:type="dxa"/>
          </w:tcPr>
          <w:p w14:paraId="001121C8" w14:textId="77777777" w:rsidR="00332DE1" w:rsidRDefault="00332DE1" w:rsidP="002061B0">
            <w:r>
              <w:t>(2)</w:t>
            </w:r>
          </w:p>
        </w:tc>
        <w:tc>
          <w:tcPr>
            <w:tcW w:w="6326" w:type="dxa"/>
          </w:tcPr>
          <w:p w14:paraId="2C49B439" w14:textId="77CAED2A" w:rsidR="00332DE1" w:rsidRDefault="00C94190" w:rsidP="002061B0">
            <w:r>
              <w:t>&lt;h:inputText&gt;</w:t>
            </w:r>
            <w:r>
              <w:rPr>
                <w:rFonts w:hint="eastAsia"/>
              </w:rPr>
              <w:t>タグでテキストフィールドを作成する。</w:t>
            </w:r>
            <w:r w:rsidR="00A2122F">
              <w:t>value</w:t>
            </w:r>
            <w:r w:rsidR="00A2122F">
              <w:rPr>
                <w:rFonts w:hint="eastAsia"/>
              </w:rPr>
              <w:t>属性に対応する</w:t>
            </w:r>
            <w:r w:rsidR="00A2122F">
              <w:t>ManagedBean</w:t>
            </w:r>
            <w:r w:rsidR="00A2122F">
              <w:rPr>
                <w:rFonts w:hint="eastAsia"/>
              </w:rPr>
              <w:t>のフィールド名を指定する。</w:t>
            </w:r>
            <w:r w:rsidR="00233B14">
              <w:rPr>
                <w:rFonts w:hint="eastAsia"/>
              </w:rPr>
              <w:t>この例では</w:t>
            </w:r>
            <w:r w:rsidR="00A2122F">
              <w:t>TodoController</w:t>
            </w:r>
            <w:r w:rsidR="00A2122F">
              <w:rPr>
                <w:rFonts w:hint="eastAsia"/>
              </w:rPr>
              <w:t>の</w:t>
            </w:r>
            <w:r w:rsidR="00A2122F">
              <w:t>todo</w:t>
            </w:r>
            <w:r w:rsidR="00A2122F">
              <w:rPr>
                <w:rFonts w:hint="eastAsia"/>
              </w:rPr>
              <w:t>フィールド野中の</w:t>
            </w:r>
            <w:r w:rsidR="00A2122F">
              <w:t>todoTitle</w:t>
            </w:r>
            <w:r w:rsidR="00A2122F">
              <w:rPr>
                <w:rFonts w:hint="eastAsia"/>
              </w:rPr>
              <w:t>フィールドと対応していることを意味する。</w:t>
            </w:r>
          </w:p>
        </w:tc>
      </w:tr>
      <w:tr w:rsidR="00332DE1" w14:paraId="0BCFDC2C" w14:textId="77777777" w:rsidTr="002061B0">
        <w:tc>
          <w:tcPr>
            <w:tcW w:w="675" w:type="dxa"/>
          </w:tcPr>
          <w:p w14:paraId="189BB807" w14:textId="77777777" w:rsidR="00332DE1" w:rsidRDefault="00332DE1" w:rsidP="002061B0">
            <w:r>
              <w:t>(3)</w:t>
            </w:r>
          </w:p>
        </w:tc>
        <w:tc>
          <w:tcPr>
            <w:tcW w:w="6326" w:type="dxa"/>
          </w:tcPr>
          <w:p w14:paraId="28EF9FBD" w14:textId="0C657E39" w:rsidR="00332DE1" w:rsidRDefault="000D0CBA" w:rsidP="002061B0">
            <w:r>
              <w:t>&lt;h:commandButton&gt;</w:t>
            </w:r>
            <w:r>
              <w:rPr>
                <w:rFonts w:hint="eastAsia"/>
              </w:rPr>
              <w:t>タグで実行ボタンを作成する。</w:t>
            </w:r>
            <w:r>
              <w:t>action</w:t>
            </w:r>
            <w:r>
              <w:rPr>
                <w:rFonts w:hint="eastAsia"/>
              </w:rPr>
              <w:t>属性にボタンを押した際に実行されるメソッド名を</w:t>
            </w:r>
            <w:r w:rsidR="00E32FD8">
              <w:rPr>
                <w:rFonts w:hint="eastAsia"/>
              </w:rPr>
              <w:t>指定する。</w:t>
            </w:r>
          </w:p>
        </w:tc>
      </w:tr>
    </w:tbl>
    <w:p w14:paraId="44C2AF6C" w14:textId="77777777" w:rsidR="00332DE1" w:rsidRDefault="00332DE1" w:rsidP="00667140"/>
    <w:p w14:paraId="4A17AC6B" w14:textId="214A5B67" w:rsidR="00C03231" w:rsidRDefault="00C03231" w:rsidP="00667140">
      <w:r>
        <w:t>list.xhml</w:t>
      </w:r>
      <w:r>
        <w:rPr>
          <w:rFonts w:hint="eastAsia"/>
        </w:rPr>
        <w:t>を再表示し、フォームにタイトルを入寮して</w:t>
      </w:r>
      <w:r>
        <w:t>Create</w:t>
      </w:r>
      <w:r>
        <w:rPr>
          <w:rFonts w:hint="eastAsia"/>
        </w:rPr>
        <w:t>ボタンを押せばリストに</w:t>
      </w:r>
      <w:r>
        <w:t>Todo</w:t>
      </w:r>
      <w:r>
        <w:rPr>
          <w:rFonts w:hint="eastAsia"/>
        </w:rPr>
        <w:t>が追加される。</w:t>
      </w:r>
    </w:p>
    <w:p w14:paraId="5E2DA0AA" w14:textId="379312CF" w:rsidR="005A3BC3" w:rsidRDefault="005A3BC3" w:rsidP="00667140">
      <w:r>
        <w:rPr>
          <w:noProof/>
        </w:rPr>
        <w:drawing>
          <wp:inline distT="0" distB="0" distL="0" distR="0" wp14:anchorId="2B25BCC8" wp14:editId="55BE1D3A">
            <wp:extent cx="4319905" cy="3152181"/>
            <wp:effectExtent l="0" t="0" r="0" b="0"/>
            <wp:docPr id="148"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177993D2" w14:textId="651A491F" w:rsidR="005A3BC3" w:rsidRDefault="005A3BC3" w:rsidP="00667140">
      <w:r>
        <w:rPr>
          <w:noProof/>
        </w:rPr>
        <w:drawing>
          <wp:inline distT="0" distB="0" distL="0" distR="0" wp14:anchorId="1E36039C" wp14:editId="3FFC2B98">
            <wp:extent cx="4319905" cy="3152181"/>
            <wp:effectExtent l="0" t="0" r="0" b="0"/>
            <wp:docPr id="149"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78D2D948" w14:textId="77777777" w:rsidR="005A3BC3" w:rsidRDefault="005A3BC3" w:rsidP="00667140"/>
    <w:p w14:paraId="35EDAD17" w14:textId="2ADBB7E8" w:rsidR="006D0370" w:rsidRDefault="006D0370" w:rsidP="00667140">
      <w:pPr>
        <w:pStyle w:val="4"/>
      </w:pPr>
      <w:r>
        <w:rPr>
          <w:rFonts w:hint="eastAsia"/>
        </w:rPr>
        <w:t>入力エラー</w:t>
      </w:r>
      <w:r w:rsidR="006F7CAE">
        <w:rPr>
          <w:rFonts w:hint="eastAsia"/>
        </w:rPr>
        <w:t>メッセージ</w:t>
      </w:r>
      <w:r>
        <w:rPr>
          <w:rFonts w:hint="eastAsia"/>
        </w:rPr>
        <w:t>の表示</w:t>
      </w:r>
    </w:p>
    <w:p w14:paraId="29C62E08" w14:textId="1E6550BD" w:rsidR="0039409B" w:rsidRDefault="0039409B" w:rsidP="00667140">
      <w:r>
        <w:rPr>
          <w:rFonts w:hint="eastAsia"/>
        </w:rPr>
        <w:t>次にフォームの入力エラーに対してメッセージを出力できるように修正する。</w:t>
      </w:r>
      <w:r w:rsidR="00415741">
        <w:rPr>
          <w:rFonts w:hint="eastAsia"/>
        </w:rPr>
        <w:t>入力チェックは</w:t>
      </w:r>
      <w:r w:rsidR="00415741">
        <w:t>Bean Validation</w:t>
      </w:r>
      <w:r w:rsidR="00415741">
        <w:rPr>
          <w:rFonts w:hint="eastAsia"/>
        </w:rPr>
        <w:t>によって実施される。</w:t>
      </w:r>
      <w:r w:rsidR="00415741">
        <w:t>Bean Validation</w:t>
      </w:r>
      <w:r w:rsidR="00415741">
        <w:rPr>
          <w:rFonts w:hint="eastAsia"/>
        </w:rPr>
        <w:t>用の入力チェックルールの設定はエンティティを自動生成</w:t>
      </w:r>
      <w:r w:rsidR="00E82C86">
        <w:rPr>
          <w:rFonts w:hint="eastAsia"/>
        </w:rPr>
        <w:t>した際に、一緒についてきている。</w:t>
      </w:r>
    </w:p>
    <w:p w14:paraId="1B5C88DB" w14:textId="77777777" w:rsidR="00E82C86" w:rsidRDefault="00E82C86" w:rsidP="00667140"/>
    <w:p w14:paraId="2FD713BD" w14:textId="4114F986" w:rsidR="00E82C86" w:rsidRDefault="00E82C86" w:rsidP="00667140">
      <w:r>
        <w:rPr>
          <w:rFonts w:hint="eastAsia"/>
        </w:rPr>
        <w:t>例えば</w:t>
      </w:r>
      <w:r>
        <w:t>todoTile</w:t>
      </w:r>
      <w:r>
        <w:rPr>
          <w:rFonts w:hint="eastAsia"/>
        </w:rPr>
        <w:t>は</w:t>
      </w:r>
      <w:r w:rsidR="001741E1">
        <w:rPr>
          <w:rFonts w:hint="eastAsia"/>
        </w:rPr>
        <w:t>「</w:t>
      </w:r>
      <w:r>
        <w:t>null</w:t>
      </w:r>
      <w:r w:rsidR="001741E1">
        <w:rPr>
          <w:rFonts w:hint="eastAsia"/>
        </w:rPr>
        <w:t>ではなく、</w:t>
      </w:r>
      <w:r w:rsidR="001741E1">
        <w:t>1</w:t>
      </w:r>
      <w:r w:rsidR="001741E1">
        <w:rPr>
          <w:rFonts w:hint="eastAsia"/>
        </w:rPr>
        <w:t>文字以上、</w:t>
      </w:r>
      <w:r w:rsidR="001741E1">
        <w:t>128</w:t>
      </w:r>
      <w:r w:rsidR="001741E1">
        <w:rPr>
          <w:rFonts w:hint="eastAsia"/>
        </w:rPr>
        <w:t>文字以下であること」というルールは以下のように</w:t>
      </w:r>
      <w:r w:rsidR="001741E1">
        <w:t>@NotNull</w:t>
      </w:r>
      <w:r w:rsidR="001741E1">
        <w:rPr>
          <w:rFonts w:hint="eastAsia"/>
        </w:rPr>
        <w:t>アノテーションと</w:t>
      </w:r>
      <w:r w:rsidR="001741E1">
        <w:t>@Size</w:t>
      </w:r>
      <w:r w:rsidR="001741E1">
        <w:rPr>
          <w:rFonts w:hint="eastAsia"/>
        </w:rPr>
        <w:t>アノテーションで実現されている。</w:t>
      </w:r>
    </w:p>
    <w:p w14:paraId="7A9DFDD4" w14:textId="77777777" w:rsidR="00E82C86" w:rsidRDefault="00E82C86" w:rsidP="00E82C86">
      <w:pPr>
        <w:pStyle w:val="af6"/>
      </w:pPr>
      <w:r>
        <w:t xml:space="preserve">    @NotNull</w:t>
      </w:r>
    </w:p>
    <w:p w14:paraId="1A1F9A5D" w14:textId="77777777" w:rsidR="00E82C86" w:rsidRDefault="00E82C86" w:rsidP="00E82C86">
      <w:pPr>
        <w:pStyle w:val="af6"/>
      </w:pPr>
      <w:r>
        <w:t xml:space="preserve">    @Size(min = 1, max = 128)</w:t>
      </w:r>
    </w:p>
    <w:p w14:paraId="4971AE70" w14:textId="77777777" w:rsidR="00E82C86" w:rsidRDefault="00E82C86" w:rsidP="00E82C86">
      <w:pPr>
        <w:pStyle w:val="af6"/>
      </w:pPr>
      <w:r>
        <w:t xml:space="preserve">    @Column(name = "TODO_TITLE")</w:t>
      </w:r>
    </w:p>
    <w:p w14:paraId="39CCB4C2" w14:textId="7F711D0A" w:rsidR="0039409B" w:rsidRDefault="00E82C86" w:rsidP="00306E89">
      <w:pPr>
        <w:pStyle w:val="af6"/>
      </w:pPr>
      <w:r>
        <w:t xml:space="preserve">    private String todoTitle;</w:t>
      </w:r>
    </w:p>
    <w:p w14:paraId="0063C20B" w14:textId="7F0BC57B" w:rsidR="00E82C86" w:rsidRDefault="00306E89" w:rsidP="00667140">
      <w:r>
        <w:t>facelets</w:t>
      </w:r>
      <w:r>
        <w:rPr>
          <w:rFonts w:hint="eastAsia"/>
        </w:rPr>
        <w:t>の</w:t>
      </w:r>
      <w:r>
        <w:t>form</w:t>
      </w:r>
      <w:r>
        <w:rPr>
          <w:rFonts w:hint="eastAsia"/>
        </w:rPr>
        <w:t>内で参照している</w:t>
      </w:r>
      <w:r>
        <w:t>Bean</w:t>
      </w:r>
      <w:r>
        <w:rPr>
          <w:rFonts w:hint="eastAsia"/>
        </w:rPr>
        <w:t>に</w:t>
      </w:r>
      <w:r>
        <w:t>Bean Validation</w:t>
      </w:r>
      <w:r>
        <w:rPr>
          <w:rFonts w:hint="eastAsia"/>
        </w:rPr>
        <w:t>のルールが指定されている場合、</w:t>
      </w:r>
      <w:r>
        <w:t>action</w:t>
      </w:r>
      <w:r>
        <w:rPr>
          <w:rFonts w:hint="eastAsia"/>
        </w:rPr>
        <w:t>を実行する段階で入力チェックが自動で実施される。</w:t>
      </w:r>
    </w:p>
    <w:p w14:paraId="4137DDC1" w14:textId="39E0F017" w:rsidR="00306E89" w:rsidRDefault="001514E5" w:rsidP="00667140">
      <w:r>
        <w:rPr>
          <w:rFonts w:hint="eastAsia"/>
        </w:rPr>
        <w:t>あとは入力エラーが発生した際にメッセージが表示されるようにタグを追加すればよい。</w:t>
      </w:r>
    </w:p>
    <w:p w14:paraId="424B0475" w14:textId="77777777" w:rsidR="001514E5" w:rsidRDefault="001514E5" w:rsidP="00667140"/>
    <w:p w14:paraId="5D68CDFB" w14:textId="1F8BB75B" w:rsidR="00F106D6" w:rsidRDefault="00F106D6" w:rsidP="00667140">
      <w:r>
        <w:t>list.xhtml</w:t>
      </w:r>
      <w:r>
        <w:rPr>
          <w:rFonts w:hint="eastAsia"/>
        </w:rPr>
        <w:t>を以下のように修正する。</w:t>
      </w:r>
    </w:p>
    <w:p w14:paraId="710C93B4" w14:textId="77777777" w:rsidR="0035761E" w:rsidRDefault="0035761E" w:rsidP="0035761E">
      <w:pPr>
        <w:pStyle w:val="af6"/>
      </w:pPr>
      <w:r>
        <w:t>&lt;?xml version='1.0' encoding='UTF-8' ?&gt;</w:t>
      </w:r>
    </w:p>
    <w:p w14:paraId="0A8B622C" w14:textId="77777777" w:rsidR="0035761E" w:rsidRDefault="0035761E" w:rsidP="0035761E">
      <w:pPr>
        <w:pStyle w:val="af6"/>
      </w:pPr>
      <w:r>
        <w:t>&lt;!DOCTYPE html PUBLIC "-//W3C//DTD XHTML 1.0 Transitional//EN" "http://www.w3.org/TR/xhtml1/DTD/xhtml1-transitional.dtd"&gt;</w:t>
      </w:r>
    </w:p>
    <w:p w14:paraId="2041D62D" w14:textId="77777777" w:rsidR="0035761E" w:rsidRDefault="0035761E" w:rsidP="0035761E">
      <w:pPr>
        <w:pStyle w:val="af6"/>
      </w:pPr>
      <w:r>
        <w:t>&lt;html xmlns="http://www.w3.org/1999/xhtml"</w:t>
      </w:r>
    </w:p>
    <w:p w14:paraId="18C24BED" w14:textId="77777777" w:rsidR="0035761E" w:rsidRDefault="0035761E" w:rsidP="0035761E">
      <w:pPr>
        <w:pStyle w:val="af6"/>
      </w:pPr>
      <w:r>
        <w:t xml:space="preserve">      xmlns:h="http://xmlns.jcp.org/jsf/html"</w:t>
      </w:r>
    </w:p>
    <w:p w14:paraId="70E772D3" w14:textId="77777777" w:rsidR="0035761E" w:rsidRDefault="0035761E" w:rsidP="0035761E">
      <w:pPr>
        <w:pStyle w:val="af6"/>
      </w:pPr>
      <w:r>
        <w:t xml:space="preserve">      xmlns:f="http://xmlns.jcp.org/jsf/core"&gt;</w:t>
      </w:r>
    </w:p>
    <w:p w14:paraId="7A2CFD8A" w14:textId="77777777" w:rsidR="0035761E" w:rsidRDefault="0035761E" w:rsidP="0035761E">
      <w:pPr>
        <w:pStyle w:val="af6"/>
      </w:pPr>
      <w:r>
        <w:t xml:space="preserve">    &lt;h:head&gt;</w:t>
      </w:r>
    </w:p>
    <w:p w14:paraId="2B077EC3" w14:textId="77777777" w:rsidR="0035761E" w:rsidRDefault="0035761E" w:rsidP="0035761E">
      <w:pPr>
        <w:pStyle w:val="af6"/>
      </w:pPr>
      <w:r>
        <w:t xml:space="preserve">        &lt;title&gt;Todo List&lt;/title&gt;</w:t>
      </w:r>
    </w:p>
    <w:p w14:paraId="5996BA68" w14:textId="77777777" w:rsidR="0035761E" w:rsidRDefault="0035761E" w:rsidP="0035761E">
      <w:pPr>
        <w:pStyle w:val="af6"/>
      </w:pPr>
      <w:r>
        <w:t xml:space="preserve">        &lt;style type="text/css"&gt;</w:t>
      </w:r>
    </w:p>
    <w:p w14:paraId="067A1122" w14:textId="77777777" w:rsidR="0035761E" w:rsidRDefault="0035761E" w:rsidP="0035761E">
      <w:pPr>
        <w:pStyle w:val="af6"/>
      </w:pPr>
      <w:r>
        <w:t xml:space="preserve">            .strike {</w:t>
      </w:r>
    </w:p>
    <w:p w14:paraId="13F007AB" w14:textId="77777777" w:rsidR="0035761E" w:rsidRDefault="0035761E" w:rsidP="0035761E">
      <w:pPr>
        <w:pStyle w:val="af6"/>
      </w:pPr>
      <w:r>
        <w:t xml:space="preserve">                text-decoration: line-through;</w:t>
      </w:r>
    </w:p>
    <w:p w14:paraId="7A62D514" w14:textId="77777777" w:rsidR="0035761E" w:rsidRDefault="0035761E" w:rsidP="0035761E">
      <w:pPr>
        <w:pStyle w:val="af6"/>
      </w:pPr>
      <w:r>
        <w:t xml:space="preserve">            }</w:t>
      </w:r>
    </w:p>
    <w:p w14:paraId="3C9555AE" w14:textId="77777777" w:rsidR="0035761E" w:rsidRPr="0035761E" w:rsidRDefault="0035761E" w:rsidP="0035761E">
      <w:pPr>
        <w:pStyle w:val="af6"/>
        <w:rPr>
          <w:highlight w:val="yellow"/>
        </w:rPr>
      </w:pPr>
      <w:r>
        <w:t xml:space="preserve">            </w:t>
      </w:r>
      <w:r w:rsidRPr="0035761E">
        <w:rPr>
          <w:highlight w:val="yellow"/>
        </w:rPr>
        <w:t>.alert {</w:t>
      </w:r>
    </w:p>
    <w:p w14:paraId="4804BFF7" w14:textId="77777777" w:rsidR="0035761E" w:rsidRPr="0035761E" w:rsidRDefault="0035761E" w:rsidP="0035761E">
      <w:pPr>
        <w:pStyle w:val="af6"/>
        <w:rPr>
          <w:highlight w:val="yellow"/>
        </w:rPr>
      </w:pPr>
      <w:r w:rsidRPr="0035761E">
        <w:rPr>
          <w:highlight w:val="yellow"/>
        </w:rPr>
        <w:t xml:space="preserve">                border: 1px solid;</w:t>
      </w:r>
    </w:p>
    <w:p w14:paraId="794532B4" w14:textId="77777777" w:rsidR="0035761E" w:rsidRPr="0035761E" w:rsidRDefault="0035761E" w:rsidP="0035761E">
      <w:pPr>
        <w:pStyle w:val="af6"/>
        <w:rPr>
          <w:highlight w:val="yellow"/>
        </w:rPr>
      </w:pPr>
      <w:r w:rsidRPr="0035761E">
        <w:rPr>
          <w:highlight w:val="yellow"/>
        </w:rPr>
        <w:t xml:space="preserve">                padding: 3px;</w:t>
      </w:r>
    </w:p>
    <w:p w14:paraId="6EB72AA2" w14:textId="77777777" w:rsidR="0035761E" w:rsidRPr="0035761E" w:rsidRDefault="0035761E" w:rsidP="0035761E">
      <w:pPr>
        <w:pStyle w:val="af6"/>
        <w:rPr>
          <w:highlight w:val="yellow"/>
        </w:rPr>
      </w:pPr>
      <w:r w:rsidRPr="0035761E">
        <w:rPr>
          <w:highlight w:val="yellow"/>
        </w:rPr>
        <w:t xml:space="preserve">                width: 80%;</w:t>
      </w:r>
    </w:p>
    <w:p w14:paraId="03EB83D0" w14:textId="77777777" w:rsidR="0035761E" w:rsidRPr="0035761E" w:rsidRDefault="0035761E" w:rsidP="0035761E">
      <w:pPr>
        <w:pStyle w:val="af6"/>
        <w:rPr>
          <w:highlight w:val="yellow"/>
        </w:rPr>
      </w:pPr>
      <w:r w:rsidRPr="0035761E">
        <w:rPr>
          <w:highlight w:val="yellow"/>
        </w:rPr>
        <w:t xml:space="preserve">            }</w:t>
      </w:r>
    </w:p>
    <w:p w14:paraId="7D2C78E2" w14:textId="77777777" w:rsidR="0035761E" w:rsidRPr="0035761E" w:rsidRDefault="0035761E" w:rsidP="0035761E">
      <w:pPr>
        <w:pStyle w:val="af6"/>
        <w:rPr>
          <w:highlight w:val="yellow"/>
        </w:rPr>
      </w:pPr>
      <w:r w:rsidRPr="0035761E">
        <w:rPr>
          <w:highlight w:val="yellow"/>
        </w:rPr>
        <w:t xml:space="preserve">            .alert-error {</w:t>
      </w:r>
    </w:p>
    <w:p w14:paraId="2E266A64" w14:textId="77777777" w:rsidR="0035761E" w:rsidRPr="0035761E" w:rsidRDefault="0035761E" w:rsidP="0035761E">
      <w:pPr>
        <w:pStyle w:val="af6"/>
        <w:rPr>
          <w:highlight w:val="yellow"/>
        </w:rPr>
      </w:pPr>
      <w:r w:rsidRPr="0035761E">
        <w:rPr>
          <w:highlight w:val="yellow"/>
        </w:rPr>
        <w:t xml:space="preserve">                background-color: #c60f13;</w:t>
      </w:r>
    </w:p>
    <w:p w14:paraId="12CC5493" w14:textId="77777777" w:rsidR="0035761E" w:rsidRPr="0035761E" w:rsidRDefault="0035761E" w:rsidP="0035761E">
      <w:pPr>
        <w:pStyle w:val="af6"/>
        <w:rPr>
          <w:highlight w:val="yellow"/>
        </w:rPr>
      </w:pPr>
      <w:r w:rsidRPr="0035761E">
        <w:rPr>
          <w:highlight w:val="yellow"/>
        </w:rPr>
        <w:t xml:space="preserve">                border-color: #970b0e;</w:t>
      </w:r>
    </w:p>
    <w:p w14:paraId="43D54180" w14:textId="77777777" w:rsidR="0035761E" w:rsidRPr="0035761E" w:rsidRDefault="0035761E" w:rsidP="0035761E">
      <w:pPr>
        <w:pStyle w:val="af6"/>
        <w:rPr>
          <w:highlight w:val="yellow"/>
        </w:rPr>
      </w:pPr>
      <w:r w:rsidRPr="0035761E">
        <w:rPr>
          <w:highlight w:val="yellow"/>
        </w:rPr>
        <w:t xml:space="preserve">                color: white;</w:t>
      </w:r>
    </w:p>
    <w:p w14:paraId="673EAAE2" w14:textId="77777777" w:rsidR="0035761E" w:rsidRDefault="0035761E" w:rsidP="0035761E">
      <w:pPr>
        <w:pStyle w:val="af6"/>
      </w:pPr>
      <w:r w:rsidRPr="0035761E">
        <w:rPr>
          <w:highlight w:val="yellow"/>
        </w:rPr>
        <w:t xml:space="preserve">            }</w:t>
      </w:r>
    </w:p>
    <w:p w14:paraId="6A2E82B4" w14:textId="77777777" w:rsidR="0035761E" w:rsidRDefault="0035761E" w:rsidP="0035761E">
      <w:pPr>
        <w:pStyle w:val="af6"/>
      </w:pPr>
      <w:r>
        <w:t xml:space="preserve">        &lt;/style&gt;</w:t>
      </w:r>
    </w:p>
    <w:p w14:paraId="15593518" w14:textId="77777777" w:rsidR="0035761E" w:rsidRDefault="0035761E" w:rsidP="0035761E">
      <w:pPr>
        <w:pStyle w:val="af6"/>
      </w:pPr>
      <w:r>
        <w:t xml:space="preserve">    &lt;/h:head&gt;</w:t>
      </w:r>
    </w:p>
    <w:p w14:paraId="1A569D4F" w14:textId="77777777" w:rsidR="0035761E" w:rsidRDefault="0035761E" w:rsidP="0035761E">
      <w:pPr>
        <w:pStyle w:val="af6"/>
      </w:pPr>
      <w:r>
        <w:t xml:space="preserve">    &lt;h:body&gt;</w:t>
      </w:r>
    </w:p>
    <w:p w14:paraId="2CE877EA" w14:textId="389B1B6A" w:rsidR="00C55A3A" w:rsidRPr="00C55A3A" w:rsidRDefault="00C55A3A" w:rsidP="0035761E">
      <w:pPr>
        <w:pStyle w:val="af6"/>
        <w:rPr>
          <w:highlight w:val="yellow"/>
        </w:rPr>
      </w:pPr>
      <w:r>
        <w:t xml:space="preserve">        </w:t>
      </w:r>
      <w:r w:rsidRPr="00C55A3A">
        <w:rPr>
          <w:highlight w:val="yellow"/>
        </w:rPr>
        <w:t>&lt;!-- (1) --&gt;</w:t>
      </w:r>
    </w:p>
    <w:p w14:paraId="07DD8D09" w14:textId="77777777" w:rsidR="0035761E" w:rsidRDefault="0035761E" w:rsidP="0035761E">
      <w:pPr>
        <w:pStyle w:val="af6"/>
      </w:pPr>
      <w:r w:rsidRPr="00C55A3A">
        <w:rPr>
          <w:highlight w:val="yellow"/>
        </w:rPr>
        <w:t xml:space="preserve">        &lt;h:messages layout="table" styleClass="alert alert-error" /&gt;</w:t>
      </w:r>
    </w:p>
    <w:p w14:paraId="5978419F" w14:textId="77777777" w:rsidR="0035761E" w:rsidRDefault="0035761E" w:rsidP="0035761E">
      <w:pPr>
        <w:pStyle w:val="af6"/>
      </w:pPr>
      <w:r>
        <w:t xml:space="preserve">        &lt;h2&gt;Create Todo&lt;/h2&gt;</w:t>
      </w:r>
    </w:p>
    <w:p w14:paraId="757A692B" w14:textId="77777777" w:rsidR="0035761E" w:rsidRDefault="0035761E" w:rsidP="0035761E">
      <w:pPr>
        <w:pStyle w:val="af6"/>
      </w:pPr>
      <w:r>
        <w:t xml:space="preserve">        &lt;h:form&gt;</w:t>
      </w:r>
    </w:p>
    <w:p w14:paraId="742192D9" w14:textId="77777777" w:rsidR="0035761E" w:rsidRDefault="0035761E" w:rsidP="0035761E">
      <w:pPr>
        <w:pStyle w:val="af6"/>
      </w:pPr>
      <w:r>
        <w:t xml:space="preserve">            &lt;h:panelGrid columns="2"&gt;</w:t>
      </w:r>
    </w:p>
    <w:p w14:paraId="470B9554" w14:textId="77777777" w:rsidR="0035761E" w:rsidRDefault="0035761E" w:rsidP="0035761E">
      <w:pPr>
        <w:pStyle w:val="af6"/>
      </w:pPr>
      <w:r>
        <w:t xml:space="preserve">                &lt;h:outputLabel value="Title: " /&gt;</w:t>
      </w:r>
    </w:p>
    <w:p w14:paraId="226C9328" w14:textId="77777777" w:rsidR="0035761E" w:rsidRDefault="0035761E" w:rsidP="0035761E">
      <w:pPr>
        <w:pStyle w:val="af6"/>
      </w:pPr>
      <w:r>
        <w:t xml:space="preserve">                &lt;h:inputText value="#{todoController.todo.todoTitle}" /&gt;</w:t>
      </w:r>
    </w:p>
    <w:p w14:paraId="3A561EA1" w14:textId="77777777" w:rsidR="0035761E" w:rsidRDefault="0035761E" w:rsidP="0035761E">
      <w:pPr>
        <w:pStyle w:val="af6"/>
      </w:pPr>
      <w:r>
        <w:t xml:space="preserve">                &lt;h:commandButton value="Create" action="#{todoController.create}" /&gt;</w:t>
      </w:r>
    </w:p>
    <w:p w14:paraId="14E1C9B4" w14:textId="77777777" w:rsidR="0035761E" w:rsidRDefault="0035761E" w:rsidP="0035761E">
      <w:pPr>
        <w:pStyle w:val="af6"/>
      </w:pPr>
      <w:r>
        <w:t xml:space="preserve">            &lt;/h:panelGrid&gt;</w:t>
      </w:r>
    </w:p>
    <w:p w14:paraId="3503AF3F" w14:textId="77777777" w:rsidR="0035761E" w:rsidRDefault="0035761E" w:rsidP="0035761E">
      <w:pPr>
        <w:pStyle w:val="af6"/>
      </w:pPr>
      <w:r>
        <w:t xml:space="preserve">        &lt;/h:form&gt;</w:t>
      </w:r>
    </w:p>
    <w:p w14:paraId="6966C7D8" w14:textId="77777777" w:rsidR="0035761E" w:rsidRDefault="0035761E" w:rsidP="0035761E">
      <w:pPr>
        <w:pStyle w:val="af6"/>
      </w:pPr>
    </w:p>
    <w:p w14:paraId="270DA002" w14:textId="77777777" w:rsidR="0035761E" w:rsidRDefault="0035761E" w:rsidP="0035761E">
      <w:pPr>
        <w:pStyle w:val="af6"/>
      </w:pPr>
      <w:r>
        <w:t xml:space="preserve">        &lt;h2&gt;Todo List&lt;/h2&gt;</w:t>
      </w:r>
    </w:p>
    <w:p w14:paraId="50C02DD7" w14:textId="77777777" w:rsidR="0035761E" w:rsidRDefault="0035761E" w:rsidP="0035761E">
      <w:pPr>
        <w:pStyle w:val="af6"/>
      </w:pPr>
    </w:p>
    <w:p w14:paraId="77AB6506" w14:textId="77777777" w:rsidR="0035761E" w:rsidRDefault="0035761E" w:rsidP="0035761E">
      <w:pPr>
        <w:pStyle w:val="af6"/>
      </w:pPr>
      <w:r>
        <w:t xml:space="preserve">        &lt;h:dataTable value="#{todoController.todoList}" var="todo"&gt;</w:t>
      </w:r>
    </w:p>
    <w:p w14:paraId="054F81CE" w14:textId="77777777" w:rsidR="0035761E" w:rsidRDefault="0035761E" w:rsidP="0035761E">
      <w:pPr>
        <w:pStyle w:val="af6"/>
      </w:pPr>
      <w:r>
        <w:t xml:space="preserve">            &lt;h:column&gt;</w:t>
      </w:r>
    </w:p>
    <w:p w14:paraId="56338198" w14:textId="77777777" w:rsidR="0035761E" w:rsidRDefault="0035761E" w:rsidP="0035761E">
      <w:pPr>
        <w:pStyle w:val="af6"/>
      </w:pPr>
      <w:r>
        <w:t xml:space="preserve">                &lt;f:facet name="header"&gt;</w:t>
      </w:r>
    </w:p>
    <w:p w14:paraId="10FF822F" w14:textId="77777777" w:rsidR="0035761E" w:rsidRDefault="0035761E" w:rsidP="0035761E">
      <w:pPr>
        <w:pStyle w:val="af6"/>
      </w:pPr>
      <w:r>
        <w:t xml:space="preserve">                    &lt;h:outputText value="Titile" /&gt;</w:t>
      </w:r>
    </w:p>
    <w:p w14:paraId="3531F002" w14:textId="77777777" w:rsidR="0035761E" w:rsidRDefault="0035761E" w:rsidP="0035761E">
      <w:pPr>
        <w:pStyle w:val="af6"/>
      </w:pPr>
      <w:r>
        <w:t xml:space="preserve">                &lt;/f:facet&gt;</w:t>
      </w:r>
    </w:p>
    <w:p w14:paraId="57D159A3" w14:textId="77777777" w:rsidR="0035761E" w:rsidRDefault="0035761E" w:rsidP="0035761E">
      <w:pPr>
        <w:pStyle w:val="af6"/>
      </w:pPr>
      <w:r>
        <w:t xml:space="preserve">                &lt;h:outputText value="#{todo.todoTitle}" rendered="#{!todo.finished}" /&gt;</w:t>
      </w:r>
    </w:p>
    <w:p w14:paraId="1568A50C" w14:textId="77777777" w:rsidR="0035761E" w:rsidRDefault="0035761E" w:rsidP="0035761E">
      <w:pPr>
        <w:pStyle w:val="af6"/>
      </w:pPr>
      <w:r>
        <w:t xml:space="preserve">                &lt;h:outputText value="#{todo.todoTitle}" rendered="#{todo.finished}" class="strike" /&gt;</w:t>
      </w:r>
    </w:p>
    <w:p w14:paraId="6A90873D" w14:textId="77777777" w:rsidR="0035761E" w:rsidRDefault="0035761E" w:rsidP="0035761E">
      <w:pPr>
        <w:pStyle w:val="af6"/>
      </w:pPr>
      <w:r>
        <w:t xml:space="preserve">            &lt;/h:column&gt;</w:t>
      </w:r>
    </w:p>
    <w:p w14:paraId="45A10CBF" w14:textId="77777777" w:rsidR="0035761E" w:rsidRDefault="0035761E" w:rsidP="0035761E">
      <w:pPr>
        <w:pStyle w:val="af6"/>
      </w:pPr>
      <w:r>
        <w:t xml:space="preserve">            &lt;h:column&gt;</w:t>
      </w:r>
    </w:p>
    <w:p w14:paraId="4E72D034" w14:textId="77777777" w:rsidR="0035761E" w:rsidRDefault="0035761E" w:rsidP="0035761E">
      <w:pPr>
        <w:pStyle w:val="af6"/>
      </w:pPr>
      <w:r>
        <w:t xml:space="preserve">                &lt;f:facet name="header"&gt;</w:t>
      </w:r>
    </w:p>
    <w:p w14:paraId="25AA4C69" w14:textId="77777777" w:rsidR="0035761E" w:rsidRDefault="0035761E" w:rsidP="0035761E">
      <w:pPr>
        <w:pStyle w:val="af6"/>
      </w:pPr>
      <w:r>
        <w:t xml:space="preserve">                    &lt;h:outputText value="Created At" /&gt;</w:t>
      </w:r>
    </w:p>
    <w:p w14:paraId="114212BE" w14:textId="77777777" w:rsidR="0035761E" w:rsidRDefault="0035761E" w:rsidP="0035761E">
      <w:pPr>
        <w:pStyle w:val="af6"/>
      </w:pPr>
      <w:r>
        <w:t xml:space="preserve">                &lt;/f:facet&gt;</w:t>
      </w:r>
    </w:p>
    <w:p w14:paraId="2ED5B826" w14:textId="77777777" w:rsidR="0035761E" w:rsidRDefault="0035761E" w:rsidP="0035761E">
      <w:pPr>
        <w:pStyle w:val="af6"/>
      </w:pPr>
      <w:r>
        <w:t xml:space="preserve">                &lt;h:outputText value="#{todo.createdAt}" /&gt;</w:t>
      </w:r>
    </w:p>
    <w:p w14:paraId="58065B53" w14:textId="77777777" w:rsidR="0035761E" w:rsidRDefault="0035761E" w:rsidP="0035761E">
      <w:pPr>
        <w:pStyle w:val="af6"/>
      </w:pPr>
      <w:r>
        <w:t xml:space="preserve">            &lt;/h:column&gt;</w:t>
      </w:r>
    </w:p>
    <w:p w14:paraId="06EA70F9" w14:textId="77777777" w:rsidR="0035761E" w:rsidRDefault="0035761E" w:rsidP="0035761E">
      <w:pPr>
        <w:pStyle w:val="af6"/>
      </w:pPr>
    </w:p>
    <w:p w14:paraId="6AFCB08F" w14:textId="77777777" w:rsidR="0035761E" w:rsidRDefault="0035761E" w:rsidP="0035761E">
      <w:pPr>
        <w:pStyle w:val="af6"/>
      </w:pPr>
      <w:r>
        <w:t xml:space="preserve">        &lt;/h:dataTable&gt;</w:t>
      </w:r>
    </w:p>
    <w:p w14:paraId="7B0E4F50" w14:textId="77777777" w:rsidR="0035761E" w:rsidRDefault="0035761E" w:rsidP="0035761E">
      <w:pPr>
        <w:pStyle w:val="af6"/>
      </w:pPr>
      <w:r>
        <w:t xml:space="preserve">    &lt;/h:body&gt;</w:t>
      </w:r>
    </w:p>
    <w:p w14:paraId="6F05A985" w14:textId="77777777" w:rsidR="0035761E" w:rsidRDefault="0035761E" w:rsidP="0035761E">
      <w:pPr>
        <w:pStyle w:val="af6"/>
      </w:pPr>
      <w:r>
        <w:t>&lt;/html&gt;</w:t>
      </w:r>
    </w:p>
    <w:p w14:paraId="4CAE3C7F" w14:textId="0D2927DE" w:rsidR="00E40510" w:rsidRDefault="00E40510" w:rsidP="0035761E">
      <w:pPr>
        <w:pStyle w:val="af6"/>
      </w:pPr>
    </w:p>
    <w:p w14:paraId="5353A3EF" w14:textId="77777777" w:rsidR="00E40510" w:rsidRDefault="00E40510" w:rsidP="00667140"/>
    <w:tbl>
      <w:tblPr>
        <w:tblStyle w:val="a5"/>
        <w:tblW w:w="0" w:type="auto"/>
        <w:tblLook w:val="04A0" w:firstRow="1" w:lastRow="0" w:firstColumn="1" w:lastColumn="0" w:noHBand="0" w:noVBand="1"/>
      </w:tblPr>
      <w:tblGrid>
        <w:gridCol w:w="675"/>
        <w:gridCol w:w="6326"/>
      </w:tblGrid>
      <w:tr w:rsidR="00332DE1" w14:paraId="0DDC111E" w14:textId="77777777" w:rsidTr="002061B0">
        <w:tc>
          <w:tcPr>
            <w:tcW w:w="675" w:type="dxa"/>
          </w:tcPr>
          <w:p w14:paraId="140A7D00" w14:textId="77777777" w:rsidR="00332DE1" w:rsidRDefault="00332DE1" w:rsidP="002061B0">
            <w:r>
              <w:rPr>
                <w:rFonts w:hint="eastAsia"/>
              </w:rPr>
              <w:t>項番</w:t>
            </w:r>
          </w:p>
        </w:tc>
        <w:tc>
          <w:tcPr>
            <w:tcW w:w="6326" w:type="dxa"/>
          </w:tcPr>
          <w:p w14:paraId="716A1607" w14:textId="77777777" w:rsidR="00332DE1" w:rsidRDefault="00332DE1" w:rsidP="002061B0">
            <w:r>
              <w:rPr>
                <w:rFonts w:hint="eastAsia"/>
              </w:rPr>
              <w:t>説明</w:t>
            </w:r>
          </w:p>
        </w:tc>
      </w:tr>
      <w:tr w:rsidR="00332DE1" w14:paraId="6BA24A90" w14:textId="77777777" w:rsidTr="002061B0">
        <w:tc>
          <w:tcPr>
            <w:tcW w:w="675" w:type="dxa"/>
          </w:tcPr>
          <w:p w14:paraId="4E896811" w14:textId="77777777" w:rsidR="00332DE1" w:rsidRDefault="00332DE1" w:rsidP="002061B0">
            <w:r>
              <w:t>(1)</w:t>
            </w:r>
          </w:p>
        </w:tc>
        <w:tc>
          <w:tcPr>
            <w:tcW w:w="6326" w:type="dxa"/>
          </w:tcPr>
          <w:p w14:paraId="086A288C" w14:textId="008CF71B" w:rsidR="00332DE1" w:rsidRDefault="00583032" w:rsidP="002061B0">
            <w:r>
              <w:t>&lt;h:messages&gt;</w:t>
            </w:r>
            <w:r>
              <w:rPr>
                <w:rFonts w:hint="eastAsia"/>
              </w:rPr>
              <w:t>タグでメッセージを表示する。</w:t>
            </w:r>
            <w:r w:rsidR="00D440A8">
              <w:t>layout</w:t>
            </w:r>
            <w:r w:rsidR="00D440A8">
              <w:rPr>
                <w:rFonts w:hint="eastAsia"/>
              </w:rPr>
              <w:t>属性で</w:t>
            </w:r>
            <w:r w:rsidR="00D440A8">
              <w:t>table</w:t>
            </w:r>
            <w:r w:rsidR="00D440A8">
              <w:rPr>
                <w:rFonts w:hint="eastAsia"/>
              </w:rPr>
              <w:t>を指定しているため、テーブル形式で出力される。そのテーブルに指定する</w:t>
            </w:r>
            <w:r w:rsidR="00D440A8">
              <w:t>CSS</w:t>
            </w:r>
            <w:r w:rsidR="00D440A8">
              <w:rPr>
                <w:rFonts w:hint="eastAsia"/>
              </w:rPr>
              <w:t>クラスを</w:t>
            </w:r>
            <w:r w:rsidR="00D440A8">
              <w:t>styleCss</w:t>
            </w:r>
            <w:r w:rsidR="00D440A8">
              <w:rPr>
                <w:rFonts w:hint="eastAsia"/>
              </w:rPr>
              <w:t>属性で指定する。</w:t>
            </w:r>
          </w:p>
        </w:tc>
      </w:tr>
    </w:tbl>
    <w:p w14:paraId="31F510A2" w14:textId="102A8D26" w:rsidR="00415741" w:rsidRDefault="00415741" w:rsidP="00667140"/>
    <w:p w14:paraId="01F47685" w14:textId="09B06FDC" w:rsidR="00B53BC4" w:rsidRDefault="00DF785C" w:rsidP="00667140">
      <w:r>
        <w:t>title</w:t>
      </w:r>
      <w:r w:rsidR="006C06F5">
        <w:rPr>
          <w:rFonts w:hint="eastAsia"/>
        </w:rPr>
        <w:t>が空のまま</w:t>
      </w:r>
      <w:r w:rsidR="006C06F5">
        <w:t>Create</w:t>
      </w:r>
      <w:r w:rsidR="006C06F5">
        <w:rPr>
          <w:rFonts w:hint="eastAsia"/>
        </w:rPr>
        <w:t>ボタンを押すと以下のようにエラーメッセージが表示される。</w:t>
      </w:r>
    </w:p>
    <w:p w14:paraId="34CA07E4" w14:textId="3FE18A31" w:rsidR="00F254F3" w:rsidRDefault="00A57961" w:rsidP="00667140">
      <w:r>
        <w:rPr>
          <w:noProof/>
        </w:rPr>
        <w:drawing>
          <wp:inline distT="0" distB="0" distL="0" distR="0" wp14:anchorId="72332DDF" wp14:editId="409C9398">
            <wp:extent cx="4319905" cy="2571288"/>
            <wp:effectExtent l="0" t="0" r="0" b="0"/>
            <wp:docPr id="151"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9905" cy="2571288"/>
                    </a:xfrm>
                    <a:prstGeom prst="rect">
                      <a:avLst/>
                    </a:prstGeom>
                    <a:noFill/>
                    <a:ln>
                      <a:noFill/>
                    </a:ln>
                  </pic:spPr>
                </pic:pic>
              </a:graphicData>
            </a:graphic>
          </wp:inline>
        </w:drawing>
      </w:r>
    </w:p>
    <w:p w14:paraId="459D79DD" w14:textId="77777777" w:rsidR="00F254F3" w:rsidRDefault="00F254F3" w:rsidP="00667140"/>
    <w:p w14:paraId="3221C87E" w14:textId="44C0A824" w:rsidR="009130BB" w:rsidRDefault="009130BB" w:rsidP="009130BB">
      <w:pPr>
        <w:pStyle w:val="ae"/>
      </w:pPr>
      <w:r>
        <w:t>Memo:</w:t>
      </w:r>
      <w:r>
        <w:rPr>
          <w:rFonts w:hint="eastAsia"/>
        </w:rPr>
        <w:t>テキストフィールドの横にエラーメッセージを出力したい場合は、</w:t>
      </w:r>
      <w:r w:rsidR="00A91462">
        <w:rPr>
          <w:rFonts w:hint="eastAsia"/>
        </w:rPr>
        <w:t>以下のように変更すればよい。</w:t>
      </w:r>
    </w:p>
    <w:p w14:paraId="2DFF3742" w14:textId="77777777" w:rsidR="00A91462" w:rsidRDefault="00A91462" w:rsidP="009130BB">
      <w:pPr>
        <w:pStyle w:val="ae"/>
      </w:pPr>
    </w:p>
    <w:p w14:paraId="5B0FFB76" w14:textId="77777777" w:rsidR="009130BB" w:rsidRDefault="009130BB" w:rsidP="009130BB">
      <w:pPr>
        <w:pStyle w:val="ae"/>
      </w:pPr>
      <w:r>
        <w:t xml:space="preserve">        &lt;h:form&gt;</w:t>
      </w:r>
    </w:p>
    <w:p w14:paraId="0F2ECC64" w14:textId="47DC8908" w:rsidR="009130BB" w:rsidRDefault="009130BB" w:rsidP="009130BB">
      <w:pPr>
        <w:pStyle w:val="ae"/>
      </w:pPr>
      <w:r>
        <w:t xml:space="preserve">            &lt;h:panelGrid columns="</w:t>
      </w:r>
      <w:r w:rsidRPr="009130BB">
        <w:rPr>
          <w:highlight w:val="yellow"/>
        </w:rPr>
        <w:t>3</w:t>
      </w:r>
      <w:r>
        <w:t>"&gt;</w:t>
      </w:r>
    </w:p>
    <w:p w14:paraId="1163C8BC" w14:textId="77777777" w:rsidR="009130BB" w:rsidRDefault="009130BB" w:rsidP="009130BB">
      <w:pPr>
        <w:pStyle w:val="ae"/>
      </w:pPr>
      <w:r>
        <w:t xml:space="preserve">                &lt;h:outputLabel value="Title: " /&gt;</w:t>
      </w:r>
    </w:p>
    <w:p w14:paraId="3C1894D0" w14:textId="38699995" w:rsidR="009130BB" w:rsidRDefault="009130BB" w:rsidP="009130BB">
      <w:pPr>
        <w:pStyle w:val="ae"/>
      </w:pPr>
      <w:r>
        <w:t xml:space="preserve">                &lt;h:inputText </w:t>
      </w:r>
      <w:r w:rsidRPr="00A91462">
        <w:rPr>
          <w:highlight w:val="yellow"/>
        </w:rPr>
        <w:t>id=”title”</w:t>
      </w:r>
      <w:r>
        <w:t xml:space="preserve"> value="#{todoController.todo.todoTitle}" /&gt;</w:t>
      </w:r>
    </w:p>
    <w:p w14:paraId="4635C8BD" w14:textId="4EFAB878" w:rsidR="009130BB" w:rsidRDefault="009130BB" w:rsidP="009130BB">
      <w:pPr>
        <w:pStyle w:val="ae"/>
      </w:pPr>
      <w:r>
        <w:t xml:space="preserve">                </w:t>
      </w:r>
      <w:r w:rsidRPr="00A91462">
        <w:rPr>
          <w:highlight w:val="yellow"/>
        </w:rPr>
        <w:t>&lt;h:message for=”title” errorClass=”text-error” /&gt;</w:t>
      </w:r>
    </w:p>
    <w:p w14:paraId="1611B21A" w14:textId="77777777" w:rsidR="009130BB" w:rsidRDefault="009130BB" w:rsidP="009130BB">
      <w:pPr>
        <w:pStyle w:val="ae"/>
      </w:pPr>
      <w:r>
        <w:t xml:space="preserve">                &lt;h:commandButton value="Create" action="#{todoController.create}" /&gt;</w:t>
      </w:r>
    </w:p>
    <w:p w14:paraId="3FEA4E4F" w14:textId="77777777" w:rsidR="009130BB" w:rsidRDefault="009130BB" w:rsidP="009130BB">
      <w:pPr>
        <w:pStyle w:val="ae"/>
      </w:pPr>
      <w:r>
        <w:t xml:space="preserve">            &lt;/h:panelGrid&gt;</w:t>
      </w:r>
    </w:p>
    <w:p w14:paraId="4C42D74F" w14:textId="1ACB15C0" w:rsidR="009130BB" w:rsidRDefault="009130BB" w:rsidP="009130BB">
      <w:pPr>
        <w:pStyle w:val="ae"/>
      </w:pPr>
      <w:r>
        <w:t xml:space="preserve">        &lt;/h:form&gt;</w:t>
      </w:r>
    </w:p>
    <w:p w14:paraId="551550E1" w14:textId="77777777" w:rsidR="009130BB" w:rsidRDefault="009130BB" w:rsidP="00667140"/>
    <w:p w14:paraId="2DCCB00A" w14:textId="77777777" w:rsidR="009130BB" w:rsidRDefault="009130BB" w:rsidP="00667140"/>
    <w:p w14:paraId="4CAD6F5D" w14:textId="03A811C0" w:rsidR="00BA06B8" w:rsidRDefault="00486569" w:rsidP="006D0370">
      <w:pPr>
        <w:pStyle w:val="4"/>
      </w:pPr>
      <w:r>
        <w:rPr>
          <w:rFonts w:hint="eastAsia"/>
        </w:rPr>
        <w:t>業務例外をハンドリングする</w:t>
      </w:r>
    </w:p>
    <w:p w14:paraId="09C6098C" w14:textId="6B08EB06" w:rsidR="00605296" w:rsidRDefault="006500A4" w:rsidP="006D0370">
      <w:r>
        <w:t>EJB</w:t>
      </w:r>
      <w:r>
        <w:rPr>
          <w:rFonts w:hint="eastAsia"/>
        </w:rPr>
        <w:t>側で</w:t>
      </w:r>
      <w:r>
        <w:t>BussinessException</w:t>
      </w:r>
      <w:r>
        <w:rPr>
          <w:rFonts w:hint="eastAsia"/>
        </w:rPr>
        <w:t>が発生した場合に</w:t>
      </w:r>
      <w:r w:rsidR="00777810">
        <w:rPr>
          <w:rFonts w:hint="eastAsia"/>
        </w:rPr>
        <w:t>、入力メッセージ同様に</w:t>
      </w:r>
      <w:r w:rsidR="005F06C3">
        <w:rPr>
          <w:rFonts w:hint="eastAsia"/>
        </w:rPr>
        <w:t>エラーメッセージが表示されるように修正する。</w:t>
      </w:r>
    </w:p>
    <w:p w14:paraId="61BDA6C0" w14:textId="77777777" w:rsidR="006500A4" w:rsidRDefault="006500A4" w:rsidP="006D0370"/>
    <w:p w14:paraId="08B483FD" w14:textId="77777777" w:rsidR="00CE795C" w:rsidRDefault="00CE795C" w:rsidP="00CE795C">
      <w:pPr>
        <w:pStyle w:val="af6"/>
      </w:pPr>
      <w:r>
        <w:t>package todo.app.todo;</w:t>
      </w:r>
    </w:p>
    <w:p w14:paraId="103837D7" w14:textId="77777777" w:rsidR="00CE795C" w:rsidRDefault="00CE795C" w:rsidP="00CE795C">
      <w:pPr>
        <w:pStyle w:val="af6"/>
      </w:pPr>
    </w:p>
    <w:p w14:paraId="57C2DCAE" w14:textId="77777777" w:rsidR="00CE795C" w:rsidRDefault="00CE795C" w:rsidP="00CE795C">
      <w:pPr>
        <w:pStyle w:val="af6"/>
      </w:pPr>
      <w:r>
        <w:t>import java.util.List;</w:t>
      </w:r>
    </w:p>
    <w:p w14:paraId="6998E8E5" w14:textId="77777777" w:rsidR="00CE795C" w:rsidRDefault="00CE795C" w:rsidP="00CE795C">
      <w:pPr>
        <w:pStyle w:val="af6"/>
      </w:pPr>
      <w:r>
        <w:t>import javax.annotation.PostConstruct;</w:t>
      </w:r>
    </w:p>
    <w:p w14:paraId="2A2B8E15" w14:textId="77777777" w:rsidR="00CE795C" w:rsidRDefault="00CE795C" w:rsidP="00CE795C">
      <w:pPr>
        <w:pStyle w:val="af6"/>
      </w:pPr>
      <w:r>
        <w:t>import javax.ejb.EJB;</w:t>
      </w:r>
    </w:p>
    <w:p w14:paraId="63F67CE4" w14:textId="77777777" w:rsidR="00CE795C" w:rsidRDefault="00CE795C" w:rsidP="00CE795C">
      <w:pPr>
        <w:pStyle w:val="af6"/>
      </w:pPr>
      <w:r>
        <w:t>import javax.inject.Named;</w:t>
      </w:r>
    </w:p>
    <w:p w14:paraId="022218B0" w14:textId="77777777" w:rsidR="00CE795C" w:rsidRDefault="00CE795C" w:rsidP="00CE795C">
      <w:pPr>
        <w:pStyle w:val="af6"/>
      </w:pPr>
      <w:r>
        <w:t>import javax.enterprise.context.RequestScoped;</w:t>
      </w:r>
    </w:p>
    <w:p w14:paraId="7119D3F4" w14:textId="77777777" w:rsidR="00CE795C" w:rsidRDefault="00CE795C" w:rsidP="00CE795C">
      <w:pPr>
        <w:pStyle w:val="af6"/>
      </w:pPr>
      <w:r>
        <w:t>import javax.faces.application.FacesMessage;</w:t>
      </w:r>
    </w:p>
    <w:p w14:paraId="06E52471" w14:textId="77777777" w:rsidR="00CE795C" w:rsidRDefault="00CE795C" w:rsidP="00CE795C">
      <w:pPr>
        <w:pStyle w:val="af6"/>
      </w:pPr>
      <w:r>
        <w:t>import javax.faces.context.FacesContext;</w:t>
      </w:r>
    </w:p>
    <w:p w14:paraId="1FB3C3B7" w14:textId="77777777" w:rsidR="00CE795C" w:rsidRDefault="00CE795C" w:rsidP="00CE795C">
      <w:pPr>
        <w:pStyle w:val="af6"/>
      </w:pPr>
      <w:r>
        <w:t>import todo.domain.common.exception.BusinessException;</w:t>
      </w:r>
    </w:p>
    <w:p w14:paraId="4E6813F4" w14:textId="77777777" w:rsidR="00CE795C" w:rsidRDefault="00CE795C" w:rsidP="00CE795C">
      <w:pPr>
        <w:pStyle w:val="af6"/>
      </w:pPr>
      <w:r>
        <w:t>import todo.domain.model.Todo;</w:t>
      </w:r>
    </w:p>
    <w:p w14:paraId="09D254A1" w14:textId="77777777" w:rsidR="00CE795C" w:rsidRDefault="00CE795C" w:rsidP="00CE795C">
      <w:pPr>
        <w:pStyle w:val="af6"/>
      </w:pPr>
      <w:r>
        <w:t>import todo.domain.service.todo.TodoService;</w:t>
      </w:r>
    </w:p>
    <w:p w14:paraId="650567EC" w14:textId="77777777" w:rsidR="00CE795C" w:rsidRDefault="00CE795C" w:rsidP="00CE795C">
      <w:pPr>
        <w:pStyle w:val="af6"/>
      </w:pPr>
    </w:p>
    <w:p w14:paraId="1B70B4DC" w14:textId="77777777" w:rsidR="00CE795C" w:rsidRDefault="00CE795C" w:rsidP="00CE795C">
      <w:pPr>
        <w:pStyle w:val="af6"/>
      </w:pPr>
      <w:r>
        <w:t>@Named(value = "todoController")</w:t>
      </w:r>
    </w:p>
    <w:p w14:paraId="4DD71385" w14:textId="77777777" w:rsidR="00CE795C" w:rsidRDefault="00CE795C" w:rsidP="00CE795C">
      <w:pPr>
        <w:pStyle w:val="af6"/>
      </w:pPr>
      <w:r>
        <w:t>@RequestScoped</w:t>
      </w:r>
    </w:p>
    <w:p w14:paraId="4F14A69D" w14:textId="77777777" w:rsidR="00CE795C" w:rsidRDefault="00CE795C" w:rsidP="00CE795C">
      <w:pPr>
        <w:pStyle w:val="af6"/>
      </w:pPr>
      <w:r>
        <w:t>public class TodoController {</w:t>
      </w:r>
    </w:p>
    <w:p w14:paraId="6648B1F2" w14:textId="77777777" w:rsidR="00CE795C" w:rsidRDefault="00CE795C" w:rsidP="00CE795C">
      <w:pPr>
        <w:pStyle w:val="af6"/>
      </w:pPr>
    </w:p>
    <w:p w14:paraId="0DDF73BF" w14:textId="77777777" w:rsidR="00CE795C" w:rsidRDefault="00CE795C" w:rsidP="00CE795C">
      <w:pPr>
        <w:pStyle w:val="af6"/>
      </w:pPr>
      <w:r>
        <w:t xml:space="preserve">    @EJB</w:t>
      </w:r>
    </w:p>
    <w:p w14:paraId="50683044" w14:textId="77777777" w:rsidR="00CE795C" w:rsidRDefault="00CE795C" w:rsidP="00CE795C">
      <w:pPr>
        <w:pStyle w:val="af6"/>
      </w:pPr>
      <w:r>
        <w:t xml:space="preserve">    protected TodoService todoService;</w:t>
      </w:r>
    </w:p>
    <w:p w14:paraId="48107E4A" w14:textId="77777777" w:rsidR="00CE795C" w:rsidRDefault="00CE795C" w:rsidP="00CE795C">
      <w:pPr>
        <w:pStyle w:val="af6"/>
      </w:pPr>
      <w:r>
        <w:t xml:space="preserve">    protected Todo todo = new Todo();</w:t>
      </w:r>
    </w:p>
    <w:p w14:paraId="3BC9B1B4" w14:textId="77777777" w:rsidR="00CE795C" w:rsidRDefault="00CE795C" w:rsidP="00CE795C">
      <w:pPr>
        <w:pStyle w:val="af6"/>
      </w:pPr>
      <w:r>
        <w:t xml:space="preserve">    protected List&lt;Todo&gt; todoList;</w:t>
      </w:r>
    </w:p>
    <w:p w14:paraId="43B3118B" w14:textId="77777777" w:rsidR="00CE795C" w:rsidRDefault="00CE795C" w:rsidP="00CE795C">
      <w:pPr>
        <w:pStyle w:val="af6"/>
      </w:pPr>
    </w:p>
    <w:p w14:paraId="47B4E274" w14:textId="77777777" w:rsidR="00CE795C" w:rsidRDefault="00CE795C" w:rsidP="00CE795C">
      <w:pPr>
        <w:pStyle w:val="af6"/>
      </w:pPr>
      <w:r>
        <w:t xml:space="preserve">    /**</w:t>
      </w:r>
    </w:p>
    <w:p w14:paraId="016057A2" w14:textId="77777777" w:rsidR="00CE795C" w:rsidRDefault="00CE795C" w:rsidP="00CE795C">
      <w:pPr>
        <w:pStyle w:val="af6"/>
      </w:pPr>
      <w:r>
        <w:t xml:space="preserve">     * Creates a new instance of TodoController</w:t>
      </w:r>
    </w:p>
    <w:p w14:paraId="680E8D02" w14:textId="77777777" w:rsidR="00CE795C" w:rsidRDefault="00CE795C" w:rsidP="00CE795C">
      <w:pPr>
        <w:pStyle w:val="af6"/>
      </w:pPr>
      <w:r>
        <w:t xml:space="preserve">     */</w:t>
      </w:r>
    </w:p>
    <w:p w14:paraId="1144778C" w14:textId="77777777" w:rsidR="00CE795C" w:rsidRDefault="00CE795C" w:rsidP="00CE795C">
      <w:pPr>
        <w:pStyle w:val="af6"/>
      </w:pPr>
      <w:r>
        <w:t xml:space="preserve">    public TodoController() {</w:t>
      </w:r>
    </w:p>
    <w:p w14:paraId="0AAAF16E" w14:textId="77777777" w:rsidR="00CE795C" w:rsidRDefault="00CE795C" w:rsidP="00CE795C">
      <w:pPr>
        <w:pStyle w:val="af6"/>
      </w:pPr>
      <w:r>
        <w:t xml:space="preserve">    }</w:t>
      </w:r>
    </w:p>
    <w:p w14:paraId="5AFCCBF2" w14:textId="77777777" w:rsidR="00CE795C" w:rsidRDefault="00CE795C" w:rsidP="00CE795C">
      <w:pPr>
        <w:pStyle w:val="af6"/>
      </w:pPr>
    </w:p>
    <w:p w14:paraId="2F28EB97" w14:textId="77777777" w:rsidR="00CE795C" w:rsidRDefault="00CE795C" w:rsidP="00CE795C">
      <w:pPr>
        <w:pStyle w:val="af6"/>
      </w:pPr>
      <w:r>
        <w:t xml:space="preserve">    public Todo getTodo() {</w:t>
      </w:r>
    </w:p>
    <w:p w14:paraId="4FE2D02E" w14:textId="77777777" w:rsidR="00CE795C" w:rsidRDefault="00CE795C" w:rsidP="00CE795C">
      <w:pPr>
        <w:pStyle w:val="af6"/>
      </w:pPr>
      <w:r>
        <w:t xml:space="preserve">        return todo;</w:t>
      </w:r>
    </w:p>
    <w:p w14:paraId="4B5943C3" w14:textId="77777777" w:rsidR="00CE795C" w:rsidRDefault="00CE795C" w:rsidP="00CE795C">
      <w:pPr>
        <w:pStyle w:val="af6"/>
      </w:pPr>
      <w:r>
        <w:t xml:space="preserve">    }</w:t>
      </w:r>
    </w:p>
    <w:p w14:paraId="3A895B85" w14:textId="77777777" w:rsidR="00CE795C" w:rsidRDefault="00CE795C" w:rsidP="00CE795C">
      <w:pPr>
        <w:pStyle w:val="af6"/>
      </w:pPr>
    </w:p>
    <w:p w14:paraId="4288C253" w14:textId="77777777" w:rsidR="00CE795C" w:rsidRDefault="00CE795C" w:rsidP="00CE795C">
      <w:pPr>
        <w:pStyle w:val="af6"/>
      </w:pPr>
      <w:r>
        <w:t xml:space="preserve">    public List&lt;Todo&gt; getTodoList() {</w:t>
      </w:r>
    </w:p>
    <w:p w14:paraId="1393CF29" w14:textId="77777777" w:rsidR="00CE795C" w:rsidRDefault="00CE795C" w:rsidP="00CE795C">
      <w:pPr>
        <w:pStyle w:val="af6"/>
      </w:pPr>
      <w:r>
        <w:t xml:space="preserve">        return todoList;</w:t>
      </w:r>
    </w:p>
    <w:p w14:paraId="287F05AD" w14:textId="77777777" w:rsidR="00CE795C" w:rsidRDefault="00CE795C" w:rsidP="00CE795C">
      <w:pPr>
        <w:pStyle w:val="af6"/>
      </w:pPr>
      <w:r>
        <w:t xml:space="preserve">    }</w:t>
      </w:r>
    </w:p>
    <w:p w14:paraId="2C099704" w14:textId="77777777" w:rsidR="00CE795C" w:rsidRDefault="00CE795C" w:rsidP="00CE795C">
      <w:pPr>
        <w:pStyle w:val="af6"/>
      </w:pPr>
    </w:p>
    <w:p w14:paraId="06F32DC7" w14:textId="77777777" w:rsidR="00CE795C" w:rsidRDefault="00CE795C" w:rsidP="00CE795C">
      <w:pPr>
        <w:pStyle w:val="af6"/>
      </w:pPr>
      <w:r>
        <w:t xml:space="preserve">    @PostConstruct</w:t>
      </w:r>
    </w:p>
    <w:p w14:paraId="3A2FDD0C" w14:textId="77777777" w:rsidR="00CE795C" w:rsidRDefault="00CE795C" w:rsidP="00CE795C">
      <w:pPr>
        <w:pStyle w:val="af6"/>
      </w:pPr>
      <w:r>
        <w:t xml:space="preserve">    public void init() {</w:t>
      </w:r>
    </w:p>
    <w:p w14:paraId="593FE036" w14:textId="77777777" w:rsidR="00CE795C" w:rsidRDefault="00CE795C" w:rsidP="00CE795C">
      <w:pPr>
        <w:pStyle w:val="af6"/>
      </w:pPr>
      <w:r>
        <w:t xml:space="preserve">        todoList = todoService.findAll();</w:t>
      </w:r>
    </w:p>
    <w:p w14:paraId="02896312" w14:textId="77777777" w:rsidR="00CE795C" w:rsidRDefault="00CE795C" w:rsidP="00CE795C">
      <w:pPr>
        <w:pStyle w:val="af6"/>
      </w:pPr>
      <w:r>
        <w:t xml:space="preserve">    }</w:t>
      </w:r>
    </w:p>
    <w:p w14:paraId="6BAA48C8" w14:textId="77777777" w:rsidR="00CE795C" w:rsidRDefault="00CE795C" w:rsidP="00CE795C">
      <w:pPr>
        <w:pStyle w:val="af6"/>
      </w:pPr>
    </w:p>
    <w:p w14:paraId="7EB7170B" w14:textId="77777777" w:rsidR="00CE795C" w:rsidRDefault="00CE795C" w:rsidP="00CE795C">
      <w:pPr>
        <w:pStyle w:val="af6"/>
      </w:pPr>
      <w:r>
        <w:t xml:space="preserve">    public String create() {</w:t>
      </w:r>
    </w:p>
    <w:p w14:paraId="50FBF19D" w14:textId="77777777" w:rsidR="00CE795C" w:rsidRDefault="00CE795C" w:rsidP="00CE795C">
      <w:pPr>
        <w:pStyle w:val="af6"/>
      </w:pPr>
      <w:r>
        <w:t xml:space="preserve">        </w:t>
      </w:r>
      <w:r w:rsidRPr="0000037E">
        <w:rPr>
          <w:highlight w:val="yellow"/>
        </w:rPr>
        <w:t>try {</w:t>
      </w:r>
    </w:p>
    <w:p w14:paraId="6C70EE2C" w14:textId="77777777" w:rsidR="00CE795C" w:rsidRDefault="00CE795C" w:rsidP="00CE795C">
      <w:pPr>
        <w:pStyle w:val="af6"/>
      </w:pPr>
      <w:r>
        <w:t xml:space="preserve">            todoService.create(todo);</w:t>
      </w:r>
    </w:p>
    <w:p w14:paraId="436DFB88" w14:textId="77777777" w:rsidR="00CE795C" w:rsidRDefault="00CE795C" w:rsidP="00CE795C">
      <w:pPr>
        <w:pStyle w:val="af6"/>
        <w:rPr>
          <w:highlight w:val="yellow"/>
        </w:rPr>
      </w:pPr>
      <w:r>
        <w:t xml:space="preserve">        </w:t>
      </w:r>
      <w:r w:rsidRPr="0000037E">
        <w:rPr>
          <w:highlight w:val="yellow"/>
        </w:rPr>
        <w:t>} catch (BusinessException e) {</w:t>
      </w:r>
    </w:p>
    <w:p w14:paraId="4395EFA0" w14:textId="6A1694D4" w:rsidR="001B2EDE" w:rsidRPr="0000037E" w:rsidRDefault="001B2EDE" w:rsidP="00CE795C">
      <w:pPr>
        <w:pStyle w:val="af6"/>
        <w:rPr>
          <w:highlight w:val="yellow"/>
        </w:rPr>
      </w:pPr>
      <w:r>
        <w:rPr>
          <w:highlight w:val="yellow"/>
        </w:rPr>
        <w:t xml:space="preserve">            // (1)</w:t>
      </w:r>
    </w:p>
    <w:p w14:paraId="6D575975" w14:textId="77777777" w:rsidR="00CE795C" w:rsidRPr="0000037E" w:rsidRDefault="00CE795C" w:rsidP="00CE795C">
      <w:pPr>
        <w:pStyle w:val="af6"/>
        <w:rPr>
          <w:highlight w:val="yellow"/>
        </w:rPr>
      </w:pPr>
      <w:r w:rsidRPr="0000037E">
        <w:rPr>
          <w:highlight w:val="yellow"/>
        </w:rPr>
        <w:t xml:space="preserve">            FacesContext.getCurrentInstance()</w:t>
      </w:r>
    </w:p>
    <w:p w14:paraId="4B0FE187" w14:textId="77777777" w:rsidR="00CE795C" w:rsidRPr="0000037E" w:rsidRDefault="00CE795C" w:rsidP="00CE795C">
      <w:pPr>
        <w:pStyle w:val="af6"/>
        <w:rPr>
          <w:highlight w:val="yellow"/>
        </w:rPr>
      </w:pPr>
      <w:r w:rsidRPr="0000037E">
        <w:rPr>
          <w:highlight w:val="yellow"/>
        </w:rPr>
        <w:t xml:space="preserve">                    .addMessage(null, new FacesMessage(FacesMessage.SEVERITY_ERROR, e.getMessage(), null));</w:t>
      </w:r>
    </w:p>
    <w:p w14:paraId="3B4BD3FB" w14:textId="1A59260A" w:rsidR="00CE795C" w:rsidRPr="0000037E" w:rsidRDefault="00CE795C" w:rsidP="00CE795C">
      <w:pPr>
        <w:pStyle w:val="af6"/>
        <w:rPr>
          <w:highlight w:val="yellow"/>
        </w:rPr>
      </w:pPr>
      <w:r w:rsidRPr="0000037E">
        <w:rPr>
          <w:highlight w:val="yellow"/>
        </w:rPr>
        <w:t xml:space="preserve">            return "list</w:t>
      </w:r>
      <w:r w:rsidR="00EA286A">
        <w:rPr>
          <w:highlight w:val="yellow"/>
        </w:rPr>
        <w:t>.xhtml</w:t>
      </w:r>
      <w:r w:rsidRPr="0000037E">
        <w:rPr>
          <w:highlight w:val="yellow"/>
        </w:rPr>
        <w:t>";</w:t>
      </w:r>
    </w:p>
    <w:p w14:paraId="67101926" w14:textId="77777777" w:rsidR="00CE795C" w:rsidRDefault="00CE795C" w:rsidP="00CE795C">
      <w:pPr>
        <w:pStyle w:val="af6"/>
      </w:pPr>
      <w:r w:rsidRPr="0000037E">
        <w:rPr>
          <w:highlight w:val="yellow"/>
        </w:rPr>
        <w:t xml:space="preserve">        }</w:t>
      </w:r>
    </w:p>
    <w:p w14:paraId="6FA1C641" w14:textId="69151C01" w:rsidR="00CE795C" w:rsidRDefault="00CE795C" w:rsidP="00CE795C">
      <w:pPr>
        <w:pStyle w:val="af6"/>
      </w:pPr>
      <w:r>
        <w:t xml:space="preserve">        return "list</w:t>
      </w:r>
      <w:r w:rsidR="00EA286A">
        <w:t>.xhtml</w:t>
      </w:r>
      <w:r>
        <w:t>?faces-redirect=true";</w:t>
      </w:r>
    </w:p>
    <w:p w14:paraId="2C3FAAB1" w14:textId="77777777" w:rsidR="00CE795C" w:rsidRDefault="00CE795C" w:rsidP="00CE795C">
      <w:pPr>
        <w:pStyle w:val="af6"/>
      </w:pPr>
      <w:r>
        <w:t xml:space="preserve">    }</w:t>
      </w:r>
    </w:p>
    <w:p w14:paraId="71C17ACF" w14:textId="1B58F706" w:rsidR="00DF7F39" w:rsidRDefault="00B14E17" w:rsidP="00CE795C">
      <w:pPr>
        <w:pStyle w:val="af6"/>
      </w:pPr>
      <w:r>
        <w:t>}</w:t>
      </w:r>
    </w:p>
    <w:p w14:paraId="7EDBE8FC" w14:textId="77777777" w:rsidR="006D0370" w:rsidRDefault="006D0370" w:rsidP="006D0370"/>
    <w:tbl>
      <w:tblPr>
        <w:tblStyle w:val="a5"/>
        <w:tblW w:w="0" w:type="auto"/>
        <w:tblLook w:val="04A0" w:firstRow="1" w:lastRow="0" w:firstColumn="1" w:lastColumn="0" w:noHBand="0" w:noVBand="1"/>
      </w:tblPr>
      <w:tblGrid>
        <w:gridCol w:w="675"/>
        <w:gridCol w:w="6326"/>
      </w:tblGrid>
      <w:tr w:rsidR="00332DE1" w14:paraId="77D2F924" w14:textId="77777777" w:rsidTr="002061B0">
        <w:tc>
          <w:tcPr>
            <w:tcW w:w="675" w:type="dxa"/>
          </w:tcPr>
          <w:p w14:paraId="4C597CE3" w14:textId="77777777" w:rsidR="00332DE1" w:rsidRDefault="00332DE1" w:rsidP="002061B0">
            <w:r>
              <w:rPr>
                <w:rFonts w:hint="eastAsia"/>
              </w:rPr>
              <w:t>項番</w:t>
            </w:r>
          </w:p>
        </w:tc>
        <w:tc>
          <w:tcPr>
            <w:tcW w:w="6326" w:type="dxa"/>
          </w:tcPr>
          <w:p w14:paraId="2018F09A" w14:textId="77777777" w:rsidR="00332DE1" w:rsidRDefault="00332DE1" w:rsidP="002061B0">
            <w:r>
              <w:rPr>
                <w:rFonts w:hint="eastAsia"/>
              </w:rPr>
              <w:t>説明</w:t>
            </w:r>
          </w:p>
        </w:tc>
      </w:tr>
      <w:tr w:rsidR="00332DE1" w14:paraId="487A8552" w14:textId="77777777" w:rsidTr="002061B0">
        <w:tc>
          <w:tcPr>
            <w:tcW w:w="675" w:type="dxa"/>
          </w:tcPr>
          <w:p w14:paraId="73ACD8EE" w14:textId="77777777" w:rsidR="00332DE1" w:rsidRDefault="00332DE1" w:rsidP="002061B0">
            <w:r>
              <w:t>(1)</w:t>
            </w:r>
          </w:p>
        </w:tc>
        <w:tc>
          <w:tcPr>
            <w:tcW w:w="6326" w:type="dxa"/>
          </w:tcPr>
          <w:p w14:paraId="490B103B" w14:textId="7A535212" w:rsidR="00332DE1" w:rsidRDefault="005F79AD" w:rsidP="002061B0">
            <w:r>
              <w:t>BusinessException</w:t>
            </w:r>
            <w:r>
              <w:rPr>
                <w:rFonts w:hint="eastAsia"/>
              </w:rPr>
              <w:t>をキャッチして</w:t>
            </w:r>
            <w:r>
              <w:t>FacesContext</w:t>
            </w:r>
            <w:r>
              <w:rPr>
                <w:rFonts w:hint="eastAsia"/>
              </w:rPr>
              <w:t>に</w:t>
            </w:r>
            <w:r w:rsidR="001307A9">
              <w:rPr>
                <w:rFonts w:hint="eastAsia"/>
              </w:rPr>
              <w:t>FacesMessage</w:t>
            </w:r>
            <w:r>
              <w:rPr>
                <w:rFonts w:hint="eastAsia"/>
              </w:rPr>
              <w:t>を追加する。</w:t>
            </w:r>
            <w:r w:rsidR="00850FF9">
              <w:t>SEVERITY_ERROR</w:t>
            </w:r>
            <w:r w:rsidR="00850FF9">
              <w:rPr>
                <w:rFonts w:hint="eastAsia"/>
              </w:rPr>
              <w:t>を指定する。</w:t>
            </w:r>
          </w:p>
        </w:tc>
      </w:tr>
    </w:tbl>
    <w:p w14:paraId="0B440AA8" w14:textId="77777777" w:rsidR="00332DE1" w:rsidRDefault="00332DE1" w:rsidP="006D0370"/>
    <w:p w14:paraId="054194E0" w14:textId="48C3B90A" w:rsidR="001307A9" w:rsidRDefault="001307A9" w:rsidP="006D0370">
      <w:r>
        <w:rPr>
          <w:rFonts w:hint="eastAsia"/>
        </w:rPr>
        <w:t>先ほど入力チェックエラー用に設定した</w:t>
      </w:r>
      <w:r>
        <w:t>&lt;h:messages&gt;</w:t>
      </w:r>
      <w:r>
        <w:rPr>
          <w:rFonts w:hint="eastAsia"/>
        </w:rPr>
        <w:t>タグは</w:t>
      </w:r>
      <w:r>
        <w:t>FacesContext</w:t>
      </w:r>
      <w:r>
        <w:rPr>
          <w:rFonts w:hint="eastAsia"/>
        </w:rPr>
        <w:t>に追加した</w:t>
      </w:r>
      <w:r>
        <w:t>FacesMessage</w:t>
      </w:r>
      <w:r>
        <w:rPr>
          <w:rFonts w:hint="eastAsia"/>
        </w:rPr>
        <w:t>も表示するため、</w:t>
      </w:r>
      <w:r>
        <w:t>xhtml</w:t>
      </w:r>
      <w:r>
        <w:rPr>
          <w:rFonts w:hint="eastAsia"/>
        </w:rPr>
        <w:t>はそのままで良い。</w:t>
      </w:r>
    </w:p>
    <w:p w14:paraId="179E9E23" w14:textId="77777777" w:rsidR="001307A9" w:rsidRDefault="001307A9" w:rsidP="006D0370"/>
    <w:p w14:paraId="3B255A10" w14:textId="2A59DD5A" w:rsidR="001307A9" w:rsidRDefault="001307A9" w:rsidP="006D0370">
      <w:r>
        <w:t>Todo</w:t>
      </w:r>
      <w:r>
        <w:rPr>
          <w:rFonts w:hint="eastAsia"/>
        </w:rPr>
        <w:t>を</w:t>
      </w:r>
      <w:r>
        <w:t>6</w:t>
      </w:r>
      <w:r>
        <w:rPr>
          <w:rFonts w:hint="eastAsia"/>
        </w:rPr>
        <w:t>件作成使用とすると次のようにエラーメッセージが表示される。</w:t>
      </w:r>
    </w:p>
    <w:p w14:paraId="2BB8CF41" w14:textId="22C6C820" w:rsidR="008A3B4D" w:rsidRDefault="00E14920" w:rsidP="006D0370">
      <w:r>
        <w:rPr>
          <w:noProof/>
        </w:rPr>
        <w:drawing>
          <wp:inline distT="0" distB="0" distL="0" distR="0" wp14:anchorId="150B21EA" wp14:editId="047644E7">
            <wp:extent cx="4319905" cy="3396787"/>
            <wp:effectExtent l="0" t="0" r="0" b="0"/>
            <wp:docPr id="152"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9905" cy="3396787"/>
                    </a:xfrm>
                    <a:prstGeom prst="rect">
                      <a:avLst/>
                    </a:prstGeom>
                    <a:noFill/>
                    <a:ln>
                      <a:noFill/>
                    </a:ln>
                  </pic:spPr>
                </pic:pic>
              </a:graphicData>
            </a:graphic>
          </wp:inline>
        </w:drawing>
      </w:r>
    </w:p>
    <w:p w14:paraId="2FEE0203" w14:textId="0B6370E0" w:rsidR="001352F5" w:rsidRDefault="00614A6D" w:rsidP="00614A6D">
      <w:pPr>
        <w:pStyle w:val="ae"/>
      </w:pPr>
      <w:r>
        <w:t>Memo: JSF</w:t>
      </w:r>
      <w:r>
        <w:rPr>
          <w:rFonts w:hint="eastAsia"/>
        </w:rPr>
        <w:t>には</w:t>
      </w:r>
      <w:r>
        <w:t>ExceptionHandler</w:t>
      </w:r>
      <w:r>
        <w:rPr>
          <w:rFonts w:hint="eastAsia"/>
        </w:rPr>
        <w:t>の仕組みがあるが、</w:t>
      </w:r>
      <w:r w:rsidR="00840513">
        <w:t>MangedBean</w:t>
      </w:r>
      <w:r w:rsidR="00840513">
        <w:rPr>
          <w:rFonts w:hint="eastAsia"/>
        </w:rPr>
        <w:t>単位でハンドリングできない</w:t>
      </w:r>
      <w:r w:rsidR="00840513">
        <w:t>(?)</w:t>
      </w:r>
      <w:r w:rsidR="00840513">
        <w:rPr>
          <w:rFonts w:hint="eastAsia"/>
        </w:rPr>
        <w:t>ため、ここでは</w:t>
      </w:r>
      <w:r w:rsidR="00840513">
        <w:t>try-cacth</w:t>
      </w:r>
      <w:r w:rsidR="00840513">
        <w:rPr>
          <w:rFonts w:hint="eastAsia"/>
        </w:rPr>
        <w:t>方式で説明している。</w:t>
      </w:r>
    </w:p>
    <w:p w14:paraId="74E22196" w14:textId="77777777" w:rsidR="00614A6D" w:rsidRDefault="00614A6D" w:rsidP="00667140">
      <w:pPr>
        <w:rPr>
          <w:rFonts w:ascii="Arial" w:eastAsia="HGPｺﾞｼｯｸM" w:hAnsi="Arial"/>
        </w:rPr>
      </w:pPr>
    </w:p>
    <w:p w14:paraId="323CD147" w14:textId="71285981" w:rsidR="00716C79" w:rsidRDefault="00716C79" w:rsidP="00716C79">
      <w:pPr>
        <w:pStyle w:val="4"/>
      </w:pPr>
      <w:r>
        <w:rPr>
          <w:rFonts w:hint="eastAsia"/>
        </w:rPr>
        <w:t>正常終了メッセージを出力する</w:t>
      </w:r>
    </w:p>
    <w:p w14:paraId="4B0E33A4" w14:textId="03794787" w:rsidR="003817AC" w:rsidRPr="003817AC" w:rsidRDefault="003817AC" w:rsidP="003817AC">
      <w:r>
        <w:rPr>
          <w:rFonts w:hint="eastAsia"/>
        </w:rPr>
        <w:t>エラーメッセージだけでなく、正常終了した場合の結果メッセージも出力うする。</w:t>
      </w:r>
    </w:p>
    <w:p w14:paraId="276E11B3" w14:textId="77777777" w:rsidR="000B21B7" w:rsidRPr="00716C79" w:rsidRDefault="000B21B7" w:rsidP="00716C79"/>
    <w:p w14:paraId="5A12E471" w14:textId="77777777" w:rsidR="000B21B7" w:rsidRDefault="000B21B7" w:rsidP="000B21B7">
      <w:pPr>
        <w:pStyle w:val="af6"/>
      </w:pPr>
      <w:r>
        <w:t>package todo.app.todo;</w:t>
      </w:r>
    </w:p>
    <w:p w14:paraId="21D2B638" w14:textId="77777777" w:rsidR="000B21B7" w:rsidRDefault="000B21B7" w:rsidP="000B21B7">
      <w:pPr>
        <w:pStyle w:val="af6"/>
      </w:pPr>
    </w:p>
    <w:p w14:paraId="2BA53CCA" w14:textId="77777777" w:rsidR="000B21B7" w:rsidRDefault="000B21B7" w:rsidP="000B21B7">
      <w:pPr>
        <w:pStyle w:val="af6"/>
      </w:pPr>
      <w:r>
        <w:t>import java.util.List;</w:t>
      </w:r>
    </w:p>
    <w:p w14:paraId="7D19DEEE" w14:textId="77777777" w:rsidR="000B21B7" w:rsidRDefault="000B21B7" w:rsidP="000B21B7">
      <w:pPr>
        <w:pStyle w:val="af6"/>
      </w:pPr>
      <w:r>
        <w:t>import javax.annotation.PostConstruct;</w:t>
      </w:r>
    </w:p>
    <w:p w14:paraId="648A5096" w14:textId="77777777" w:rsidR="000B21B7" w:rsidRDefault="000B21B7" w:rsidP="000B21B7">
      <w:pPr>
        <w:pStyle w:val="af6"/>
      </w:pPr>
      <w:r>
        <w:t>import javax.ejb.EJB;</w:t>
      </w:r>
    </w:p>
    <w:p w14:paraId="29427BB6" w14:textId="77777777" w:rsidR="000B21B7" w:rsidRDefault="000B21B7" w:rsidP="000B21B7">
      <w:pPr>
        <w:pStyle w:val="af6"/>
      </w:pPr>
      <w:r>
        <w:t>import javax.inject.Named;</w:t>
      </w:r>
    </w:p>
    <w:p w14:paraId="7690BA33" w14:textId="77777777" w:rsidR="000B21B7" w:rsidRDefault="000B21B7" w:rsidP="000B21B7">
      <w:pPr>
        <w:pStyle w:val="af6"/>
      </w:pPr>
      <w:r>
        <w:t>import javax.enterprise.context.RequestScoped;</w:t>
      </w:r>
    </w:p>
    <w:p w14:paraId="29442280" w14:textId="77777777" w:rsidR="000B21B7" w:rsidRDefault="000B21B7" w:rsidP="000B21B7">
      <w:pPr>
        <w:pStyle w:val="af6"/>
      </w:pPr>
      <w:r>
        <w:t>import javax.faces.application.FacesMessage;</w:t>
      </w:r>
    </w:p>
    <w:p w14:paraId="35EC5899" w14:textId="77777777" w:rsidR="000B21B7" w:rsidRDefault="000B21B7" w:rsidP="000B21B7">
      <w:pPr>
        <w:pStyle w:val="af6"/>
      </w:pPr>
      <w:r>
        <w:t>import javax.faces.context.FacesContext;</w:t>
      </w:r>
    </w:p>
    <w:p w14:paraId="470FC617" w14:textId="77777777" w:rsidR="000B21B7" w:rsidRDefault="000B21B7" w:rsidP="000B21B7">
      <w:pPr>
        <w:pStyle w:val="af6"/>
      </w:pPr>
      <w:r>
        <w:t>import todo.domain.common.exception.BusinessException;</w:t>
      </w:r>
    </w:p>
    <w:p w14:paraId="432F3865" w14:textId="77777777" w:rsidR="000B21B7" w:rsidRDefault="000B21B7" w:rsidP="000B21B7">
      <w:pPr>
        <w:pStyle w:val="af6"/>
      </w:pPr>
      <w:r>
        <w:t>import todo.domain.model.Todo;</w:t>
      </w:r>
    </w:p>
    <w:p w14:paraId="059364F2" w14:textId="77777777" w:rsidR="000B21B7" w:rsidRDefault="000B21B7" w:rsidP="000B21B7">
      <w:pPr>
        <w:pStyle w:val="af6"/>
      </w:pPr>
      <w:r>
        <w:t>import todo.domain.service.todo.TodoService;</w:t>
      </w:r>
    </w:p>
    <w:p w14:paraId="02943AC3" w14:textId="77777777" w:rsidR="000B21B7" w:rsidRDefault="000B21B7" w:rsidP="000B21B7">
      <w:pPr>
        <w:pStyle w:val="af6"/>
      </w:pPr>
    </w:p>
    <w:p w14:paraId="0B9EE9B7" w14:textId="77777777" w:rsidR="000B21B7" w:rsidRDefault="000B21B7" w:rsidP="000B21B7">
      <w:pPr>
        <w:pStyle w:val="af6"/>
      </w:pPr>
      <w:r>
        <w:t>@Named(value = "todoController")</w:t>
      </w:r>
    </w:p>
    <w:p w14:paraId="6A78BEAA" w14:textId="77777777" w:rsidR="000B21B7" w:rsidRDefault="000B21B7" w:rsidP="000B21B7">
      <w:pPr>
        <w:pStyle w:val="af6"/>
      </w:pPr>
      <w:r>
        <w:t>@RequestScoped</w:t>
      </w:r>
    </w:p>
    <w:p w14:paraId="35375E89" w14:textId="77777777" w:rsidR="000B21B7" w:rsidRDefault="000B21B7" w:rsidP="000B21B7">
      <w:pPr>
        <w:pStyle w:val="af6"/>
      </w:pPr>
      <w:r>
        <w:t>public class TodoController {</w:t>
      </w:r>
    </w:p>
    <w:p w14:paraId="28326FB5" w14:textId="77777777" w:rsidR="000B21B7" w:rsidRDefault="000B21B7" w:rsidP="000B21B7">
      <w:pPr>
        <w:pStyle w:val="af6"/>
      </w:pPr>
    </w:p>
    <w:p w14:paraId="31F4469A" w14:textId="77777777" w:rsidR="000B21B7" w:rsidRDefault="000B21B7" w:rsidP="000B21B7">
      <w:pPr>
        <w:pStyle w:val="af6"/>
      </w:pPr>
      <w:r>
        <w:t xml:space="preserve">    @EJB</w:t>
      </w:r>
    </w:p>
    <w:p w14:paraId="03453F3E" w14:textId="77777777" w:rsidR="000B21B7" w:rsidRDefault="000B21B7" w:rsidP="000B21B7">
      <w:pPr>
        <w:pStyle w:val="af6"/>
      </w:pPr>
      <w:r>
        <w:t xml:space="preserve">    protected TodoService todoService;</w:t>
      </w:r>
    </w:p>
    <w:p w14:paraId="1297D0F8" w14:textId="77777777" w:rsidR="000B21B7" w:rsidRDefault="000B21B7" w:rsidP="000B21B7">
      <w:pPr>
        <w:pStyle w:val="af6"/>
      </w:pPr>
      <w:r>
        <w:t xml:space="preserve">    protected Todo todo = new Todo();</w:t>
      </w:r>
    </w:p>
    <w:p w14:paraId="65386A59" w14:textId="77777777" w:rsidR="000B21B7" w:rsidRDefault="000B21B7" w:rsidP="000B21B7">
      <w:pPr>
        <w:pStyle w:val="af6"/>
      </w:pPr>
      <w:r>
        <w:t xml:space="preserve">    protected List&lt;Todo&gt; todoList;</w:t>
      </w:r>
    </w:p>
    <w:p w14:paraId="4054C846" w14:textId="77777777" w:rsidR="000B21B7" w:rsidRDefault="000B21B7" w:rsidP="000B21B7">
      <w:pPr>
        <w:pStyle w:val="af6"/>
      </w:pPr>
    </w:p>
    <w:p w14:paraId="0F940D82" w14:textId="77777777" w:rsidR="000B21B7" w:rsidRDefault="000B21B7" w:rsidP="000B21B7">
      <w:pPr>
        <w:pStyle w:val="af6"/>
      </w:pPr>
      <w:r>
        <w:t xml:space="preserve">    /**</w:t>
      </w:r>
    </w:p>
    <w:p w14:paraId="3DD6F32B" w14:textId="77777777" w:rsidR="000B21B7" w:rsidRDefault="000B21B7" w:rsidP="000B21B7">
      <w:pPr>
        <w:pStyle w:val="af6"/>
      </w:pPr>
      <w:r>
        <w:t xml:space="preserve">     * Creates a new instance of TodoController</w:t>
      </w:r>
    </w:p>
    <w:p w14:paraId="7A3B8246" w14:textId="77777777" w:rsidR="000B21B7" w:rsidRDefault="000B21B7" w:rsidP="000B21B7">
      <w:pPr>
        <w:pStyle w:val="af6"/>
      </w:pPr>
      <w:r>
        <w:t xml:space="preserve">     */</w:t>
      </w:r>
    </w:p>
    <w:p w14:paraId="5801A679" w14:textId="77777777" w:rsidR="000B21B7" w:rsidRDefault="000B21B7" w:rsidP="000B21B7">
      <w:pPr>
        <w:pStyle w:val="af6"/>
      </w:pPr>
      <w:r>
        <w:t xml:space="preserve">    public TodoController() {</w:t>
      </w:r>
    </w:p>
    <w:p w14:paraId="525C514A" w14:textId="77777777" w:rsidR="000B21B7" w:rsidRDefault="000B21B7" w:rsidP="000B21B7">
      <w:pPr>
        <w:pStyle w:val="af6"/>
      </w:pPr>
      <w:r>
        <w:t xml:space="preserve">    }</w:t>
      </w:r>
    </w:p>
    <w:p w14:paraId="3AA75BD9" w14:textId="77777777" w:rsidR="000B21B7" w:rsidRDefault="000B21B7" w:rsidP="000B21B7">
      <w:pPr>
        <w:pStyle w:val="af6"/>
      </w:pPr>
    </w:p>
    <w:p w14:paraId="417B771D" w14:textId="77777777" w:rsidR="000B21B7" w:rsidRDefault="000B21B7" w:rsidP="000B21B7">
      <w:pPr>
        <w:pStyle w:val="af6"/>
      </w:pPr>
      <w:r>
        <w:t xml:space="preserve">    public Todo getTodo() {</w:t>
      </w:r>
    </w:p>
    <w:p w14:paraId="389560DD" w14:textId="77777777" w:rsidR="000B21B7" w:rsidRDefault="000B21B7" w:rsidP="000B21B7">
      <w:pPr>
        <w:pStyle w:val="af6"/>
      </w:pPr>
      <w:r>
        <w:t xml:space="preserve">        return todo;</w:t>
      </w:r>
    </w:p>
    <w:p w14:paraId="55B1C325" w14:textId="77777777" w:rsidR="000B21B7" w:rsidRDefault="000B21B7" w:rsidP="000B21B7">
      <w:pPr>
        <w:pStyle w:val="af6"/>
      </w:pPr>
      <w:r>
        <w:t xml:space="preserve">    }</w:t>
      </w:r>
    </w:p>
    <w:p w14:paraId="1F983983" w14:textId="77777777" w:rsidR="000B21B7" w:rsidRDefault="000B21B7" w:rsidP="000B21B7">
      <w:pPr>
        <w:pStyle w:val="af6"/>
      </w:pPr>
    </w:p>
    <w:p w14:paraId="2DE30C9D" w14:textId="77777777" w:rsidR="000B21B7" w:rsidRDefault="000B21B7" w:rsidP="000B21B7">
      <w:pPr>
        <w:pStyle w:val="af6"/>
      </w:pPr>
      <w:r>
        <w:t xml:space="preserve">    public List&lt;Todo&gt; getTodoList() {</w:t>
      </w:r>
    </w:p>
    <w:p w14:paraId="7A67BB73" w14:textId="77777777" w:rsidR="000B21B7" w:rsidRDefault="000B21B7" w:rsidP="000B21B7">
      <w:pPr>
        <w:pStyle w:val="af6"/>
      </w:pPr>
      <w:r>
        <w:t xml:space="preserve">        return todoList;</w:t>
      </w:r>
    </w:p>
    <w:p w14:paraId="788F1180" w14:textId="77777777" w:rsidR="000B21B7" w:rsidRDefault="000B21B7" w:rsidP="000B21B7">
      <w:pPr>
        <w:pStyle w:val="af6"/>
      </w:pPr>
      <w:r>
        <w:t xml:space="preserve">    }</w:t>
      </w:r>
    </w:p>
    <w:p w14:paraId="239F5CE7" w14:textId="77777777" w:rsidR="000B21B7" w:rsidRDefault="000B21B7" w:rsidP="000B21B7">
      <w:pPr>
        <w:pStyle w:val="af6"/>
      </w:pPr>
    </w:p>
    <w:p w14:paraId="33BBD812" w14:textId="77777777" w:rsidR="000B21B7" w:rsidRDefault="000B21B7" w:rsidP="000B21B7">
      <w:pPr>
        <w:pStyle w:val="af6"/>
      </w:pPr>
      <w:r>
        <w:t xml:space="preserve">    @PostConstruct</w:t>
      </w:r>
    </w:p>
    <w:p w14:paraId="485CEF53" w14:textId="77777777" w:rsidR="000B21B7" w:rsidRDefault="000B21B7" w:rsidP="000B21B7">
      <w:pPr>
        <w:pStyle w:val="af6"/>
      </w:pPr>
      <w:r>
        <w:t xml:space="preserve">    public void init() {</w:t>
      </w:r>
    </w:p>
    <w:p w14:paraId="30561341" w14:textId="77777777" w:rsidR="000B21B7" w:rsidRDefault="000B21B7" w:rsidP="000B21B7">
      <w:pPr>
        <w:pStyle w:val="af6"/>
      </w:pPr>
      <w:r>
        <w:t xml:space="preserve">        todoList = todoService.findAll();</w:t>
      </w:r>
    </w:p>
    <w:p w14:paraId="712D5EC1" w14:textId="77777777" w:rsidR="000B21B7" w:rsidRDefault="000B21B7" w:rsidP="000B21B7">
      <w:pPr>
        <w:pStyle w:val="af6"/>
      </w:pPr>
      <w:r>
        <w:t xml:space="preserve">    }</w:t>
      </w:r>
    </w:p>
    <w:p w14:paraId="74991084" w14:textId="77777777" w:rsidR="000B21B7" w:rsidRDefault="000B21B7" w:rsidP="000B21B7">
      <w:pPr>
        <w:pStyle w:val="af6"/>
      </w:pPr>
    </w:p>
    <w:p w14:paraId="2F1B8247" w14:textId="77777777" w:rsidR="000B21B7" w:rsidRDefault="000B21B7" w:rsidP="000B21B7">
      <w:pPr>
        <w:pStyle w:val="af6"/>
      </w:pPr>
      <w:r>
        <w:t xml:space="preserve">    public String create() {</w:t>
      </w:r>
    </w:p>
    <w:p w14:paraId="4D61AE0A" w14:textId="77777777" w:rsidR="000B21B7" w:rsidRDefault="000B21B7" w:rsidP="000B21B7">
      <w:pPr>
        <w:pStyle w:val="af6"/>
      </w:pPr>
      <w:r>
        <w:t xml:space="preserve">        try {</w:t>
      </w:r>
    </w:p>
    <w:p w14:paraId="375EA414" w14:textId="77777777" w:rsidR="000B21B7" w:rsidRDefault="000B21B7" w:rsidP="000B21B7">
      <w:pPr>
        <w:pStyle w:val="af6"/>
      </w:pPr>
      <w:r>
        <w:t xml:space="preserve">            todoService.create(todo);</w:t>
      </w:r>
    </w:p>
    <w:p w14:paraId="44C96310" w14:textId="77777777" w:rsidR="000B21B7" w:rsidRDefault="000B21B7" w:rsidP="000B21B7">
      <w:pPr>
        <w:pStyle w:val="af6"/>
      </w:pPr>
      <w:r>
        <w:t xml:space="preserve">        } catch (BusinessException e) {</w:t>
      </w:r>
    </w:p>
    <w:p w14:paraId="7CEA47CF" w14:textId="77777777" w:rsidR="000B21B7" w:rsidRDefault="000B21B7" w:rsidP="000B21B7">
      <w:pPr>
        <w:pStyle w:val="af6"/>
      </w:pPr>
      <w:r>
        <w:t xml:space="preserve">            FacesContext.getCurrentInstance()</w:t>
      </w:r>
    </w:p>
    <w:p w14:paraId="42D1B8B9" w14:textId="77777777" w:rsidR="000B21B7" w:rsidRDefault="000B21B7" w:rsidP="000B21B7">
      <w:pPr>
        <w:pStyle w:val="af6"/>
      </w:pPr>
      <w:r>
        <w:t xml:space="preserve">                    .addMessage(null, new FacesMessage(FacesMessage.SEVERITY_ERROR, e.getMessage(), null));</w:t>
      </w:r>
    </w:p>
    <w:p w14:paraId="02A87A09" w14:textId="77777777" w:rsidR="000B21B7" w:rsidRDefault="000B21B7" w:rsidP="000B21B7">
      <w:pPr>
        <w:pStyle w:val="af6"/>
      </w:pPr>
      <w:r>
        <w:t xml:space="preserve">            return "list.xhtml";</w:t>
      </w:r>
    </w:p>
    <w:p w14:paraId="145E632B" w14:textId="77777777" w:rsidR="000B21B7" w:rsidRDefault="000B21B7" w:rsidP="000B21B7">
      <w:pPr>
        <w:pStyle w:val="af6"/>
      </w:pPr>
      <w:r>
        <w:t xml:space="preserve">        }</w:t>
      </w:r>
    </w:p>
    <w:p w14:paraId="519B76F9" w14:textId="6CA7C4F1" w:rsidR="003F0B40" w:rsidRPr="003F0B40" w:rsidRDefault="003F0B40" w:rsidP="000B21B7">
      <w:pPr>
        <w:pStyle w:val="af6"/>
        <w:rPr>
          <w:highlight w:val="yellow"/>
        </w:rPr>
      </w:pPr>
      <w:r>
        <w:t xml:space="preserve">        </w:t>
      </w:r>
      <w:r w:rsidRPr="003F0B40">
        <w:rPr>
          <w:highlight w:val="yellow"/>
        </w:rPr>
        <w:t>//</w:t>
      </w:r>
      <w:r>
        <w:rPr>
          <w:highlight w:val="yellow"/>
        </w:rPr>
        <w:t xml:space="preserve"> (1)</w:t>
      </w:r>
    </w:p>
    <w:p w14:paraId="040F2F6F" w14:textId="77777777" w:rsidR="000B21B7" w:rsidRDefault="000B21B7" w:rsidP="000B21B7">
      <w:pPr>
        <w:pStyle w:val="af6"/>
        <w:rPr>
          <w:highlight w:val="yellow"/>
        </w:rPr>
      </w:pPr>
      <w:r w:rsidRPr="003F0B40">
        <w:rPr>
          <w:highlight w:val="yellow"/>
        </w:rPr>
        <w:t xml:space="preserve">        FacesContext.getCurrentInstance().getExternalContext().getFlash().setKeepMessages(true);</w:t>
      </w:r>
    </w:p>
    <w:p w14:paraId="296D72CF" w14:textId="66DA327C" w:rsidR="004E1E41" w:rsidRPr="003F0B40" w:rsidRDefault="004E1E41" w:rsidP="000B21B7">
      <w:pPr>
        <w:pStyle w:val="af6"/>
        <w:rPr>
          <w:highlight w:val="yellow"/>
        </w:rPr>
      </w:pPr>
      <w:r>
        <w:rPr>
          <w:highlight w:val="yellow"/>
        </w:rPr>
        <w:t xml:space="preserve">        // (2)</w:t>
      </w:r>
    </w:p>
    <w:p w14:paraId="559B7264" w14:textId="77777777" w:rsidR="000B21B7" w:rsidRPr="000B21B7" w:rsidRDefault="000B21B7" w:rsidP="000B21B7">
      <w:pPr>
        <w:pStyle w:val="af6"/>
        <w:rPr>
          <w:highlight w:val="yellow"/>
        </w:rPr>
      </w:pPr>
      <w:r w:rsidRPr="000B21B7">
        <w:rPr>
          <w:highlight w:val="yellow"/>
        </w:rPr>
        <w:t xml:space="preserve">        FacesContext.getCurrentInstance()</w:t>
      </w:r>
    </w:p>
    <w:p w14:paraId="47804197" w14:textId="77777777" w:rsidR="000B21B7" w:rsidRDefault="000B21B7" w:rsidP="000B21B7">
      <w:pPr>
        <w:pStyle w:val="af6"/>
      </w:pPr>
      <w:r w:rsidRPr="000B21B7">
        <w:rPr>
          <w:highlight w:val="yellow"/>
        </w:rPr>
        <w:t xml:space="preserve">                .addMessage(null, new FacesMessage(FacesMessage.SEVERITY_INFO, "Created successfully!", null));</w:t>
      </w:r>
    </w:p>
    <w:p w14:paraId="1E6120D7" w14:textId="77777777" w:rsidR="000B21B7" w:rsidRDefault="000B21B7" w:rsidP="000B21B7">
      <w:pPr>
        <w:pStyle w:val="af6"/>
      </w:pPr>
    </w:p>
    <w:p w14:paraId="0F358990" w14:textId="77777777" w:rsidR="000B21B7" w:rsidRDefault="000B21B7" w:rsidP="000B21B7">
      <w:pPr>
        <w:pStyle w:val="af6"/>
      </w:pPr>
      <w:r>
        <w:t xml:space="preserve">        return "list.xhtml?faces-redirect=true";</w:t>
      </w:r>
    </w:p>
    <w:p w14:paraId="13EB084C" w14:textId="77777777" w:rsidR="000B21B7" w:rsidRDefault="000B21B7" w:rsidP="000B21B7">
      <w:pPr>
        <w:pStyle w:val="af6"/>
      </w:pPr>
      <w:r>
        <w:t xml:space="preserve">    }</w:t>
      </w:r>
    </w:p>
    <w:p w14:paraId="00BF2F8D" w14:textId="77777777" w:rsidR="000B21B7" w:rsidRDefault="000B21B7" w:rsidP="000B21B7">
      <w:pPr>
        <w:pStyle w:val="af6"/>
      </w:pPr>
      <w:r>
        <w:t>}</w:t>
      </w:r>
    </w:p>
    <w:p w14:paraId="62355CD8" w14:textId="77777777" w:rsidR="00716C79" w:rsidRDefault="00716C79" w:rsidP="000B21B7">
      <w:pPr>
        <w:pStyle w:val="af6"/>
      </w:pPr>
    </w:p>
    <w:p w14:paraId="44A39BE7" w14:textId="77777777" w:rsidR="000B21B7" w:rsidRDefault="000B21B7" w:rsidP="00667140"/>
    <w:tbl>
      <w:tblPr>
        <w:tblStyle w:val="a5"/>
        <w:tblW w:w="0" w:type="auto"/>
        <w:tblLook w:val="04A0" w:firstRow="1" w:lastRow="0" w:firstColumn="1" w:lastColumn="0" w:noHBand="0" w:noVBand="1"/>
      </w:tblPr>
      <w:tblGrid>
        <w:gridCol w:w="675"/>
        <w:gridCol w:w="6326"/>
      </w:tblGrid>
      <w:tr w:rsidR="00332DE1" w14:paraId="46502974" w14:textId="77777777" w:rsidTr="002061B0">
        <w:tc>
          <w:tcPr>
            <w:tcW w:w="675" w:type="dxa"/>
          </w:tcPr>
          <w:p w14:paraId="0EE8B08C" w14:textId="77777777" w:rsidR="00332DE1" w:rsidRDefault="00332DE1" w:rsidP="002061B0">
            <w:r>
              <w:rPr>
                <w:rFonts w:hint="eastAsia"/>
              </w:rPr>
              <w:t>項番</w:t>
            </w:r>
          </w:p>
        </w:tc>
        <w:tc>
          <w:tcPr>
            <w:tcW w:w="6326" w:type="dxa"/>
          </w:tcPr>
          <w:p w14:paraId="0FC9A874" w14:textId="77777777" w:rsidR="00332DE1" w:rsidRDefault="00332DE1" w:rsidP="002061B0">
            <w:r>
              <w:rPr>
                <w:rFonts w:hint="eastAsia"/>
              </w:rPr>
              <w:t>説明</w:t>
            </w:r>
          </w:p>
        </w:tc>
      </w:tr>
      <w:tr w:rsidR="00332DE1" w14:paraId="2734BFBA" w14:textId="77777777" w:rsidTr="002061B0">
        <w:tc>
          <w:tcPr>
            <w:tcW w:w="675" w:type="dxa"/>
          </w:tcPr>
          <w:p w14:paraId="0C5333A4" w14:textId="77777777" w:rsidR="00332DE1" w:rsidRDefault="00332DE1" w:rsidP="002061B0">
            <w:r>
              <w:t>(1)</w:t>
            </w:r>
          </w:p>
        </w:tc>
        <w:tc>
          <w:tcPr>
            <w:tcW w:w="6326" w:type="dxa"/>
          </w:tcPr>
          <w:p w14:paraId="6EF0CEA7" w14:textId="6712DDD9" w:rsidR="00332DE1" w:rsidRDefault="006922AD" w:rsidP="002061B0">
            <w:r>
              <w:rPr>
                <w:rFonts w:hint="eastAsia"/>
              </w:rPr>
              <w:t>リダイレクト先にもメッセージが残るように</w:t>
            </w:r>
            <w:r>
              <w:t>FacesContext</w:t>
            </w:r>
            <w:r>
              <w:rPr>
                <w:rFonts w:hint="eastAsia"/>
              </w:rPr>
              <w:t>の</w:t>
            </w:r>
            <w:r>
              <w:t>Flash</w:t>
            </w:r>
            <w:r>
              <w:rPr>
                <w:rFonts w:hint="eastAsia"/>
              </w:rPr>
              <w:t>スコープを使用する</w:t>
            </w:r>
            <w:r w:rsidR="00904AFC">
              <w:rPr>
                <w:rFonts w:hint="eastAsia"/>
              </w:rPr>
              <w:t>設定を行う。</w:t>
            </w:r>
            <w:r w:rsidR="0022759A">
              <w:t>Flash</w:t>
            </w:r>
            <w:r w:rsidR="0022759A">
              <w:rPr>
                <w:rFonts w:hint="eastAsia"/>
              </w:rPr>
              <w:t>スコープは</w:t>
            </w:r>
            <w:r w:rsidR="001C52FF">
              <w:rPr>
                <w:rFonts w:hint="eastAsia"/>
              </w:rPr>
              <w:t>リダイレクト後の次の</w:t>
            </w:r>
            <w:r w:rsidR="001C52FF">
              <w:t>1</w:t>
            </w:r>
            <w:r w:rsidR="001C52FF">
              <w:rPr>
                <w:rFonts w:hint="eastAsia"/>
              </w:rPr>
              <w:t>回だけアクセスできるスコープである。</w:t>
            </w:r>
          </w:p>
        </w:tc>
      </w:tr>
      <w:tr w:rsidR="00332DE1" w14:paraId="4027B8DC" w14:textId="77777777" w:rsidTr="002061B0">
        <w:tc>
          <w:tcPr>
            <w:tcW w:w="675" w:type="dxa"/>
          </w:tcPr>
          <w:p w14:paraId="2DABFB25" w14:textId="77777777" w:rsidR="00332DE1" w:rsidRDefault="00332DE1" w:rsidP="002061B0">
            <w:r>
              <w:t>(2)</w:t>
            </w:r>
          </w:p>
        </w:tc>
        <w:tc>
          <w:tcPr>
            <w:tcW w:w="6326" w:type="dxa"/>
          </w:tcPr>
          <w:p w14:paraId="39CE733D" w14:textId="2FDDFDA2" w:rsidR="00332DE1" w:rsidRDefault="00257150" w:rsidP="002061B0">
            <w:r>
              <w:rPr>
                <w:rFonts w:hint="eastAsia"/>
              </w:rPr>
              <w:t>成功メッセージ用の</w:t>
            </w:r>
            <w:r>
              <w:t>FacesMessage</w:t>
            </w:r>
            <w:r>
              <w:rPr>
                <w:rFonts w:hint="eastAsia"/>
              </w:rPr>
              <w:t>として</w:t>
            </w:r>
            <w:r>
              <w:t>SEVERITY_INFO</w:t>
            </w:r>
            <w:r>
              <w:rPr>
                <w:rFonts w:hint="eastAsia"/>
              </w:rPr>
              <w:t>を設定して、</w:t>
            </w:r>
            <w:r>
              <w:t>FacesContext</w:t>
            </w:r>
            <w:r>
              <w:rPr>
                <w:rFonts w:hint="eastAsia"/>
              </w:rPr>
              <w:t>に追加する。</w:t>
            </w:r>
          </w:p>
        </w:tc>
      </w:tr>
    </w:tbl>
    <w:p w14:paraId="388ABFC4" w14:textId="77777777" w:rsidR="00332DE1" w:rsidRDefault="00332DE1" w:rsidP="00667140"/>
    <w:p w14:paraId="3DEB820B" w14:textId="77777777" w:rsidR="00332DE1" w:rsidRDefault="00332DE1" w:rsidP="00667140"/>
    <w:p w14:paraId="7CD5D883" w14:textId="414585A7" w:rsidR="00C41205" w:rsidRDefault="00C41205" w:rsidP="00667140">
      <w:r>
        <w:t>FacesContext</w:t>
      </w:r>
      <w:r>
        <w:rPr>
          <w:rFonts w:hint="eastAsia"/>
        </w:rPr>
        <w:t>に設定したメ</w:t>
      </w:r>
      <w:r w:rsidR="00734FBB">
        <w:rPr>
          <w:rFonts w:hint="eastAsia"/>
        </w:rPr>
        <w:t>ッセージの種別で出力するメッセージのスタイルが変わるように</w:t>
      </w:r>
      <w:r w:rsidR="00734FBB">
        <w:rPr>
          <w:rFonts w:hint="eastAsia"/>
        </w:rPr>
        <w:t>xhtm</w:t>
      </w:r>
      <w:r w:rsidR="00734FBB">
        <w:t>l</w:t>
      </w:r>
      <w:r w:rsidR="00734FBB">
        <w:rPr>
          <w:rFonts w:hint="eastAsia"/>
        </w:rPr>
        <w:t>を修正する。</w:t>
      </w:r>
    </w:p>
    <w:p w14:paraId="32E001E4" w14:textId="77777777" w:rsidR="00C41205" w:rsidRDefault="00C41205" w:rsidP="00667140"/>
    <w:p w14:paraId="2C632D63" w14:textId="77777777" w:rsidR="007E3587" w:rsidRDefault="007E3587" w:rsidP="007E3587">
      <w:pPr>
        <w:pStyle w:val="af6"/>
      </w:pPr>
      <w:r>
        <w:t>&lt;?xml version='1.0' encoding='UTF-8' ?&gt;</w:t>
      </w:r>
    </w:p>
    <w:p w14:paraId="73D0ECB4" w14:textId="77777777" w:rsidR="007E3587" w:rsidRDefault="007E3587" w:rsidP="007E3587">
      <w:pPr>
        <w:pStyle w:val="af6"/>
      </w:pPr>
      <w:r>
        <w:t>&lt;!DOCTYPE html PUBLIC "-//W3C//DTD XHTML 1.0 Transitional//EN" "http://www.w3.org/TR/xhtml1/DTD/xhtml1-transitional.dtd"&gt;</w:t>
      </w:r>
    </w:p>
    <w:p w14:paraId="3115A902" w14:textId="77777777" w:rsidR="007E3587" w:rsidRDefault="007E3587" w:rsidP="007E3587">
      <w:pPr>
        <w:pStyle w:val="af6"/>
      </w:pPr>
      <w:r>
        <w:t>&lt;html xmlns="http://www.w3.org/1999/xhtml"</w:t>
      </w:r>
    </w:p>
    <w:p w14:paraId="27016FB2" w14:textId="77777777" w:rsidR="007E3587" w:rsidRDefault="007E3587" w:rsidP="007E3587">
      <w:pPr>
        <w:pStyle w:val="af6"/>
      </w:pPr>
      <w:r>
        <w:t xml:space="preserve">      xmlns:h="http://xmlns.jcp.org/jsf/html"</w:t>
      </w:r>
    </w:p>
    <w:p w14:paraId="7D26BB74" w14:textId="77777777" w:rsidR="007E3587" w:rsidRDefault="007E3587" w:rsidP="007E3587">
      <w:pPr>
        <w:pStyle w:val="af6"/>
      </w:pPr>
      <w:r>
        <w:t xml:space="preserve">      xmlns:f="http://xmlns.jcp.org/jsf/core"&gt;</w:t>
      </w:r>
    </w:p>
    <w:p w14:paraId="51F24F65" w14:textId="77777777" w:rsidR="007E3587" w:rsidRDefault="007E3587" w:rsidP="007E3587">
      <w:pPr>
        <w:pStyle w:val="af6"/>
      </w:pPr>
      <w:r>
        <w:t xml:space="preserve">    &lt;h:head&gt;</w:t>
      </w:r>
    </w:p>
    <w:p w14:paraId="57DCB214" w14:textId="77777777" w:rsidR="007E3587" w:rsidRDefault="007E3587" w:rsidP="007E3587">
      <w:pPr>
        <w:pStyle w:val="af6"/>
      </w:pPr>
      <w:r>
        <w:t xml:space="preserve">        &lt;title&gt;Todo List&lt;/title&gt;</w:t>
      </w:r>
    </w:p>
    <w:p w14:paraId="48A881AE" w14:textId="77777777" w:rsidR="007E3587" w:rsidRDefault="007E3587" w:rsidP="007E3587">
      <w:pPr>
        <w:pStyle w:val="af6"/>
      </w:pPr>
      <w:r>
        <w:t xml:space="preserve">        &lt;style type="text/css"&gt;</w:t>
      </w:r>
    </w:p>
    <w:p w14:paraId="0383D6F1" w14:textId="77777777" w:rsidR="007E3587" w:rsidRDefault="007E3587" w:rsidP="007E3587">
      <w:pPr>
        <w:pStyle w:val="af6"/>
      </w:pPr>
      <w:r>
        <w:t xml:space="preserve">            .strike {</w:t>
      </w:r>
    </w:p>
    <w:p w14:paraId="73D99026" w14:textId="77777777" w:rsidR="007E3587" w:rsidRDefault="007E3587" w:rsidP="007E3587">
      <w:pPr>
        <w:pStyle w:val="af6"/>
      </w:pPr>
      <w:r>
        <w:t xml:space="preserve">                text-decoration: line-through;</w:t>
      </w:r>
    </w:p>
    <w:p w14:paraId="7C7BEF46" w14:textId="77777777" w:rsidR="007E3587" w:rsidRDefault="007E3587" w:rsidP="007E3587">
      <w:pPr>
        <w:pStyle w:val="af6"/>
      </w:pPr>
      <w:r>
        <w:t xml:space="preserve">            }</w:t>
      </w:r>
    </w:p>
    <w:p w14:paraId="399738CE" w14:textId="77777777" w:rsidR="007E3587" w:rsidRDefault="007E3587" w:rsidP="007E3587">
      <w:pPr>
        <w:pStyle w:val="af6"/>
      </w:pPr>
      <w:r>
        <w:t xml:space="preserve">            .alert {</w:t>
      </w:r>
    </w:p>
    <w:p w14:paraId="796B11B9" w14:textId="77777777" w:rsidR="007E3587" w:rsidRDefault="007E3587" w:rsidP="007E3587">
      <w:pPr>
        <w:pStyle w:val="af6"/>
      </w:pPr>
      <w:r>
        <w:t xml:space="preserve">                border: 1px solid;</w:t>
      </w:r>
    </w:p>
    <w:p w14:paraId="1B93CCB6" w14:textId="77777777" w:rsidR="007E3587" w:rsidRDefault="007E3587" w:rsidP="007E3587">
      <w:pPr>
        <w:pStyle w:val="af6"/>
      </w:pPr>
      <w:r>
        <w:t xml:space="preserve">                padding: 3px;</w:t>
      </w:r>
    </w:p>
    <w:p w14:paraId="1021282E" w14:textId="77777777" w:rsidR="007E3587" w:rsidRDefault="007E3587" w:rsidP="007E3587">
      <w:pPr>
        <w:pStyle w:val="af6"/>
      </w:pPr>
      <w:r>
        <w:t xml:space="preserve">                width: 80%;</w:t>
      </w:r>
    </w:p>
    <w:p w14:paraId="630F19D1" w14:textId="77777777" w:rsidR="007E3587" w:rsidRDefault="007E3587" w:rsidP="007E3587">
      <w:pPr>
        <w:pStyle w:val="af6"/>
      </w:pPr>
      <w:r>
        <w:t xml:space="preserve">            }</w:t>
      </w:r>
    </w:p>
    <w:p w14:paraId="555E4E1A" w14:textId="77777777" w:rsidR="007E3587" w:rsidRDefault="007E3587" w:rsidP="007E3587">
      <w:pPr>
        <w:pStyle w:val="af6"/>
      </w:pPr>
      <w:r>
        <w:t xml:space="preserve">            .alert-error {</w:t>
      </w:r>
    </w:p>
    <w:p w14:paraId="1DE719DB" w14:textId="77777777" w:rsidR="007E3587" w:rsidRDefault="007E3587" w:rsidP="007E3587">
      <w:pPr>
        <w:pStyle w:val="af6"/>
      </w:pPr>
      <w:r>
        <w:t xml:space="preserve">                background-color: #c60f13;</w:t>
      </w:r>
    </w:p>
    <w:p w14:paraId="45D7BB4D" w14:textId="77777777" w:rsidR="007E3587" w:rsidRDefault="007E3587" w:rsidP="007E3587">
      <w:pPr>
        <w:pStyle w:val="af6"/>
      </w:pPr>
      <w:r>
        <w:t xml:space="preserve">                border-color: #970b0e;</w:t>
      </w:r>
    </w:p>
    <w:p w14:paraId="00396386" w14:textId="77777777" w:rsidR="007E3587" w:rsidRDefault="007E3587" w:rsidP="007E3587">
      <w:pPr>
        <w:pStyle w:val="af6"/>
      </w:pPr>
      <w:r>
        <w:t xml:space="preserve">                color: white;</w:t>
      </w:r>
    </w:p>
    <w:p w14:paraId="34ABCA65" w14:textId="77777777" w:rsidR="007E3587" w:rsidRDefault="007E3587" w:rsidP="007E3587">
      <w:pPr>
        <w:pStyle w:val="af6"/>
      </w:pPr>
      <w:r>
        <w:t xml:space="preserve">            }</w:t>
      </w:r>
    </w:p>
    <w:p w14:paraId="3D805FCE" w14:textId="77777777" w:rsidR="007E3587" w:rsidRPr="007E3587" w:rsidRDefault="007E3587" w:rsidP="007E3587">
      <w:pPr>
        <w:pStyle w:val="af6"/>
        <w:rPr>
          <w:highlight w:val="yellow"/>
        </w:rPr>
      </w:pPr>
      <w:r>
        <w:t xml:space="preserve">            </w:t>
      </w:r>
      <w:r w:rsidRPr="007E3587">
        <w:rPr>
          <w:highlight w:val="yellow"/>
        </w:rPr>
        <w:t>.alert-success {</w:t>
      </w:r>
    </w:p>
    <w:p w14:paraId="00E84545" w14:textId="77777777" w:rsidR="007E3587" w:rsidRPr="007E3587" w:rsidRDefault="007E3587" w:rsidP="007E3587">
      <w:pPr>
        <w:pStyle w:val="af6"/>
        <w:rPr>
          <w:highlight w:val="yellow"/>
        </w:rPr>
      </w:pPr>
      <w:r w:rsidRPr="007E3587">
        <w:rPr>
          <w:highlight w:val="yellow"/>
        </w:rPr>
        <w:t xml:space="preserve">                background-color: #5da423;</w:t>
      </w:r>
    </w:p>
    <w:p w14:paraId="69B61CF7" w14:textId="77777777" w:rsidR="007E3587" w:rsidRPr="007E3587" w:rsidRDefault="007E3587" w:rsidP="007E3587">
      <w:pPr>
        <w:pStyle w:val="af6"/>
        <w:rPr>
          <w:highlight w:val="yellow"/>
        </w:rPr>
      </w:pPr>
      <w:r w:rsidRPr="007E3587">
        <w:rPr>
          <w:highlight w:val="yellow"/>
        </w:rPr>
        <w:t xml:space="preserve">                border-color: #457a1a;</w:t>
      </w:r>
    </w:p>
    <w:p w14:paraId="0A8212B7" w14:textId="77777777" w:rsidR="007E3587" w:rsidRPr="007E3587" w:rsidRDefault="007E3587" w:rsidP="007E3587">
      <w:pPr>
        <w:pStyle w:val="af6"/>
        <w:rPr>
          <w:highlight w:val="yellow"/>
        </w:rPr>
      </w:pPr>
      <w:r w:rsidRPr="007E3587">
        <w:rPr>
          <w:highlight w:val="yellow"/>
        </w:rPr>
        <w:t xml:space="preserve">                color: white;</w:t>
      </w:r>
    </w:p>
    <w:p w14:paraId="3B14B366" w14:textId="77777777" w:rsidR="007E3587" w:rsidRDefault="007E3587" w:rsidP="007E3587">
      <w:pPr>
        <w:pStyle w:val="af6"/>
      </w:pPr>
      <w:r w:rsidRPr="007E3587">
        <w:rPr>
          <w:highlight w:val="yellow"/>
        </w:rPr>
        <w:t xml:space="preserve">            }</w:t>
      </w:r>
    </w:p>
    <w:p w14:paraId="24331D62" w14:textId="77777777" w:rsidR="007E3587" w:rsidRDefault="007E3587" w:rsidP="007E3587">
      <w:pPr>
        <w:pStyle w:val="af6"/>
      </w:pPr>
      <w:r>
        <w:t xml:space="preserve">        &lt;/style&gt;</w:t>
      </w:r>
    </w:p>
    <w:p w14:paraId="57FAFD76" w14:textId="77777777" w:rsidR="007E3587" w:rsidRDefault="007E3587" w:rsidP="007E3587">
      <w:pPr>
        <w:pStyle w:val="af6"/>
      </w:pPr>
      <w:r>
        <w:t xml:space="preserve">    &lt;/h:head&gt;</w:t>
      </w:r>
    </w:p>
    <w:p w14:paraId="52DA6EEF" w14:textId="77777777" w:rsidR="007E3587" w:rsidRDefault="007E3587" w:rsidP="007E3587">
      <w:pPr>
        <w:pStyle w:val="af6"/>
      </w:pPr>
      <w:r>
        <w:t xml:space="preserve">    &lt;h:body&gt;</w:t>
      </w:r>
    </w:p>
    <w:p w14:paraId="0C34899C" w14:textId="7310AEDB" w:rsidR="00734FBB" w:rsidRDefault="00734FBB" w:rsidP="007E3587">
      <w:pPr>
        <w:pStyle w:val="af6"/>
      </w:pPr>
      <w:r>
        <w:t xml:space="preserve">  </w:t>
      </w:r>
      <w:r w:rsidR="00E32400">
        <w:t xml:space="preserve">      &lt;!-- (1) --&gt;</w:t>
      </w:r>
    </w:p>
    <w:p w14:paraId="20DEA337" w14:textId="77777777" w:rsidR="007E3587" w:rsidRDefault="007E3587" w:rsidP="007E3587">
      <w:pPr>
        <w:pStyle w:val="af6"/>
      </w:pPr>
      <w:r>
        <w:t xml:space="preserve">        </w:t>
      </w:r>
      <w:r w:rsidRPr="007E3587">
        <w:rPr>
          <w:highlight w:val="yellow"/>
        </w:rPr>
        <w:t>&lt;h:messages layout="table" styleClass="alert alert-success" rendered="#{facesContext.maximumSeverity.ordinal == 0}" /&gt;</w:t>
      </w:r>
    </w:p>
    <w:p w14:paraId="5A43C447" w14:textId="3C7F1CE7" w:rsidR="00294C0A" w:rsidRDefault="00294C0A" w:rsidP="007E3587">
      <w:pPr>
        <w:pStyle w:val="af6"/>
      </w:pPr>
      <w:r>
        <w:t xml:space="preserve">        &lt;!-- (2) --&gt;</w:t>
      </w:r>
    </w:p>
    <w:p w14:paraId="18282709" w14:textId="58D8CDC8" w:rsidR="007E3587" w:rsidRDefault="007E3587" w:rsidP="007E3587">
      <w:pPr>
        <w:pStyle w:val="af6"/>
      </w:pPr>
      <w:r>
        <w:t xml:space="preserve">        &lt;h:messages layout="table" styleClass="alert alert-error"  </w:t>
      </w:r>
      <w:r w:rsidRPr="007E3587">
        <w:rPr>
          <w:highlight w:val="yellow"/>
        </w:rPr>
        <w:t>rendered="#{facesCo</w:t>
      </w:r>
      <w:r w:rsidR="00DF2222">
        <w:rPr>
          <w:highlight w:val="yellow"/>
        </w:rPr>
        <w:t>ntext.maximumSeverity.ordinal &gt; 0</w:t>
      </w:r>
      <w:r w:rsidRPr="007E3587">
        <w:rPr>
          <w:highlight w:val="yellow"/>
        </w:rPr>
        <w:t>}"</w:t>
      </w:r>
      <w:r>
        <w:t>/&gt;</w:t>
      </w:r>
    </w:p>
    <w:p w14:paraId="576E44A2" w14:textId="77777777" w:rsidR="007E3587" w:rsidRDefault="007E3587" w:rsidP="007E3587">
      <w:pPr>
        <w:pStyle w:val="af6"/>
      </w:pPr>
      <w:r>
        <w:t xml:space="preserve">        &lt;h2&gt;Create Todo&lt;/h2&gt;</w:t>
      </w:r>
    </w:p>
    <w:p w14:paraId="3C4BD5D1" w14:textId="77777777" w:rsidR="007E3587" w:rsidRDefault="007E3587" w:rsidP="007E3587">
      <w:pPr>
        <w:pStyle w:val="af6"/>
      </w:pPr>
      <w:r>
        <w:t xml:space="preserve">        &lt;h:form&gt;</w:t>
      </w:r>
    </w:p>
    <w:p w14:paraId="44567A08" w14:textId="77777777" w:rsidR="007E3587" w:rsidRDefault="007E3587" w:rsidP="007E3587">
      <w:pPr>
        <w:pStyle w:val="af6"/>
      </w:pPr>
      <w:r>
        <w:t xml:space="preserve">            &lt;h:panelGrid columns="2"&gt;</w:t>
      </w:r>
    </w:p>
    <w:p w14:paraId="44946D35" w14:textId="77777777" w:rsidR="007E3587" w:rsidRDefault="007E3587" w:rsidP="007E3587">
      <w:pPr>
        <w:pStyle w:val="af6"/>
      </w:pPr>
      <w:r>
        <w:t xml:space="preserve">                &lt;h:outputLabel value="Title: " /&gt;</w:t>
      </w:r>
    </w:p>
    <w:p w14:paraId="0D2E5E1A" w14:textId="77777777" w:rsidR="007E3587" w:rsidRDefault="007E3587" w:rsidP="007E3587">
      <w:pPr>
        <w:pStyle w:val="af6"/>
      </w:pPr>
      <w:r>
        <w:t xml:space="preserve">                &lt;h:inputText value="#{todoController.todo.todoTitle}" /&gt;</w:t>
      </w:r>
    </w:p>
    <w:p w14:paraId="46DCC8BD" w14:textId="77777777" w:rsidR="007E3587" w:rsidRDefault="007E3587" w:rsidP="007E3587">
      <w:pPr>
        <w:pStyle w:val="af6"/>
      </w:pPr>
      <w:r>
        <w:t xml:space="preserve">                &lt;h:commandButton value="Create" action="#{todoController.create}" /&gt;</w:t>
      </w:r>
    </w:p>
    <w:p w14:paraId="1F0DC478" w14:textId="77777777" w:rsidR="007E3587" w:rsidRDefault="007E3587" w:rsidP="007E3587">
      <w:pPr>
        <w:pStyle w:val="af6"/>
      </w:pPr>
      <w:r>
        <w:t xml:space="preserve">            &lt;/h:panelGrid&gt;</w:t>
      </w:r>
    </w:p>
    <w:p w14:paraId="6E36DFD8" w14:textId="77777777" w:rsidR="007E3587" w:rsidRDefault="007E3587" w:rsidP="007E3587">
      <w:pPr>
        <w:pStyle w:val="af6"/>
      </w:pPr>
      <w:r>
        <w:t xml:space="preserve">        &lt;/h:form&gt;</w:t>
      </w:r>
    </w:p>
    <w:p w14:paraId="4A3660C6" w14:textId="77777777" w:rsidR="007E3587" w:rsidRDefault="007E3587" w:rsidP="007E3587">
      <w:pPr>
        <w:pStyle w:val="af6"/>
      </w:pPr>
    </w:p>
    <w:p w14:paraId="232B56C9" w14:textId="77777777" w:rsidR="007E3587" w:rsidRDefault="007E3587" w:rsidP="007E3587">
      <w:pPr>
        <w:pStyle w:val="af6"/>
      </w:pPr>
      <w:r>
        <w:t xml:space="preserve">        &lt;h2&gt;Todo List&lt;/h2&gt;</w:t>
      </w:r>
    </w:p>
    <w:p w14:paraId="50AD221A" w14:textId="77777777" w:rsidR="007E3587" w:rsidRDefault="007E3587" w:rsidP="007E3587">
      <w:pPr>
        <w:pStyle w:val="af6"/>
      </w:pPr>
    </w:p>
    <w:p w14:paraId="1D022B6B" w14:textId="77777777" w:rsidR="007E3587" w:rsidRDefault="007E3587" w:rsidP="007E3587">
      <w:pPr>
        <w:pStyle w:val="af6"/>
      </w:pPr>
      <w:r>
        <w:t xml:space="preserve">        &lt;h:dataTable value="#{todoController.todoList}" var="todo"&gt;</w:t>
      </w:r>
    </w:p>
    <w:p w14:paraId="774877E4" w14:textId="77777777" w:rsidR="007E3587" w:rsidRDefault="007E3587" w:rsidP="007E3587">
      <w:pPr>
        <w:pStyle w:val="af6"/>
      </w:pPr>
      <w:r>
        <w:t xml:space="preserve">            &lt;h:column&gt;</w:t>
      </w:r>
    </w:p>
    <w:p w14:paraId="322C65BB" w14:textId="77777777" w:rsidR="007E3587" w:rsidRDefault="007E3587" w:rsidP="007E3587">
      <w:pPr>
        <w:pStyle w:val="af6"/>
      </w:pPr>
      <w:r>
        <w:t xml:space="preserve">                &lt;f:facet name="header"&gt;</w:t>
      </w:r>
    </w:p>
    <w:p w14:paraId="6C47932B" w14:textId="77777777" w:rsidR="007E3587" w:rsidRDefault="007E3587" w:rsidP="007E3587">
      <w:pPr>
        <w:pStyle w:val="af6"/>
      </w:pPr>
      <w:r>
        <w:t xml:space="preserve">                    &lt;h:outputText value="Titile" /&gt;</w:t>
      </w:r>
    </w:p>
    <w:p w14:paraId="10E5C977" w14:textId="77777777" w:rsidR="007E3587" w:rsidRDefault="007E3587" w:rsidP="007E3587">
      <w:pPr>
        <w:pStyle w:val="af6"/>
      </w:pPr>
      <w:r>
        <w:t xml:space="preserve">                &lt;/f:facet&gt;</w:t>
      </w:r>
    </w:p>
    <w:p w14:paraId="5A6EA2FC" w14:textId="77777777" w:rsidR="007E3587" w:rsidRDefault="007E3587" w:rsidP="007E3587">
      <w:pPr>
        <w:pStyle w:val="af6"/>
      </w:pPr>
      <w:r>
        <w:t xml:space="preserve">                &lt;h:outputText value="#{todo.todoTitle}" rendered="#{!todo.finished}" /&gt;</w:t>
      </w:r>
    </w:p>
    <w:p w14:paraId="616F85B2" w14:textId="77777777" w:rsidR="007E3587" w:rsidRDefault="007E3587" w:rsidP="007E3587">
      <w:pPr>
        <w:pStyle w:val="af6"/>
      </w:pPr>
      <w:r>
        <w:t xml:space="preserve">                &lt;h:outputText value="#{todo.todoTitle}" rendered="#{todo.finished}" class="strike" /&gt;</w:t>
      </w:r>
    </w:p>
    <w:p w14:paraId="0E68E9F0" w14:textId="77777777" w:rsidR="007E3587" w:rsidRDefault="007E3587" w:rsidP="007E3587">
      <w:pPr>
        <w:pStyle w:val="af6"/>
      </w:pPr>
      <w:r>
        <w:t xml:space="preserve">            &lt;/h:column&gt;</w:t>
      </w:r>
    </w:p>
    <w:p w14:paraId="69E361B8" w14:textId="77777777" w:rsidR="007E3587" w:rsidRDefault="007E3587" w:rsidP="007E3587">
      <w:pPr>
        <w:pStyle w:val="af6"/>
      </w:pPr>
      <w:r>
        <w:t xml:space="preserve">            &lt;h:column&gt;</w:t>
      </w:r>
    </w:p>
    <w:p w14:paraId="5328BF43" w14:textId="77777777" w:rsidR="007E3587" w:rsidRDefault="007E3587" w:rsidP="007E3587">
      <w:pPr>
        <w:pStyle w:val="af6"/>
      </w:pPr>
      <w:r>
        <w:t xml:space="preserve">                &lt;f:facet name="header"&gt;</w:t>
      </w:r>
    </w:p>
    <w:p w14:paraId="5D3E4B00" w14:textId="77777777" w:rsidR="007E3587" w:rsidRDefault="007E3587" w:rsidP="007E3587">
      <w:pPr>
        <w:pStyle w:val="af6"/>
      </w:pPr>
      <w:r>
        <w:t xml:space="preserve">                    &lt;h:outputText value="Created At" /&gt;</w:t>
      </w:r>
    </w:p>
    <w:p w14:paraId="39D01ACA" w14:textId="77777777" w:rsidR="007E3587" w:rsidRDefault="007E3587" w:rsidP="007E3587">
      <w:pPr>
        <w:pStyle w:val="af6"/>
      </w:pPr>
      <w:r>
        <w:t xml:space="preserve">                &lt;/f:facet&gt;</w:t>
      </w:r>
    </w:p>
    <w:p w14:paraId="7FA07E69" w14:textId="77777777" w:rsidR="007E3587" w:rsidRDefault="007E3587" w:rsidP="007E3587">
      <w:pPr>
        <w:pStyle w:val="af6"/>
      </w:pPr>
      <w:r>
        <w:t xml:space="preserve">                &lt;h:outputText value="#{todo.createdAt}" /&gt;</w:t>
      </w:r>
    </w:p>
    <w:p w14:paraId="4B1E89D7" w14:textId="77777777" w:rsidR="007E3587" w:rsidRDefault="007E3587" w:rsidP="007E3587">
      <w:pPr>
        <w:pStyle w:val="af6"/>
      </w:pPr>
      <w:r>
        <w:t xml:space="preserve">            &lt;/h:column&gt;</w:t>
      </w:r>
    </w:p>
    <w:p w14:paraId="6D9AD525" w14:textId="77777777" w:rsidR="007E3587" w:rsidRDefault="007E3587" w:rsidP="007E3587">
      <w:pPr>
        <w:pStyle w:val="af6"/>
      </w:pPr>
    </w:p>
    <w:p w14:paraId="67EFD6B0" w14:textId="77777777" w:rsidR="007E3587" w:rsidRDefault="007E3587" w:rsidP="007E3587">
      <w:pPr>
        <w:pStyle w:val="af6"/>
      </w:pPr>
      <w:r>
        <w:t xml:space="preserve">        &lt;/h:dataTable&gt;</w:t>
      </w:r>
    </w:p>
    <w:p w14:paraId="770C0DA7" w14:textId="77777777" w:rsidR="007E3587" w:rsidRDefault="007E3587" w:rsidP="007E3587">
      <w:pPr>
        <w:pStyle w:val="af6"/>
      </w:pPr>
      <w:r>
        <w:t xml:space="preserve">    &lt;/h:body&gt;</w:t>
      </w:r>
    </w:p>
    <w:p w14:paraId="2474B934" w14:textId="77777777" w:rsidR="007E3587" w:rsidRDefault="007E3587" w:rsidP="007E3587">
      <w:pPr>
        <w:pStyle w:val="af6"/>
      </w:pPr>
      <w:r>
        <w:t>&lt;/html&gt;</w:t>
      </w:r>
    </w:p>
    <w:p w14:paraId="45431DEA" w14:textId="77777777" w:rsidR="00096C20" w:rsidRDefault="00096C20" w:rsidP="007E3587">
      <w:pPr>
        <w:pStyle w:val="af6"/>
      </w:pPr>
    </w:p>
    <w:p w14:paraId="3ADF72F3" w14:textId="77777777" w:rsidR="00096C20" w:rsidRDefault="00096C20" w:rsidP="00667140"/>
    <w:tbl>
      <w:tblPr>
        <w:tblStyle w:val="a5"/>
        <w:tblW w:w="0" w:type="auto"/>
        <w:tblLook w:val="04A0" w:firstRow="1" w:lastRow="0" w:firstColumn="1" w:lastColumn="0" w:noHBand="0" w:noVBand="1"/>
      </w:tblPr>
      <w:tblGrid>
        <w:gridCol w:w="675"/>
        <w:gridCol w:w="6326"/>
      </w:tblGrid>
      <w:tr w:rsidR="00332DE1" w14:paraId="4DD74A26" w14:textId="77777777" w:rsidTr="002061B0">
        <w:tc>
          <w:tcPr>
            <w:tcW w:w="675" w:type="dxa"/>
          </w:tcPr>
          <w:p w14:paraId="0A62E584" w14:textId="77777777" w:rsidR="00332DE1" w:rsidRDefault="00332DE1" w:rsidP="002061B0">
            <w:r>
              <w:rPr>
                <w:rFonts w:hint="eastAsia"/>
              </w:rPr>
              <w:t>項番</w:t>
            </w:r>
          </w:p>
        </w:tc>
        <w:tc>
          <w:tcPr>
            <w:tcW w:w="6326" w:type="dxa"/>
          </w:tcPr>
          <w:p w14:paraId="0F0BAC22" w14:textId="77777777" w:rsidR="00332DE1" w:rsidRDefault="00332DE1" w:rsidP="002061B0">
            <w:r>
              <w:rPr>
                <w:rFonts w:hint="eastAsia"/>
              </w:rPr>
              <w:t>説明</w:t>
            </w:r>
          </w:p>
        </w:tc>
      </w:tr>
      <w:tr w:rsidR="00332DE1" w14:paraId="1578F908" w14:textId="77777777" w:rsidTr="002061B0">
        <w:tc>
          <w:tcPr>
            <w:tcW w:w="675" w:type="dxa"/>
          </w:tcPr>
          <w:p w14:paraId="57447DAD" w14:textId="77777777" w:rsidR="00332DE1" w:rsidRDefault="00332DE1" w:rsidP="002061B0">
            <w:r>
              <w:t>(1)</w:t>
            </w:r>
          </w:p>
        </w:tc>
        <w:tc>
          <w:tcPr>
            <w:tcW w:w="6326" w:type="dxa"/>
          </w:tcPr>
          <w:p w14:paraId="799648EF" w14:textId="24F8FD31" w:rsidR="00332DE1" w:rsidRDefault="00C5005B" w:rsidP="00C5005B">
            <w:r>
              <w:rPr>
                <w:rFonts w:hint="eastAsia"/>
              </w:rPr>
              <w:t>成功メッセージ用の</w:t>
            </w:r>
            <w:r>
              <w:t>&lt;h:messages&gt;</w:t>
            </w:r>
            <w:r>
              <w:rPr>
                <w:rFonts w:hint="eastAsia"/>
              </w:rPr>
              <w:t>タグを別途用意する。表示条件として</w:t>
            </w:r>
            <w:r>
              <w:t>SERVERITY</w:t>
            </w:r>
            <w:r>
              <w:rPr>
                <w:rFonts w:hint="eastAsia"/>
              </w:rPr>
              <w:t>に関する条件を</w:t>
            </w:r>
            <w:r>
              <w:t>rendered</w:t>
            </w:r>
            <w:r>
              <w:rPr>
                <w:rFonts w:hint="eastAsia"/>
              </w:rPr>
              <w:t>属性に指定する。</w:t>
            </w:r>
          </w:p>
        </w:tc>
      </w:tr>
      <w:tr w:rsidR="00332DE1" w14:paraId="4722FAA1" w14:textId="77777777" w:rsidTr="002061B0">
        <w:tc>
          <w:tcPr>
            <w:tcW w:w="675" w:type="dxa"/>
          </w:tcPr>
          <w:p w14:paraId="5CF6534A" w14:textId="77777777" w:rsidR="00332DE1" w:rsidRDefault="00332DE1" w:rsidP="002061B0">
            <w:r>
              <w:t>(2)</w:t>
            </w:r>
          </w:p>
        </w:tc>
        <w:tc>
          <w:tcPr>
            <w:tcW w:w="6326" w:type="dxa"/>
          </w:tcPr>
          <w:p w14:paraId="70E61E3D" w14:textId="2368FFAE" w:rsidR="00332DE1" w:rsidRDefault="00C5005B" w:rsidP="002061B0">
            <w:r>
              <w:t>SEVERITY</w:t>
            </w:r>
            <w:r>
              <w:rPr>
                <w:rFonts w:hint="eastAsia"/>
              </w:rPr>
              <w:t>が</w:t>
            </w:r>
            <w:r>
              <w:t>ERROR</w:t>
            </w:r>
            <w:r>
              <w:rPr>
                <w:rFonts w:hint="eastAsia"/>
              </w:rPr>
              <w:t>以上の場合のみエラーメッセージになるように条件を追加する。</w:t>
            </w:r>
          </w:p>
        </w:tc>
      </w:tr>
    </w:tbl>
    <w:p w14:paraId="294499C9" w14:textId="77777777" w:rsidR="00332DE1" w:rsidRDefault="00332DE1" w:rsidP="00667140"/>
    <w:p w14:paraId="47CC79A1" w14:textId="77777777" w:rsidR="00332DE1" w:rsidRDefault="00332DE1" w:rsidP="00667140"/>
    <w:p w14:paraId="0B04C0B3" w14:textId="57A0F2F6" w:rsidR="00C41205" w:rsidRDefault="00C41205" w:rsidP="00667140">
      <w:r>
        <w:rPr>
          <w:noProof/>
        </w:rPr>
        <w:drawing>
          <wp:inline distT="0" distB="0" distL="0" distR="0" wp14:anchorId="6E860F13" wp14:editId="2DDC7088">
            <wp:extent cx="4319905" cy="2662193"/>
            <wp:effectExtent l="0" t="0" r="0" b="5080"/>
            <wp:docPr id="153"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2618183" w14:textId="77777777" w:rsidR="004F663B" w:rsidRDefault="004F663B" w:rsidP="00667140"/>
    <w:p w14:paraId="4D1A1E43" w14:textId="2D7E908E" w:rsidR="00667140" w:rsidRDefault="005A2AF5" w:rsidP="00155C49">
      <w:pPr>
        <w:pStyle w:val="3"/>
      </w:pPr>
      <w:bookmarkStart w:id="920" w:name="_Toc238348469"/>
      <w:r>
        <w:rPr>
          <w:rFonts w:hint="eastAsia"/>
        </w:rPr>
        <w:t>Todo完了</w:t>
      </w:r>
      <w:bookmarkEnd w:id="920"/>
    </w:p>
    <w:p w14:paraId="32BF4E92" w14:textId="7F3F657A" w:rsidR="00DA591C" w:rsidRDefault="00904E24" w:rsidP="00DA591C">
      <w:r>
        <w:rPr>
          <w:rFonts w:hint="eastAsia"/>
        </w:rPr>
        <w:t>次に完了処理を行うための遷移を追加する。</w:t>
      </w:r>
    </w:p>
    <w:p w14:paraId="70A3F4B2" w14:textId="77777777" w:rsidR="00904E24" w:rsidRDefault="00904E24" w:rsidP="00DA591C"/>
    <w:p w14:paraId="453566BA" w14:textId="576F1FD4" w:rsidR="005D5498" w:rsidRDefault="005D5498" w:rsidP="005D5498">
      <w:pPr>
        <w:pStyle w:val="4"/>
      </w:pPr>
      <w:r>
        <w:t>TodoController</w:t>
      </w:r>
      <w:r>
        <w:rPr>
          <w:rFonts w:hint="eastAsia"/>
        </w:rPr>
        <w:t>の修正</w:t>
      </w:r>
    </w:p>
    <w:p w14:paraId="2FC6AD16" w14:textId="6337B922" w:rsidR="005D5498" w:rsidRDefault="005D5498" w:rsidP="00DA591C">
      <w:r>
        <w:t>“Create TODO”</w:t>
      </w:r>
      <w:r>
        <w:rPr>
          <w:rFonts w:hint="eastAsia"/>
        </w:rPr>
        <w:t>をほぼ同じように</w:t>
      </w:r>
      <w:r>
        <w:t>TodoController</w:t>
      </w:r>
      <w:r>
        <w:rPr>
          <w:rFonts w:hint="eastAsia"/>
        </w:rPr>
        <w:t>に</w:t>
      </w:r>
      <w:r>
        <w:t>finish</w:t>
      </w:r>
      <w:r>
        <w:rPr>
          <w:rFonts w:hint="eastAsia"/>
        </w:rPr>
        <w:t>メソッドを追加する。</w:t>
      </w:r>
    </w:p>
    <w:p w14:paraId="1AE279B5" w14:textId="77777777" w:rsidR="00605827" w:rsidRDefault="00605827" w:rsidP="00DA591C"/>
    <w:p w14:paraId="50C55F0E" w14:textId="77777777" w:rsidR="00605827" w:rsidRDefault="00605827" w:rsidP="00605827">
      <w:pPr>
        <w:pStyle w:val="af6"/>
      </w:pPr>
      <w:r>
        <w:t>package todo.app.todo;</w:t>
      </w:r>
    </w:p>
    <w:p w14:paraId="3EDC7D0B" w14:textId="77777777" w:rsidR="00605827" w:rsidRDefault="00605827" w:rsidP="00605827">
      <w:pPr>
        <w:pStyle w:val="af6"/>
      </w:pPr>
    </w:p>
    <w:p w14:paraId="2BB5EA7C" w14:textId="77777777" w:rsidR="00605827" w:rsidRDefault="00605827" w:rsidP="00605827">
      <w:pPr>
        <w:pStyle w:val="af6"/>
      </w:pPr>
      <w:r>
        <w:t>import java.util.List;</w:t>
      </w:r>
    </w:p>
    <w:p w14:paraId="7CF16891" w14:textId="77777777" w:rsidR="00605827" w:rsidRDefault="00605827" w:rsidP="00605827">
      <w:pPr>
        <w:pStyle w:val="af6"/>
      </w:pPr>
      <w:r>
        <w:t>import javax.annotation.PostConstruct;</w:t>
      </w:r>
    </w:p>
    <w:p w14:paraId="5445747E" w14:textId="77777777" w:rsidR="00605827" w:rsidRDefault="00605827" w:rsidP="00605827">
      <w:pPr>
        <w:pStyle w:val="af6"/>
      </w:pPr>
      <w:r>
        <w:t>import javax.ejb.EJB;</w:t>
      </w:r>
    </w:p>
    <w:p w14:paraId="0792DC52" w14:textId="77777777" w:rsidR="00605827" w:rsidRDefault="00605827" w:rsidP="00605827">
      <w:pPr>
        <w:pStyle w:val="af6"/>
      </w:pPr>
      <w:r>
        <w:t>import javax.inject.Named;</w:t>
      </w:r>
    </w:p>
    <w:p w14:paraId="281AE166" w14:textId="77777777" w:rsidR="00605827" w:rsidRDefault="00605827" w:rsidP="00605827">
      <w:pPr>
        <w:pStyle w:val="af6"/>
      </w:pPr>
      <w:r>
        <w:t>import javax.enterprise.context.RequestScoped;</w:t>
      </w:r>
    </w:p>
    <w:p w14:paraId="2A45D4F5" w14:textId="77777777" w:rsidR="00605827" w:rsidRDefault="00605827" w:rsidP="00605827">
      <w:pPr>
        <w:pStyle w:val="af6"/>
      </w:pPr>
      <w:r>
        <w:t>import javax.faces.application.FacesMessage;</w:t>
      </w:r>
    </w:p>
    <w:p w14:paraId="540778BE" w14:textId="77777777" w:rsidR="00605827" w:rsidRDefault="00605827" w:rsidP="00605827">
      <w:pPr>
        <w:pStyle w:val="af6"/>
      </w:pPr>
      <w:r>
        <w:t>import javax.faces.context.FacesContext;</w:t>
      </w:r>
    </w:p>
    <w:p w14:paraId="3DB004A3" w14:textId="77777777" w:rsidR="00605827" w:rsidRDefault="00605827" w:rsidP="00605827">
      <w:pPr>
        <w:pStyle w:val="af6"/>
      </w:pPr>
      <w:r>
        <w:t>import todo.domain.common.exception.BusinessException;</w:t>
      </w:r>
    </w:p>
    <w:p w14:paraId="24AEC579" w14:textId="77777777" w:rsidR="00605827" w:rsidRDefault="00605827" w:rsidP="00605827">
      <w:pPr>
        <w:pStyle w:val="af6"/>
      </w:pPr>
      <w:r>
        <w:t>import todo.domain.model.Todo;</w:t>
      </w:r>
    </w:p>
    <w:p w14:paraId="5FDA67C8" w14:textId="77777777" w:rsidR="00605827" w:rsidRDefault="00605827" w:rsidP="00605827">
      <w:pPr>
        <w:pStyle w:val="af6"/>
      </w:pPr>
      <w:r>
        <w:t>import todo.domain.service.todo.TodoService;</w:t>
      </w:r>
    </w:p>
    <w:p w14:paraId="58CC3FAB" w14:textId="77777777" w:rsidR="00605827" w:rsidRDefault="00605827" w:rsidP="00605827">
      <w:pPr>
        <w:pStyle w:val="af6"/>
      </w:pPr>
    </w:p>
    <w:p w14:paraId="2EB35F0F" w14:textId="77777777" w:rsidR="00605827" w:rsidRDefault="00605827" w:rsidP="00605827">
      <w:pPr>
        <w:pStyle w:val="af6"/>
      </w:pPr>
      <w:r>
        <w:t>@Named(value = "todoController")</w:t>
      </w:r>
    </w:p>
    <w:p w14:paraId="3252976B" w14:textId="77777777" w:rsidR="00605827" w:rsidRDefault="00605827" w:rsidP="00605827">
      <w:pPr>
        <w:pStyle w:val="af6"/>
      </w:pPr>
      <w:r>
        <w:t>@RequestScoped</w:t>
      </w:r>
    </w:p>
    <w:p w14:paraId="2587BCF6" w14:textId="77777777" w:rsidR="00605827" w:rsidRDefault="00605827" w:rsidP="00605827">
      <w:pPr>
        <w:pStyle w:val="af6"/>
      </w:pPr>
      <w:r>
        <w:t>public class TodoController {</w:t>
      </w:r>
    </w:p>
    <w:p w14:paraId="63690215" w14:textId="77777777" w:rsidR="00605827" w:rsidRDefault="00605827" w:rsidP="00605827">
      <w:pPr>
        <w:pStyle w:val="af6"/>
      </w:pPr>
    </w:p>
    <w:p w14:paraId="4E81BBDD" w14:textId="77777777" w:rsidR="00605827" w:rsidRDefault="00605827" w:rsidP="00605827">
      <w:pPr>
        <w:pStyle w:val="af6"/>
      </w:pPr>
      <w:r>
        <w:t xml:space="preserve">    @EJB</w:t>
      </w:r>
    </w:p>
    <w:p w14:paraId="6210FE20" w14:textId="77777777" w:rsidR="00605827" w:rsidRDefault="00605827" w:rsidP="00605827">
      <w:pPr>
        <w:pStyle w:val="af6"/>
      </w:pPr>
      <w:r>
        <w:t xml:space="preserve">    protected TodoService todoService;</w:t>
      </w:r>
    </w:p>
    <w:p w14:paraId="40F20098" w14:textId="77777777" w:rsidR="00605827" w:rsidRDefault="00605827" w:rsidP="00605827">
      <w:pPr>
        <w:pStyle w:val="af6"/>
      </w:pPr>
      <w:r>
        <w:t xml:space="preserve">    protected Todo todo = new Todo();</w:t>
      </w:r>
    </w:p>
    <w:p w14:paraId="1F0DA16F" w14:textId="77777777" w:rsidR="00605827" w:rsidRDefault="00605827" w:rsidP="00605827">
      <w:pPr>
        <w:pStyle w:val="af6"/>
      </w:pPr>
      <w:r>
        <w:t xml:space="preserve">    protected List&lt;Todo&gt; todoList;</w:t>
      </w:r>
    </w:p>
    <w:p w14:paraId="68F6ED79" w14:textId="77777777" w:rsidR="00605827" w:rsidRDefault="00605827" w:rsidP="00605827">
      <w:pPr>
        <w:pStyle w:val="af6"/>
      </w:pPr>
    </w:p>
    <w:p w14:paraId="6401261A" w14:textId="77777777" w:rsidR="00605827" w:rsidRDefault="00605827" w:rsidP="00605827">
      <w:pPr>
        <w:pStyle w:val="af6"/>
      </w:pPr>
      <w:r>
        <w:t xml:space="preserve">    /**</w:t>
      </w:r>
    </w:p>
    <w:p w14:paraId="1B1FA9E9" w14:textId="77777777" w:rsidR="00605827" w:rsidRDefault="00605827" w:rsidP="00605827">
      <w:pPr>
        <w:pStyle w:val="af6"/>
      </w:pPr>
      <w:r>
        <w:t xml:space="preserve">     * Creates a new instance of TodoController</w:t>
      </w:r>
    </w:p>
    <w:p w14:paraId="28C609CA" w14:textId="77777777" w:rsidR="00605827" w:rsidRDefault="00605827" w:rsidP="00605827">
      <w:pPr>
        <w:pStyle w:val="af6"/>
      </w:pPr>
      <w:r>
        <w:t xml:space="preserve">     */</w:t>
      </w:r>
    </w:p>
    <w:p w14:paraId="5072626C" w14:textId="77777777" w:rsidR="00605827" w:rsidRDefault="00605827" w:rsidP="00605827">
      <w:pPr>
        <w:pStyle w:val="af6"/>
      </w:pPr>
      <w:r>
        <w:t xml:space="preserve">    public TodoController() {</w:t>
      </w:r>
    </w:p>
    <w:p w14:paraId="4F36B37B" w14:textId="77777777" w:rsidR="00605827" w:rsidRDefault="00605827" w:rsidP="00605827">
      <w:pPr>
        <w:pStyle w:val="af6"/>
      </w:pPr>
      <w:r>
        <w:t xml:space="preserve">    }</w:t>
      </w:r>
    </w:p>
    <w:p w14:paraId="00906542" w14:textId="77777777" w:rsidR="00605827" w:rsidRDefault="00605827" w:rsidP="00605827">
      <w:pPr>
        <w:pStyle w:val="af6"/>
      </w:pPr>
    </w:p>
    <w:p w14:paraId="3E8933D9" w14:textId="77777777" w:rsidR="00605827" w:rsidRDefault="00605827" w:rsidP="00605827">
      <w:pPr>
        <w:pStyle w:val="af6"/>
      </w:pPr>
      <w:r>
        <w:t xml:space="preserve">    public Todo getTodo() {</w:t>
      </w:r>
    </w:p>
    <w:p w14:paraId="3096DF61" w14:textId="77777777" w:rsidR="00605827" w:rsidRDefault="00605827" w:rsidP="00605827">
      <w:pPr>
        <w:pStyle w:val="af6"/>
      </w:pPr>
      <w:r>
        <w:t xml:space="preserve">        return todo;</w:t>
      </w:r>
    </w:p>
    <w:p w14:paraId="27045F7C" w14:textId="77777777" w:rsidR="00605827" w:rsidRDefault="00605827" w:rsidP="00605827">
      <w:pPr>
        <w:pStyle w:val="af6"/>
      </w:pPr>
      <w:r>
        <w:t xml:space="preserve">    }</w:t>
      </w:r>
    </w:p>
    <w:p w14:paraId="6DCFEA51" w14:textId="77777777" w:rsidR="00605827" w:rsidRDefault="00605827" w:rsidP="00605827">
      <w:pPr>
        <w:pStyle w:val="af6"/>
      </w:pPr>
    </w:p>
    <w:p w14:paraId="5C5D1032" w14:textId="77777777" w:rsidR="00605827" w:rsidRDefault="00605827" w:rsidP="00605827">
      <w:pPr>
        <w:pStyle w:val="af6"/>
      </w:pPr>
      <w:r>
        <w:t xml:space="preserve">    public List&lt;Todo&gt; getTodoList() {</w:t>
      </w:r>
    </w:p>
    <w:p w14:paraId="79434838" w14:textId="77777777" w:rsidR="00605827" w:rsidRDefault="00605827" w:rsidP="00605827">
      <w:pPr>
        <w:pStyle w:val="af6"/>
      </w:pPr>
      <w:r>
        <w:t xml:space="preserve">        return todoList;</w:t>
      </w:r>
    </w:p>
    <w:p w14:paraId="2536886D" w14:textId="77777777" w:rsidR="00605827" w:rsidRDefault="00605827" w:rsidP="00605827">
      <w:pPr>
        <w:pStyle w:val="af6"/>
      </w:pPr>
      <w:r>
        <w:t xml:space="preserve">    }</w:t>
      </w:r>
    </w:p>
    <w:p w14:paraId="381C8FA5" w14:textId="77777777" w:rsidR="00605827" w:rsidRDefault="00605827" w:rsidP="00605827">
      <w:pPr>
        <w:pStyle w:val="af6"/>
      </w:pPr>
    </w:p>
    <w:p w14:paraId="3ABF82CF" w14:textId="77777777" w:rsidR="00605827" w:rsidRDefault="00605827" w:rsidP="00605827">
      <w:pPr>
        <w:pStyle w:val="af6"/>
      </w:pPr>
      <w:r>
        <w:t xml:space="preserve">    @PostConstruct</w:t>
      </w:r>
    </w:p>
    <w:p w14:paraId="600A1F2E" w14:textId="77777777" w:rsidR="00605827" w:rsidRDefault="00605827" w:rsidP="00605827">
      <w:pPr>
        <w:pStyle w:val="af6"/>
      </w:pPr>
      <w:r>
        <w:t xml:space="preserve">    public void init() {</w:t>
      </w:r>
    </w:p>
    <w:p w14:paraId="7F5B1BB2" w14:textId="77777777" w:rsidR="00605827" w:rsidRDefault="00605827" w:rsidP="00605827">
      <w:pPr>
        <w:pStyle w:val="af6"/>
      </w:pPr>
      <w:r>
        <w:t xml:space="preserve">        todoList = todoService.findAll();</w:t>
      </w:r>
    </w:p>
    <w:p w14:paraId="654282C2" w14:textId="77777777" w:rsidR="00605827" w:rsidRDefault="00605827" w:rsidP="00605827">
      <w:pPr>
        <w:pStyle w:val="af6"/>
      </w:pPr>
      <w:r>
        <w:t xml:space="preserve">    }</w:t>
      </w:r>
    </w:p>
    <w:p w14:paraId="439F397F" w14:textId="77777777" w:rsidR="00605827" w:rsidRDefault="00605827" w:rsidP="00605827">
      <w:pPr>
        <w:pStyle w:val="af6"/>
      </w:pPr>
    </w:p>
    <w:p w14:paraId="4E6DA1FD" w14:textId="77777777" w:rsidR="00605827" w:rsidRDefault="00605827" w:rsidP="00605827">
      <w:pPr>
        <w:pStyle w:val="af6"/>
      </w:pPr>
      <w:r>
        <w:t xml:space="preserve">    public String create() {</w:t>
      </w:r>
    </w:p>
    <w:p w14:paraId="5EEC537B" w14:textId="77777777" w:rsidR="00605827" w:rsidRDefault="00605827" w:rsidP="00605827">
      <w:pPr>
        <w:pStyle w:val="af6"/>
      </w:pPr>
      <w:r>
        <w:t xml:space="preserve">        try {</w:t>
      </w:r>
    </w:p>
    <w:p w14:paraId="2B4B7718" w14:textId="77777777" w:rsidR="00605827" w:rsidRDefault="00605827" w:rsidP="00605827">
      <w:pPr>
        <w:pStyle w:val="af6"/>
      </w:pPr>
      <w:r>
        <w:t xml:space="preserve">            todoService.create(todo);</w:t>
      </w:r>
    </w:p>
    <w:p w14:paraId="09248C4B" w14:textId="77777777" w:rsidR="00605827" w:rsidRDefault="00605827" w:rsidP="00605827">
      <w:pPr>
        <w:pStyle w:val="af6"/>
      </w:pPr>
      <w:r>
        <w:t xml:space="preserve">        } catch (BusinessException e) {</w:t>
      </w:r>
    </w:p>
    <w:p w14:paraId="5A26D20A" w14:textId="77777777" w:rsidR="00605827" w:rsidRDefault="00605827" w:rsidP="00605827">
      <w:pPr>
        <w:pStyle w:val="af6"/>
      </w:pPr>
      <w:r>
        <w:t xml:space="preserve">            FacesContext.getCurrentInstance()</w:t>
      </w:r>
    </w:p>
    <w:p w14:paraId="1E54BDB3" w14:textId="77777777" w:rsidR="00605827" w:rsidRDefault="00605827" w:rsidP="00605827">
      <w:pPr>
        <w:pStyle w:val="af6"/>
      </w:pPr>
      <w:r>
        <w:t xml:space="preserve">                    .addMessage(null, new FacesMessage(FacesMessage.SEVERITY_ERROR, e.getMessage(), null));</w:t>
      </w:r>
    </w:p>
    <w:p w14:paraId="33FE3D5E" w14:textId="77777777" w:rsidR="00605827" w:rsidRDefault="00605827" w:rsidP="00605827">
      <w:pPr>
        <w:pStyle w:val="af6"/>
      </w:pPr>
      <w:r>
        <w:t xml:space="preserve">            return "list.xhtml";</w:t>
      </w:r>
    </w:p>
    <w:p w14:paraId="3B85019C" w14:textId="77777777" w:rsidR="00605827" w:rsidRDefault="00605827" w:rsidP="00605827">
      <w:pPr>
        <w:pStyle w:val="af6"/>
      </w:pPr>
      <w:r>
        <w:t xml:space="preserve">        }</w:t>
      </w:r>
    </w:p>
    <w:p w14:paraId="789B9BEE" w14:textId="77777777" w:rsidR="00605827" w:rsidRDefault="00605827" w:rsidP="00605827">
      <w:pPr>
        <w:pStyle w:val="af6"/>
      </w:pPr>
      <w:r>
        <w:t xml:space="preserve">        FacesContext.getCurrentInstance().getExternalContext().getFlash().setKeepMessages(true);</w:t>
      </w:r>
    </w:p>
    <w:p w14:paraId="04B9E6A3" w14:textId="77777777" w:rsidR="00605827" w:rsidRDefault="00605827" w:rsidP="00605827">
      <w:pPr>
        <w:pStyle w:val="af6"/>
      </w:pPr>
      <w:r>
        <w:t xml:space="preserve">        FacesContext.getCurrentInstance()</w:t>
      </w:r>
    </w:p>
    <w:p w14:paraId="6AD1A15A" w14:textId="77777777" w:rsidR="00605827" w:rsidRDefault="00605827" w:rsidP="00605827">
      <w:pPr>
        <w:pStyle w:val="af6"/>
      </w:pPr>
      <w:r>
        <w:t xml:space="preserve">                .addMessage(null, new FacesMessage(FacesMessage.SEVERITY_INFO, "Created successfully!", null));</w:t>
      </w:r>
    </w:p>
    <w:p w14:paraId="0727E4FF" w14:textId="77777777" w:rsidR="00605827" w:rsidRDefault="00605827" w:rsidP="00605827">
      <w:pPr>
        <w:pStyle w:val="af6"/>
      </w:pPr>
    </w:p>
    <w:p w14:paraId="2088C250" w14:textId="77777777" w:rsidR="00605827" w:rsidRDefault="00605827" w:rsidP="00605827">
      <w:pPr>
        <w:pStyle w:val="af6"/>
      </w:pPr>
      <w:r>
        <w:t xml:space="preserve">        return "list.xhtml?faces-redirect=true";</w:t>
      </w:r>
    </w:p>
    <w:p w14:paraId="399328F7" w14:textId="77777777" w:rsidR="00605827" w:rsidRDefault="00605827" w:rsidP="00605827">
      <w:pPr>
        <w:pStyle w:val="af6"/>
      </w:pPr>
      <w:r>
        <w:t xml:space="preserve">    }</w:t>
      </w:r>
    </w:p>
    <w:p w14:paraId="5D976485" w14:textId="77777777" w:rsidR="00605827" w:rsidRDefault="00605827" w:rsidP="00605827">
      <w:pPr>
        <w:pStyle w:val="af6"/>
      </w:pPr>
    </w:p>
    <w:p w14:paraId="13F82586" w14:textId="77777777" w:rsidR="00605827" w:rsidRPr="00605827" w:rsidRDefault="00605827" w:rsidP="00605827">
      <w:pPr>
        <w:pStyle w:val="af6"/>
        <w:rPr>
          <w:highlight w:val="yellow"/>
        </w:rPr>
      </w:pPr>
      <w:r>
        <w:t xml:space="preserve">    </w:t>
      </w:r>
      <w:r w:rsidRPr="00605827">
        <w:rPr>
          <w:highlight w:val="yellow"/>
        </w:rPr>
        <w:t>public String finish(Integer todoId) {</w:t>
      </w:r>
    </w:p>
    <w:p w14:paraId="31C44C0A" w14:textId="77777777" w:rsidR="00605827" w:rsidRPr="00605827" w:rsidRDefault="00605827" w:rsidP="00605827">
      <w:pPr>
        <w:pStyle w:val="af6"/>
        <w:rPr>
          <w:highlight w:val="yellow"/>
        </w:rPr>
      </w:pPr>
      <w:r w:rsidRPr="00605827">
        <w:rPr>
          <w:highlight w:val="yellow"/>
        </w:rPr>
        <w:t xml:space="preserve">        try {</w:t>
      </w:r>
    </w:p>
    <w:p w14:paraId="52A5E49D" w14:textId="77777777" w:rsidR="00605827" w:rsidRPr="00605827" w:rsidRDefault="00605827" w:rsidP="00605827">
      <w:pPr>
        <w:pStyle w:val="af6"/>
        <w:rPr>
          <w:highlight w:val="yellow"/>
        </w:rPr>
      </w:pPr>
      <w:r w:rsidRPr="00605827">
        <w:rPr>
          <w:highlight w:val="yellow"/>
        </w:rPr>
        <w:t xml:space="preserve">            todoService.finish(todoId);</w:t>
      </w:r>
    </w:p>
    <w:p w14:paraId="414031BA" w14:textId="77777777" w:rsidR="00605827" w:rsidRPr="00605827" w:rsidRDefault="00605827" w:rsidP="00605827">
      <w:pPr>
        <w:pStyle w:val="af6"/>
        <w:rPr>
          <w:highlight w:val="yellow"/>
        </w:rPr>
      </w:pPr>
      <w:r w:rsidRPr="00605827">
        <w:rPr>
          <w:highlight w:val="yellow"/>
        </w:rPr>
        <w:t xml:space="preserve">        } catch (BusinessException e) {</w:t>
      </w:r>
    </w:p>
    <w:p w14:paraId="56C08C7A" w14:textId="77777777" w:rsidR="00605827" w:rsidRPr="00605827" w:rsidRDefault="00605827" w:rsidP="00605827">
      <w:pPr>
        <w:pStyle w:val="af6"/>
        <w:rPr>
          <w:highlight w:val="yellow"/>
        </w:rPr>
      </w:pPr>
      <w:r w:rsidRPr="00605827">
        <w:rPr>
          <w:highlight w:val="yellow"/>
        </w:rPr>
        <w:t xml:space="preserve">            FacesContext.getCurrentInstance()</w:t>
      </w:r>
    </w:p>
    <w:p w14:paraId="33DA1158" w14:textId="77777777" w:rsidR="00605827" w:rsidRPr="00605827" w:rsidRDefault="00605827" w:rsidP="00605827">
      <w:pPr>
        <w:pStyle w:val="af6"/>
        <w:rPr>
          <w:highlight w:val="yellow"/>
        </w:rPr>
      </w:pPr>
      <w:r w:rsidRPr="00605827">
        <w:rPr>
          <w:highlight w:val="yellow"/>
        </w:rPr>
        <w:t xml:space="preserve">                    .addMessage(null, new FacesMessage(FacesMessage.SEVERITY_ERROR, e.getMessage(), null));</w:t>
      </w:r>
    </w:p>
    <w:p w14:paraId="4FD81B75" w14:textId="77777777" w:rsidR="00605827" w:rsidRPr="00605827" w:rsidRDefault="00605827" w:rsidP="00605827">
      <w:pPr>
        <w:pStyle w:val="af6"/>
        <w:rPr>
          <w:highlight w:val="yellow"/>
        </w:rPr>
      </w:pPr>
      <w:r w:rsidRPr="00605827">
        <w:rPr>
          <w:highlight w:val="yellow"/>
        </w:rPr>
        <w:t xml:space="preserve">            return "list.xhtml";</w:t>
      </w:r>
    </w:p>
    <w:p w14:paraId="30A24414" w14:textId="77777777" w:rsidR="00605827" w:rsidRPr="00605827" w:rsidRDefault="00605827" w:rsidP="00605827">
      <w:pPr>
        <w:pStyle w:val="af6"/>
        <w:rPr>
          <w:highlight w:val="yellow"/>
        </w:rPr>
      </w:pPr>
      <w:r w:rsidRPr="00605827">
        <w:rPr>
          <w:highlight w:val="yellow"/>
        </w:rPr>
        <w:t xml:space="preserve">        }</w:t>
      </w:r>
    </w:p>
    <w:p w14:paraId="5C1A6E4F" w14:textId="77777777" w:rsidR="00605827" w:rsidRPr="00605827" w:rsidRDefault="00605827" w:rsidP="00605827">
      <w:pPr>
        <w:pStyle w:val="af6"/>
        <w:rPr>
          <w:highlight w:val="yellow"/>
        </w:rPr>
      </w:pPr>
      <w:r w:rsidRPr="00605827">
        <w:rPr>
          <w:highlight w:val="yellow"/>
        </w:rPr>
        <w:t xml:space="preserve">        FacesContext.getCurrentInstance().getExternalContext().getFlash().setKeepMessages(true);</w:t>
      </w:r>
    </w:p>
    <w:p w14:paraId="7D06ABA1" w14:textId="77777777" w:rsidR="00605827" w:rsidRPr="00605827" w:rsidRDefault="00605827" w:rsidP="00605827">
      <w:pPr>
        <w:pStyle w:val="af6"/>
        <w:rPr>
          <w:highlight w:val="yellow"/>
        </w:rPr>
      </w:pPr>
      <w:r w:rsidRPr="00605827">
        <w:rPr>
          <w:highlight w:val="yellow"/>
        </w:rPr>
        <w:t xml:space="preserve">        FacesContext.getCurrentInstance()</w:t>
      </w:r>
    </w:p>
    <w:p w14:paraId="03F34504" w14:textId="77777777" w:rsidR="00605827" w:rsidRPr="00605827" w:rsidRDefault="00605827" w:rsidP="00605827">
      <w:pPr>
        <w:pStyle w:val="af6"/>
        <w:rPr>
          <w:highlight w:val="yellow"/>
        </w:rPr>
      </w:pPr>
      <w:r w:rsidRPr="00605827">
        <w:rPr>
          <w:highlight w:val="yellow"/>
        </w:rPr>
        <w:t xml:space="preserve">                .addMessage(null, new FacesMessage(FacesMessage.SEVERITY_INFO, "Finished successfully!", null));</w:t>
      </w:r>
    </w:p>
    <w:p w14:paraId="26AB51F1" w14:textId="77777777" w:rsidR="00605827" w:rsidRPr="00605827" w:rsidRDefault="00605827" w:rsidP="00605827">
      <w:pPr>
        <w:pStyle w:val="af6"/>
        <w:rPr>
          <w:highlight w:val="yellow"/>
        </w:rPr>
      </w:pPr>
    </w:p>
    <w:p w14:paraId="157359D4" w14:textId="77777777" w:rsidR="00605827" w:rsidRPr="00605827" w:rsidRDefault="00605827" w:rsidP="00605827">
      <w:pPr>
        <w:pStyle w:val="af6"/>
        <w:rPr>
          <w:highlight w:val="yellow"/>
        </w:rPr>
      </w:pPr>
      <w:r w:rsidRPr="00605827">
        <w:rPr>
          <w:highlight w:val="yellow"/>
        </w:rPr>
        <w:t xml:space="preserve">        return "list.xhtml?faces-redirect=true";</w:t>
      </w:r>
    </w:p>
    <w:p w14:paraId="0549D43D" w14:textId="77777777" w:rsidR="00605827" w:rsidRDefault="00605827" w:rsidP="00605827">
      <w:pPr>
        <w:pStyle w:val="af6"/>
      </w:pPr>
      <w:r w:rsidRPr="00605827">
        <w:rPr>
          <w:highlight w:val="yellow"/>
        </w:rPr>
        <w:t xml:space="preserve">    }</w:t>
      </w:r>
    </w:p>
    <w:p w14:paraId="7D63D291" w14:textId="0EC5DFBA" w:rsidR="00605827" w:rsidRDefault="00605827" w:rsidP="00605827">
      <w:pPr>
        <w:pStyle w:val="af6"/>
      </w:pPr>
      <w:r>
        <w:t>}</w:t>
      </w:r>
    </w:p>
    <w:p w14:paraId="58249FDC" w14:textId="77777777" w:rsidR="00203AB5" w:rsidRDefault="00203AB5" w:rsidP="00DA591C"/>
    <w:p w14:paraId="1015AB18" w14:textId="67A2C7E1" w:rsidR="00203AB5" w:rsidRDefault="00203AB5" w:rsidP="00203AB5">
      <w:pPr>
        <w:pStyle w:val="4"/>
      </w:pPr>
      <w:r>
        <w:t>list.xhtml</w:t>
      </w:r>
      <w:r>
        <w:rPr>
          <w:rFonts w:hint="eastAsia"/>
        </w:rPr>
        <w:t>の修正</w:t>
      </w:r>
    </w:p>
    <w:p w14:paraId="6ADAF228" w14:textId="4DC0005C" w:rsidR="00203AB5" w:rsidRDefault="009E1155" w:rsidP="00203AB5">
      <w:r>
        <w:t>xhml</w:t>
      </w:r>
      <w:r>
        <w:rPr>
          <w:rFonts w:hint="eastAsia"/>
        </w:rPr>
        <w:t>に完了ボタンを追加する。</w:t>
      </w:r>
    </w:p>
    <w:p w14:paraId="48E5C858" w14:textId="77777777" w:rsidR="007C0D3D" w:rsidRDefault="007C0D3D" w:rsidP="007C0D3D">
      <w:pPr>
        <w:pStyle w:val="af6"/>
      </w:pPr>
      <w:r>
        <w:t>&lt;?xml version='1.0' encoding='UTF-8' ?&gt;</w:t>
      </w:r>
    </w:p>
    <w:p w14:paraId="3243BC13" w14:textId="77777777" w:rsidR="007C0D3D" w:rsidRDefault="007C0D3D" w:rsidP="007C0D3D">
      <w:pPr>
        <w:pStyle w:val="af6"/>
      </w:pPr>
      <w:r>
        <w:t>&lt;!DOCTYPE html PUBLIC "-//W3C//DTD XHTML 1.0 Transitional//EN" "http://www.w3.org/TR/xhtml1/DTD/xhtml1-transitional.dtd"&gt;</w:t>
      </w:r>
    </w:p>
    <w:p w14:paraId="6B92F227" w14:textId="77777777" w:rsidR="007C0D3D" w:rsidRDefault="007C0D3D" w:rsidP="007C0D3D">
      <w:pPr>
        <w:pStyle w:val="af6"/>
      </w:pPr>
      <w:r>
        <w:t>&lt;html xmlns="http://www.w3.org/1999/xhtml"</w:t>
      </w:r>
    </w:p>
    <w:p w14:paraId="7F60A66B" w14:textId="77777777" w:rsidR="007C0D3D" w:rsidRDefault="007C0D3D" w:rsidP="007C0D3D">
      <w:pPr>
        <w:pStyle w:val="af6"/>
      </w:pPr>
      <w:r>
        <w:t xml:space="preserve">      xmlns:h="http://xmlns.jcp.org/jsf/html"</w:t>
      </w:r>
    </w:p>
    <w:p w14:paraId="39DD5893" w14:textId="77777777" w:rsidR="007C0D3D" w:rsidRDefault="007C0D3D" w:rsidP="007C0D3D">
      <w:pPr>
        <w:pStyle w:val="af6"/>
      </w:pPr>
      <w:r>
        <w:t xml:space="preserve">      xmlns:f="http://xmlns.jcp.org/jsf/core"&gt;</w:t>
      </w:r>
    </w:p>
    <w:p w14:paraId="7B9BC30F" w14:textId="77777777" w:rsidR="007C0D3D" w:rsidRDefault="007C0D3D" w:rsidP="007C0D3D">
      <w:pPr>
        <w:pStyle w:val="af6"/>
      </w:pPr>
      <w:r>
        <w:t xml:space="preserve">    &lt;h:head&gt;</w:t>
      </w:r>
    </w:p>
    <w:p w14:paraId="2197177A" w14:textId="77777777" w:rsidR="007C0D3D" w:rsidRDefault="007C0D3D" w:rsidP="007C0D3D">
      <w:pPr>
        <w:pStyle w:val="af6"/>
      </w:pPr>
      <w:r>
        <w:t xml:space="preserve">        &lt;title&gt;Todo List&lt;/title&gt;</w:t>
      </w:r>
    </w:p>
    <w:p w14:paraId="3C6C7511" w14:textId="77777777" w:rsidR="007C0D3D" w:rsidRDefault="007C0D3D" w:rsidP="007C0D3D">
      <w:pPr>
        <w:pStyle w:val="af6"/>
      </w:pPr>
      <w:r>
        <w:t xml:space="preserve">        &lt;style type="text/css"&gt;</w:t>
      </w:r>
    </w:p>
    <w:p w14:paraId="27D3ED89" w14:textId="77777777" w:rsidR="007C0D3D" w:rsidRDefault="007C0D3D" w:rsidP="007C0D3D">
      <w:pPr>
        <w:pStyle w:val="af6"/>
      </w:pPr>
      <w:r>
        <w:t xml:space="preserve">            .strike {</w:t>
      </w:r>
    </w:p>
    <w:p w14:paraId="084C6AE1" w14:textId="77777777" w:rsidR="007C0D3D" w:rsidRDefault="007C0D3D" w:rsidP="007C0D3D">
      <w:pPr>
        <w:pStyle w:val="af6"/>
      </w:pPr>
      <w:r>
        <w:t xml:space="preserve">                text-decoration: line-through;</w:t>
      </w:r>
    </w:p>
    <w:p w14:paraId="76ACDF80" w14:textId="77777777" w:rsidR="007C0D3D" w:rsidRDefault="007C0D3D" w:rsidP="007C0D3D">
      <w:pPr>
        <w:pStyle w:val="af6"/>
      </w:pPr>
      <w:r>
        <w:t xml:space="preserve">            }</w:t>
      </w:r>
    </w:p>
    <w:p w14:paraId="61072051" w14:textId="77777777" w:rsidR="007C0D3D" w:rsidRDefault="007C0D3D" w:rsidP="007C0D3D">
      <w:pPr>
        <w:pStyle w:val="af6"/>
      </w:pPr>
      <w:r>
        <w:t xml:space="preserve">            .alert {</w:t>
      </w:r>
    </w:p>
    <w:p w14:paraId="696FB624" w14:textId="77777777" w:rsidR="007C0D3D" w:rsidRDefault="007C0D3D" w:rsidP="007C0D3D">
      <w:pPr>
        <w:pStyle w:val="af6"/>
      </w:pPr>
      <w:r>
        <w:t xml:space="preserve">                border: 1px solid;</w:t>
      </w:r>
    </w:p>
    <w:p w14:paraId="7DAB606F" w14:textId="77777777" w:rsidR="007C0D3D" w:rsidRDefault="007C0D3D" w:rsidP="007C0D3D">
      <w:pPr>
        <w:pStyle w:val="af6"/>
      </w:pPr>
      <w:r>
        <w:t xml:space="preserve">                padding: 3px;</w:t>
      </w:r>
    </w:p>
    <w:p w14:paraId="329F8EF7" w14:textId="77777777" w:rsidR="007C0D3D" w:rsidRDefault="007C0D3D" w:rsidP="007C0D3D">
      <w:pPr>
        <w:pStyle w:val="af6"/>
      </w:pPr>
      <w:r>
        <w:t xml:space="preserve">                width: 80%;</w:t>
      </w:r>
    </w:p>
    <w:p w14:paraId="2E3C7153" w14:textId="77777777" w:rsidR="007C0D3D" w:rsidRDefault="007C0D3D" w:rsidP="007C0D3D">
      <w:pPr>
        <w:pStyle w:val="af6"/>
      </w:pPr>
      <w:r>
        <w:t xml:space="preserve">            }</w:t>
      </w:r>
    </w:p>
    <w:p w14:paraId="5FD43D97" w14:textId="77777777" w:rsidR="007C0D3D" w:rsidRDefault="007C0D3D" w:rsidP="007C0D3D">
      <w:pPr>
        <w:pStyle w:val="af6"/>
      </w:pPr>
      <w:r>
        <w:t xml:space="preserve">            .alert-error {</w:t>
      </w:r>
    </w:p>
    <w:p w14:paraId="6C4BABC9" w14:textId="77777777" w:rsidR="007C0D3D" w:rsidRDefault="007C0D3D" w:rsidP="007C0D3D">
      <w:pPr>
        <w:pStyle w:val="af6"/>
      </w:pPr>
      <w:r>
        <w:t xml:space="preserve">                background-color: #c60f13;</w:t>
      </w:r>
    </w:p>
    <w:p w14:paraId="2E0A275F" w14:textId="77777777" w:rsidR="007C0D3D" w:rsidRDefault="007C0D3D" w:rsidP="007C0D3D">
      <w:pPr>
        <w:pStyle w:val="af6"/>
      </w:pPr>
      <w:r>
        <w:t xml:space="preserve">                border-color: #970b0e;</w:t>
      </w:r>
    </w:p>
    <w:p w14:paraId="569529F9" w14:textId="77777777" w:rsidR="007C0D3D" w:rsidRDefault="007C0D3D" w:rsidP="007C0D3D">
      <w:pPr>
        <w:pStyle w:val="af6"/>
      </w:pPr>
      <w:r>
        <w:t xml:space="preserve">                color: white;</w:t>
      </w:r>
    </w:p>
    <w:p w14:paraId="337813B8" w14:textId="77777777" w:rsidR="007C0D3D" w:rsidRDefault="007C0D3D" w:rsidP="007C0D3D">
      <w:pPr>
        <w:pStyle w:val="af6"/>
      </w:pPr>
      <w:r>
        <w:t xml:space="preserve">            }</w:t>
      </w:r>
    </w:p>
    <w:p w14:paraId="209940A7" w14:textId="77777777" w:rsidR="007C0D3D" w:rsidRDefault="007C0D3D" w:rsidP="007C0D3D">
      <w:pPr>
        <w:pStyle w:val="af6"/>
      </w:pPr>
      <w:r>
        <w:t xml:space="preserve">            .alert-success {</w:t>
      </w:r>
    </w:p>
    <w:p w14:paraId="32521319" w14:textId="77777777" w:rsidR="007C0D3D" w:rsidRDefault="007C0D3D" w:rsidP="007C0D3D">
      <w:pPr>
        <w:pStyle w:val="af6"/>
      </w:pPr>
      <w:r>
        <w:t xml:space="preserve">                background-color: #5da423;</w:t>
      </w:r>
    </w:p>
    <w:p w14:paraId="11B3640D" w14:textId="77777777" w:rsidR="007C0D3D" w:rsidRDefault="007C0D3D" w:rsidP="007C0D3D">
      <w:pPr>
        <w:pStyle w:val="af6"/>
      </w:pPr>
      <w:r>
        <w:t xml:space="preserve">                border-color: #457a1a;</w:t>
      </w:r>
    </w:p>
    <w:p w14:paraId="2A120284" w14:textId="77777777" w:rsidR="007C0D3D" w:rsidRDefault="007C0D3D" w:rsidP="007C0D3D">
      <w:pPr>
        <w:pStyle w:val="af6"/>
      </w:pPr>
      <w:r>
        <w:t xml:space="preserve">                color: white;</w:t>
      </w:r>
    </w:p>
    <w:p w14:paraId="0FF759D9" w14:textId="77777777" w:rsidR="007C0D3D" w:rsidRDefault="007C0D3D" w:rsidP="007C0D3D">
      <w:pPr>
        <w:pStyle w:val="af6"/>
      </w:pPr>
      <w:r>
        <w:t xml:space="preserve">            }</w:t>
      </w:r>
    </w:p>
    <w:p w14:paraId="1F3E8FC8" w14:textId="77777777" w:rsidR="007C0D3D" w:rsidRDefault="007C0D3D" w:rsidP="007C0D3D">
      <w:pPr>
        <w:pStyle w:val="af6"/>
      </w:pPr>
      <w:r>
        <w:t xml:space="preserve">        &lt;/style&gt;</w:t>
      </w:r>
    </w:p>
    <w:p w14:paraId="3E1EBD1B" w14:textId="77777777" w:rsidR="007C0D3D" w:rsidRDefault="007C0D3D" w:rsidP="007C0D3D">
      <w:pPr>
        <w:pStyle w:val="af6"/>
      </w:pPr>
      <w:r>
        <w:t xml:space="preserve">    &lt;/h:head&gt;</w:t>
      </w:r>
    </w:p>
    <w:p w14:paraId="3C49794B" w14:textId="77777777" w:rsidR="007C0D3D" w:rsidRDefault="007C0D3D" w:rsidP="007C0D3D">
      <w:pPr>
        <w:pStyle w:val="af6"/>
      </w:pPr>
      <w:r>
        <w:t xml:space="preserve">    &lt;h:body&gt;</w:t>
      </w:r>
    </w:p>
    <w:p w14:paraId="69BF0CD5" w14:textId="77777777" w:rsidR="007C0D3D" w:rsidRDefault="007C0D3D" w:rsidP="007C0D3D">
      <w:pPr>
        <w:pStyle w:val="af6"/>
      </w:pPr>
      <w:r>
        <w:t xml:space="preserve">        &lt;h:messages layout="table" styleClass="alert alert-success" rendered="#{facesContext.maximumSeverity.ordinal == 0}" /&gt;</w:t>
      </w:r>
    </w:p>
    <w:p w14:paraId="615C385E" w14:textId="77777777" w:rsidR="007C0D3D" w:rsidRDefault="007C0D3D" w:rsidP="007C0D3D">
      <w:pPr>
        <w:pStyle w:val="af6"/>
      </w:pPr>
      <w:r>
        <w:t xml:space="preserve">        &lt;h:messages layout="table" styleClass="alert alert-error"  rendered="#{facesContext.maximumSeverity.ordinal &gt; 0}"/&gt;</w:t>
      </w:r>
    </w:p>
    <w:p w14:paraId="29EB6B0E" w14:textId="77777777" w:rsidR="007C0D3D" w:rsidRDefault="007C0D3D" w:rsidP="007C0D3D">
      <w:pPr>
        <w:pStyle w:val="af6"/>
      </w:pPr>
      <w:r>
        <w:t xml:space="preserve">        &lt;h2&gt;Create Todo&lt;/h2&gt;</w:t>
      </w:r>
    </w:p>
    <w:p w14:paraId="4776CA0F" w14:textId="77777777" w:rsidR="007C0D3D" w:rsidRDefault="007C0D3D" w:rsidP="007C0D3D">
      <w:pPr>
        <w:pStyle w:val="af6"/>
      </w:pPr>
      <w:r>
        <w:t xml:space="preserve">        &lt;h:form&gt;</w:t>
      </w:r>
    </w:p>
    <w:p w14:paraId="3332705A" w14:textId="77777777" w:rsidR="007C0D3D" w:rsidRDefault="007C0D3D" w:rsidP="007C0D3D">
      <w:pPr>
        <w:pStyle w:val="af6"/>
      </w:pPr>
      <w:r>
        <w:t xml:space="preserve">            &lt;h:panelGrid columns="2"&gt;</w:t>
      </w:r>
    </w:p>
    <w:p w14:paraId="310CEA70" w14:textId="77777777" w:rsidR="007C0D3D" w:rsidRDefault="007C0D3D" w:rsidP="007C0D3D">
      <w:pPr>
        <w:pStyle w:val="af6"/>
      </w:pPr>
      <w:r>
        <w:t xml:space="preserve">                &lt;h:outputLabel value="Title: " /&gt;</w:t>
      </w:r>
    </w:p>
    <w:p w14:paraId="578A97F0" w14:textId="77777777" w:rsidR="007C0D3D" w:rsidRDefault="007C0D3D" w:rsidP="007C0D3D">
      <w:pPr>
        <w:pStyle w:val="af6"/>
      </w:pPr>
      <w:r>
        <w:t xml:space="preserve">                &lt;h:inputText value="#{todoController.todo.todoTitle}" /&gt;</w:t>
      </w:r>
    </w:p>
    <w:p w14:paraId="7AF3B670" w14:textId="77777777" w:rsidR="007C0D3D" w:rsidRDefault="007C0D3D" w:rsidP="007C0D3D">
      <w:pPr>
        <w:pStyle w:val="af6"/>
      </w:pPr>
      <w:r>
        <w:t xml:space="preserve">                &lt;h:commandButton value="Create" action="#{todoController.create}" /&gt;</w:t>
      </w:r>
    </w:p>
    <w:p w14:paraId="72AAE83C" w14:textId="77777777" w:rsidR="007C0D3D" w:rsidRDefault="007C0D3D" w:rsidP="007C0D3D">
      <w:pPr>
        <w:pStyle w:val="af6"/>
      </w:pPr>
      <w:r>
        <w:t xml:space="preserve">            &lt;/h:panelGrid&gt;</w:t>
      </w:r>
    </w:p>
    <w:p w14:paraId="219C4840" w14:textId="77777777" w:rsidR="007C0D3D" w:rsidRDefault="007C0D3D" w:rsidP="007C0D3D">
      <w:pPr>
        <w:pStyle w:val="af6"/>
      </w:pPr>
      <w:r>
        <w:t xml:space="preserve">        &lt;/h:form&gt;</w:t>
      </w:r>
    </w:p>
    <w:p w14:paraId="038C7BDF" w14:textId="77777777" w:rsidR="007C0D3D" w:rsidRDefault="007C0D3D" w:rsidP="007C0D3D">
      <w:pPr>
        <w:pStyle w:val="af6"/>
      </w:pPr>
    </w:p>
    <w:p w14:paraId="3F78CB77" w14:textId="77777777" w:rsidR="007C0D3D" w:rsidRDefault="007C0D3D" w:rsidP="007C0D3D">
      <w:pPr>
        <w:pStyle w:val="af6"/>
      </w:pPr>
      <w:r>
        <w:t xml:space="preserve">        &lt;h2&gt;Todo List&lt;/h2&gt;</w:t>
      </w:r>
    </w:p>
    <w:p w14:paraId="18226994" w14:textId="77777777" w:rsidR="007C0D3D" w:rsidRDefault="007C0D3D" w:rsidP="007C0D3D">
      <w:pPr>
        <w:pStyle w:val="af6"/>
      </w:pPr>
    </w:p>
    <w:p w14:paraId="7B3901F8" w14:textId="77777777" w:rsidR="007C0D3D" w:rsidRDefault="007C0D3D" w:rsidP="007C0D3D">
      <w:pPr>
        <w:pStyle w:val="af6"/>
      </w:pPr>
      <w:r>
        <w:t xml:space="preserve">        &lt;h:dataTable value="#{todoController.todoList}" var="todo"&gt;</w:t>
      </w:r>
    </w:p>
    <w:p w14:paraId="550D7191" w14:textId="77777777" w:rsidR="007C0D3D" w:rsidRDefault="007C0D3D" w:rsidP="007C0D3D">
      <w:pPr>
        <w:pStyle w:val="af6"/>
      </w:pPr>
      <w:r>
        <w:t xml:space="preserve">            &lt;h:column&gt;</w:t>
      </w:r>
    </w:p>
    <w:p w14:paraId="7FCAA5DB" w14:textId="77777777" w:rsidR="007C0D3D" w:rsidRDefault="007C0D3D" w:rsidP="007C0D3D">
      <w:pPr>
        <w:pStyle w:val="af6"/>
      </w:pPr>
      <w:r>
        <w:t xml:space="preserve">                &lt;f:facet name="header"&gt;</w:t>
      </w:r>
    </w:p>
    <w:p w14:paraId="1C49CF20" w14:textId="77777777" w:rsidR="007C0D3D" w:rsidRDefault="007C0D3D" w:rsidP="007C0D3D">
      <w:pPr>
        <w:pStyle w:val="af6"/>
      </w:pPr>
      <w:r>
        <w:t xml:space="preserve">                    &lt;h:outputText value="Titile" /&gt;</w:t>
      </w:r>
    </w:p>
    <w:p w14:paraId="569BCF2C" w14:textId="77777777" w:rsidR="007C0D3D" w:rsidRDefault="007C0D3D" w:rsidP="007C0D3D">
      <w:pPr>
        <w:pStyle w:val="af6"/>
      </w:pPr>
      <w:r>
        <w:t xml:space="preserve">                &lt;/f:facet&gt;</w:t>
      </w:r>
    </w:p>
    <w:p w14:paraId="3267AEF1" w14:textId="77777777" w:rsidR="007C0D3D" w:rsidRDefault="007C0D3D" w:rsidP="007C0D3D">
      <w:pPr>
        <w:pStyle w:val="af6"/>
      </w:pPr>
      <w:r>
        <w:t xml:space="preserve">                &lt;h:outputText value="#{todo.todoTitle}" rendered="#{!todo.finished}" /&gt;</w:t>
      </w:r>
    </w:p>
    <w:p w14:paraId="4EAF12DD" w14:textId="77777777" w:rsidR="007C0D3D" w:rsidRDefault="007C0D3D" w:rsidP="007C0D3D">
      <w:pPr>
        <w:pStyle w:val="af6"/>
      </w:pPr>
      <w:r>
        <w:t xml:space="preserve">                &lt;h:outputText value="#{todo.todoTitle}" rendered="#{todo.finished}" class="strike" /&gt;</w:t>
      </w:r>
    </w:p>
    <w:p w14:paraId="2D7394C8" w14:textId="77777777" w:rsidR="007C0D3D" w:rsidRDefault="007C0D3D" w:rsidP="007C0D3D">
      <w:pPr>
        <w:pStyle w:val="af6"/>
      </w:pPr>
      <w:r>
        <w:t xml:space="preserve">            &lt;/h:column&gt;</w:t>
      </w:r>
    </w:p>
    <w:p w14:paraId="461F9718" w14:textId="77777777" w:rsidR="007C0D3D" w:rsidRDefault="007C0D3D" w:rsidP="007C0D3D">
      <w:pPr>
        <w:pStyle w:val="af6"/>
      </w:pPr>
      <w:r>
        <w:t xml:space="preserve">            &lt;h:column&gt;</w:t>
      </w:r>
    </w:p>
    <w:p w14:paraId="44F456C6" w14:textId="77777777" w:rsidR="007C0D3D" w:rsidRDefault="007C0D3D" w:rsidP="007C0D3D">
      <w:pPr>
        <w:pStyle w:val="af6"/>
      </w:pPr>
      <w:r>
        <w:t xml:space="preserve">                &lt;f:facet name="header"&gt;</w:t>
      </w:r>
    </w:p>
    <w:p w14:paraId="6CB1C8B6" w14:textId="77777777" w:rsidR="007C0D3D" w:rsidRDefault="007C0D3D" w:rsidP="007C0D3D">
      <w:pPr>
        <w:pStyle w:val="af6"/>
      </w:pPr>
      <w:r>
        <w:t xml:space="preserve">                    &lt;h:outputText value="Created At" /&gt;</w:t>
      </w:r>
    </w:p>
    <w:p w14:paraId="7B6DE5B3" w14:textId="77777777" w:rsidR="007C0D3D" w:rsidRDefault="007C0D3D" w:rsidP="007C0D3D">
      <w:pPr>
        <w:pStyle w:val="af6"/>
      </w:pPr>
      <w:r>
        <w:t xml:space="preserve">                &lt;/f:facet&gt;</w:t>
      </w:r>
    </w:p>
    <w:p w14:paraId="42120055" w14:textId="77777777" w:rsidR="007C0D3D" w:rsidRDefault="007C0D3D" w:rsidP="007C0D3D">
      <w:pPr>
        <w:pStyle w:val="af6"/>
      </w:pPr>
      <w:r>
        <w:t xml:space="preserve">                &lt;h:outputText value="#{todo.createdAt}" /&gt;</w:t>
      </w:r>
    </w:p>
    <w:p w14:paraId="47A3A3E8" w14:textId="77777777" w:rsidR="007C0D3D" w:rsidRDefault="007C0D3D" w:rsidP="007C0D3D">
      <w:pPr>
        <w:pStyle w:val="af6"/>
      </w:pPr>
      <w:r>
        <w:t xml:space="preserve">            &lt;/h:column&gt;</w:t>
      </w:r>
    </w:p>
    <w:p w14:paraId="6BD3CBC0" w14:textId="77777777" w:rsidR="007C0D3D" w:rsidRPr="007C0D3D" w:rsidRDefault="007C0D3D" w:rsidP="007C0D3D">
      <w:pPr>
        <w:pStyle w:val="af6"/>
        <w:rPr>
          <w:highlight w:val="yellow"/>
        </w:rPr>
      </w:pPr>
      <w:r>
        <w:t xml:space="preserve">            </w:t>
      </w:r>
      <w:r w:rsidRPr="007C0D3D">
        <w:rPr>
          <w:highlight w:val="yellow"/>
        </w:rPr>
        <w:t>&lt;h:column&gt;</w:t>
      </w:r>
    </w:p>
    <w:p w14:paraId="373C881A" w14:textId="77777777" w:rsidR="007C0D3D" w:rsidRPr="007C0D3D" w:rsidRDefault="007C0D3D" w:rsidP="007C0D3D">
      <w:pPr>
        <w:pStyle w:val="af6"/>
        <w:rPr>
          <w:highlight w:val="yellow"/>
        </w:rPr>
      </w:pPr>
      <w:r w:rsidRPr="007C0D3D">
        <w:rPr>
          <w:highlight w:val="yellow"/>
        </w:rPr>
        <w:t xml:space="preserve">                &lt;f:facet name="header"&gt;</w:t>
      </w:r>
    </w:p>
    <w:p w14:paraId="283E10F5" w14:textId="77777777" w:rsidR="007C0D3D" w:rsidRPr="007C0D3D" w:rsidRDefault="007C0D3D" w:rsidP="007C0D3D">
      <w:pPr>
        <w:pStyle w:val="af6"/>
        <w:rPr>
          <w:highlight w:val="yellow"/>
        </w:rPr>
      </w:pPr>
      <w:r w:rsidRPr="007C0D3D">
        <w:rPr>
          <w:highlight w:val="yellow"/>
        </w:rPr>
        <w:t xml:space="preserve">                    &lt;h:outputText value="Actions" /&gt;</w:t>
      </w:r>
    </w:p>
    <w:p w14:paraId="701D53BA" w14:textId="77777777" w:rsidR="007C0D3D" w:rsidRPr="007C0D3D" w:rsidRDefault="007C0D3D" w:rsidP="007C0D3D">
      <w:pPr>
        <w:pStyle w:val="af6"/>
        <w:rPr>
          <w:highlight w:val="yellow"/>
        </w:rPr>
      </w:pPr>
      <w:r w:rsidRPr="007C0D3D">
        <w:rPr>
          <w:highlight w:val="yellow"/>
        </w:rPr>
        <w:t xml:space="preserve">                &lt;/f:facet&gt;</w:t>
      </w:r>
    </w:p>
    <w:p w14:paraId="302206C6" w14:textId="77777777" w:rsidR="007C0D3D" w:rsidRDefault="007C0D3D" w:rsidP="007C0D3D">
      <w:pPr>
        <w:pStyle w:val="af6"/>
        <w:rPr>
          <w:highlight w:val="yellow"/>
        </w:rPr>
      </w:pPr>
      <w:r w:rsidRPr="007C0D3D">
        <w:rPr>
          <w:highlight w:val="yellow"/>
        </w:rPr>
        <w:t xml:space="preserve">                &lt;h:form&gt;</w:t>
      </w:r>
    </w:p>
    <w:p w14:paraId="4925CF12" w14:textId="14A070B2" w:rsidR="004808C6" w:rsidRPr="007C0D3D" w:rsidRDefault="004808C6" w:rsidP="007C0D3D">
      <w:pPr>
        <w:pStyle w:val="af6"/>
        <w:rPr>
          <w:highlight w:val="yellow"/>
        </w:rPr>
      </w:pPr>
      <w:r>
        <w:rPr>
          <w:highlight w:val="yellow"/>
        </w:rPr>
        <w:t xml:space="preserve">                    &lt;!-- (1) --&gt;</w:t>
      </w:r>
    </w:p>
    <w:p w14:paraId="246AABAE" w14:textId="77777777" w:rsidR="007C0D3D" w:rsidRPr="007C0D3D" w:rsidRDefault="007C0D3D" w:rsidP="007C0D3D">
      <w:pPr>
        <w:pStyle w:val="af6"/>
        <w:rPr>
          <w:highlight w:val="yellow"/>
        </w:rPr>
      </w:pPr>
      <w:r w:rsidRPr="007C0D3D">
        <w:rPr>
          <w:highlight w:val="yellow"/>
        </w:rPr>
        <w:t xml:space="preserve">                    &lt;h:commandButton value="Done" action="#{todoController.finish(todo.todoId)}" /&gt;</w:t>
      </w:r>
    </w:p>
    <w:p w14:paraId="2B48EC35" w14:textId="77777777" w:rsidR="007C0D3D" w:rsidRPr="007C0D3D" w:rsidRDefault="007C0D3D" w:rsidP="007C0D3D">
      <w:pPr>
        <w:pStyle w:val="af6"/>
        <w:rPr>
          <w:highlight w:val="yellow"/>
        </w:rPr>
      </w:pPr>
      <w:r w:rsidRPr="007C0D3D">
        <w:rPr>
          <w:highlight w:val="yellow"/>
        </w:rPr>
        <w:t xml:space="preserve">                &lt;/h:form&gt;</w:t>
      </w:r>
    </w:p>
    <w:p w14:paraId="279A775C" w14:textId="77777777" w:rsidR="007C0D3D" w:rsidRDefault="007C0D3D" w:rsidP="007C0D3D">
      <w:pPr>
        <w:pStyle w:val="af6"/>
      </w:pPr>
      <w:r w:rsidRPr="007C0D3D">
        <w:rPr>
          <w:highlight w:val="yellow"/>
        </w:rPr>
        <w:t xml:space="preserve">            &lt;/h:column&gt;</w:t>
      </w:r>
    </w:p>
    <w:p w14:paraId="6BE1D08C" w14:textId="77777777" w:rsidR="007C0D3D" w:rsidRDefault="007C0D3D" w:rsidP="007C0D3D">
      <w:pPr>
        <w:pStyle w:val="af6"/>
      </w:pPr>
    </w:p>
    <w:p w14:paraId="510A79AD" w14:textId="77777777" w:rsidR="007C0D3D" w:rsidRDefault="007C0D3D" w:rsidP="007C0D3D">
      <w:pPr>
        <w:pStyle w:val="af6"/>
      </w:pPr>
      <w:r>
        <w:t xml:space="preserve">        &lt;/h:dataTable&gt;</w:t>
      </w:r>
    </w:p>
    <w:p w14:paraId="19EAD491" w14:textId="77777777" w:rsidR="007C0D3D" w:rsidRDefault="007C0D3D" w:rsidP="007C0D3D">
      <w:pPr>
        <w:pStyle w:val="af6"/>
      </w:pPr>
      <w:r>
        <w:t xml:space="preserve">    &lt;/h:body&gt;</w:t>
      </w:r>
    </w:p>
    <w:p w14:paraId="60E975AC" w14:textId="77777777" w:rsidR="007C0D3D" w:rsidRDefault="007C0D3D" w:rsidP="007C0D3D">
      <w:pPr>
        <w:pStyle w:val="af6"/>
      </w:pPr>
      <w:r>
        <w:t>&lt;/html&gt;</w:t>
      </w:r>
    </w:p>
    <w:p w14:paraId="77542DC2" w14:textId="77777777" w:rsidR="007C0D3D" w:rsidRDefault="007C0D3D" w:rsidP="007C0D3D">
      <w:pPr>
        <w:pStyle w:val="af6"/>
      </w:pPr>
    </w:p>
    <w:p w14:paraId="6C88C630" w14:textId="77777777" w:rsidR="00203AB5" w:rsidRPr="00203AB5" w:rsidRDefault="00203AB5" w:rsidP="007C0D3D">
      <w:pPr>
        <w:pStyle w:val="af6"/>
      </w:pPr>
    </w:p>
    <w:p w14:paraId="2A5167F9" w14:textId="77777777" w:rsidR="00203AB5" w:rsidRDefault="00203AB5" w:rsidP="00DA591C"/>
    <w:tbl>
      <w:tblPr>
        <w:tblStyle w:val="a5"/>
        <w:tblW w:w="0" w:type="auto"/>
        <w:tblLook w:val="04A0" w:firstRow="1" w:lastRow="0" w:firstColumn="1" w:lastColumn="0" w:noHBand="0" w:noVBand="1"/>
      </w:tblPr>
      <w:tblGrid>
        <w:gridCol w:w="675"/>
        <w:gridCol w:w="6326"/>
      </w:tblGrid>
      <w:tr w:rsidR="00332DE1" w14:paraId="1818F0CF" w14:textId="77777777" w:rsidTr="002061B0">
        <w:tc>
          <w:tcPr>
            <w:tcW w:w="675" w:type="dxa"/>
          </w:tcPr>
          <w:p w14:paraId="582BFE5B" w14:textId="77777777" w:rsidR="00332DE1" w:rsidRDefault="00332DE1" w:rsidP="002061B0">
            <w:r>
              <w:rPr>
                <w:rFonts w:hint="eastAsia"/>
              </w:rPr>
              <w:t>項番</w:t>
            </w:r>
          </w:p>
        </w:tc>
        <w:tc>
          <w:tcPr>
            <w:tcW w:w="6326" w:type="dxa"/>
          </w:tcPr>
          <w:p w14:paraId="2AC9BB08" w14:textId="77777777" w:rsidR="00332DE1" w:rsidRDefault="00332DE1" w:rsidP="002061B0">
            <w:r>
              <w:rPr>
                <w:rFonts w:hint="eastAsia"/>
              </w:rPr>
              <w:t>説明</w:t>
            </w:r>
          </w:p>
        </w:tc>
      </w:tr>
      <w:tr w:rsidR="00332DE1" w14:paraId="643EA0BA" w14:textId="77777777" w:rsidTr="002061B0">
        <w:tc>
          <w:tcPr>
            <w:tcW w:w="675" w:type="dxa"/>
          </w:tcPr>
          <w:p w14:paraId="0FDAF2F2" w14:textId="77777777" w:rsidR="00332DE1" w:rsidRDefault="00332DE1" w:rsidP="002061B0">
            <w:r>
              <w:t>(1)</w:t>
            </w:r>
          </w:p>
        </w:tc>
        <w:tc>
          <w:tcPr>
            <w:tcW w:w="6326" w:type="dxa"/>
          </w:tcPr>
          <w:p w14:paraId="5DA6D4CD" w14:textId="52CFB7A7" w:rsidR="00332DE1" w:rsidRDefault="003B1708" w:rsidP="002061B0">
            <w:r>
              <w:rPr>
                <w:rFonts w:hint="eastAsia"/>
              </w:rPr>
              <w:t>完了ボタンを作成する。</w:t>
            </w:r>
            <w:r w:rsidR="00FB7DAD">
              <w:t>finish</w:t>
            </w:r>
            <w:r w:rsidR="00FB7DAD">
              <w:rPr>
                <w:rFonts w:hint="eastAsia"/>
              </w:rPr>
              <w:t>メソッド</w:t>
            </w:r>
            <w:r w:rsidR="00A87FCE">
              <w:rPr>
                <w:rFonts w:hint="eastAsia"/>
              </w:rPr>
              <w:t>に</w:t>
            </w:r>
            <w:r w:rsidR="00FB7DAD">
              <w:t>todoId</w:t>
            </w:r>
            <w:r w:rsidR="00FB7DAD">
              <w:rPr>
                <w:rFonts w:hint="eastAsia"/>
              </w:rPr>
              <w:t>も渡す。</w:t>
            </w:r>
          </w:p>
        </w:tc>
      </w:tr>
    </w:tbl>
    <w:p w14:paraId="51FFAA10" w14:textId="77777777" w:rsidR="00332DE1" w:rsidRDefault="00332DE1" w:rsidP="00DA591C"/>
    <w:p w14:paraId="22C3DEC6" w14:textId="78918C32" w:rsidR="00A50EDF" w:rsidRDefault="00A50EDF" w:rsidP="00DA591C">
      <w:r>
        <w:rPr>
          <w:noProof/>
        </w:rPr>
        <w:drawing>
          <wp:inline distT="0" distB="0" distL="0" distR="0" wp14:anchorId="44890C1B" wp14:editId="7A83FA0F">
            <wp:extent cx="4319905" cy="2662193"/>
            <wp:effectExtent l="0" t="0" r="0" b="5080"/>
            <wp:docPr id="15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F46076E" w14:textId="77777777" w:rsidR="00A50EDF" w:rsidRDefault="00A50EDF" w:rsidP="00DA591C"/>
    <w:p w14:paraId="70B21B7E" w14:textId="0B49944F" w:rsidR="00DA591C" w:rsidRDefault="00982A6B" w:rsidP="00DA591C">
      <w:r>
        <w:t>Todo</w:t>
      </w:r>
      <w:r w:rsidR="00AB437D">
        <w:rPr>
          <w:rFonts w:hint="eastAsia"/>
        </w:rPr>
        <w:t>を一件作成し、</w:t>
      </w:r>
      <w:r>
        <w:rPr>
          <w:rFonts w:hint="eastAsia"/>
        </w:rPr>
        <w:t>「</w:t>
      </w:r>
      <w:r>
        <w:t>Done</w:t>
      </w:r>
      <w:r w:rsidR="00AB437D">
        <w:rPr>
          <w:rFonts w:hint="eastAsia"/>
        </w:rPr>
        <w:t>」をクリックして完了させた後、もう一回</w:t>
      </w:r>
      <w:r>
        <w:rPr>
          <w:rFonts w:hint="eastAsia"/>
        </w:rPr>
        <w:t>で「</w:t>
      </w:r>
      <w:r>
        <w:t>Done</w:t>
      </w:r>
      <w:r>
        <w:rPr>
          <w:rFonts w:hint="eastAsia"/>
        </w:rPr>
        <w:t>」</w:t>
      </w:r>
      <w:r w:rsidR="00210ABD">
        <w:rPr>
          <w:rFonts w:hint="eastAsia"/>
        </w:rPr>
        <w:t>をクリックすると</w:t>
      </w:r>
      <w:r w:rsidR="00210ABD">
        <w:t>E002</w:t>
      </w:r>
      <w:r w:rsidR="00210ABD">
        <w:rPr>
          <w:rFonts w:hint="eastAsia"/>
        </w:rPr>
        <w:t>のエラーが表示される。</w:t>
      </w:r>
    </w:p>
    <w:p w14:paraId="53F1EE12" w14:textId="77777777" w:rsidR="00982A6B" w:rsidRDefault="00982A6B" w:rsidP="00DA591C"/>
    <w:p w14:paraId="5A9B5DB0" w14:textId="43D85A8E" w:rsidR="00982A6B" w:rsidRDefault="00982A6B" w:rsidP="00DA591C">
      <w:r>
        <w:rPr>
          <w:noProof/>
        </w:rPr>
        <w:drawing>
          <wp:inline distT="0" distB="0" distL="0" distR="0" wp14:anchorId="068027A6" wp14:editId="0D8F77C1">
            <wp:extent cx="4319905" cy="2662193"/>
            <wp:effectExtent l="0" t="0" r="0" b="5080"/>
            <wp:docPr id="155"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15661CB4" w14:textId="77777777" w:rsidR="00982A6B" w:rsidRDefault="00982A6B" w:rsidP="00DA591C"/>
    <w:p w14:paraId="5EF4607A" w14:textId="50744720" w:rsidR="00A3438E" w:rsidRDefault="00A3438E" w:rsidP="00DA591C">
      <w:r>
        <w:rPr>
          <w:rFonts w:hint="eastAsia"/>
        </w:rPr>
        <w:t>完了済みの場合に</w:t>
      </w:r>
      <w:r>
        <w:t>”Done”</w:t>
      </w:r>
      <w:r>
        <w:rPr>
          <w:rFonts w:hint="eastAsia"/>
        </w:rPr>
        <w:t>ボタンを表示しないように修正する</w:t>
      </w:r>
    </w:p>
    <w:p w14:paraId="6026077A" w14:textId="77777777" w:rsidR="00A3438E" w:rsidRDefault="00A3438E" w:rsidP="00DA591C"/>
    <w:p w14:paraId="242482F2" w14:textId="77777777" w:rsidR="00A3438E" w:rsidRDefault="00A3438E" w:rsidP="00A3438E"/>
    <w:p w14:paraId="27C05608" w14:textId="77777777" w:rsidR="00A3438E" w:rsidRDefault="00A3438E" w:rsidP="00A3438E">
      <w:pPr>
        <w:pStyle w:val="af6"/>
      </w:pPr>
      <w:r>
        <w:t>&lt;?xml version='1.0' encoding='UTF-8' ?&gt;</w:t>
      </w:r>
    </w:p>
    <w:p w14:paraId="18B13BC3" w14:textId="77777777" w:rsidR="00A3438E" w:rsidRDefault="00A3438E" w:rsidP="00A3438E">
      <w:pPr>
        <w:pStyle w:val="af6"/>
      </w:pPr>
      <w:r>
        <w:t>&lt;!DOCTYPE html PUBLIC "-//W3C//DTD XHTML 1.0 Transitional//EN" "http://www.w3.org/TR/xhtml1/DTD/xhtml1-transitional.dtd"&gt;</w:t>
      </w:r>
    </w:p>
    <w:p w14:paraId="624E6CEC" w14:textId="77777777" w:rsidR="00A3438E" w:rsidRDefault="00A3438E" w:rsidP="00A3438E">
      <w:pPr>
        <w:pStyle w:val="af6"/>
      </w:pPr>
      <w:r>
        <w:t>&lt;html xmlns="http://www.w3.org/1999/xhtml"</w:t>
      </w:r>
    </w:p>
    <w:p w14:paraId="75B585B4" w14:textId="77777777" w:rsidR="00A3438E" w:rsidRDefault="00A3438E" w:rsidP="00A3438E">
      <w:pPr>
        <w:pStyle w:val="af6"/>
      </w:pPr>
      <w:r>
        <w:t xml:space="preserve">      xmlns:h="http://xmlns.jcp.org/jsf/html"</w:t>
      </w:r>
    </w:p>
    <w:p w14:paraId="4FD740C7" w14:textId="77777777" w:rsidR="00A3438E" w:rsidRDefault="00A3438E" w:rsidP="00A3438E">
      <w:pPr>
        <w:pStyle w:val="af6"/>
      </w:pPr>
      <w:r>
        <w:t xml:space="preserve">      xmlns:f="http://xmlns.jcp.org/jsf/core"&gt;</w:t>
      </w:r>
    </w:p>
    <w:p w14:paraId="0FDCEBD6" w14:textId="77777777" w:rsidR="00A3438E" w:rsidRDefault="00A3438E" w:rsidP="00A3438E">
      <w:pPr>
        <w:pStyle w:val="af6"/>
      </w:pPr>
      <w:r>
        <w:t xml:space="preserve">    &lt;h:head&gt;</w:t>
      </w:r>
    </w:p>
    <w:p w14:paraId="2950268B" w14:textId="77777777" w:rsidR="00A3438E" w:rsidRDefault="00A3438E" w:rsidP="00A3438E">
      <w:pPr>
        <w:pStyle w:val="af6"/>
      </w:pPr>
      <w:r>
        <w:t xml:space="preserve">        &lt;title&gt;Todo List&lt;/title&gt;</w:t>
      </w:r>
    </w:p>
    <w:p w14:paraId="02E36603" w14:textId="77777777" w:rsidR="00A3438E" w:rsidRDefault="00A3438E" w:rsidP="00A3438E">
      <w:pPr>
        <w:pStyle w:val="af6"/>
      </w:pPr>
      <w:r>
        <w:t xml:space="preserve">        &lt;style type="text/css"&gt;</w:t>
      </w:r>
    </w:p>
    <w:p w14:paraId="68CD2773" w14:textId="77777777" w:rsidR="00A3438E" w:rsidRDefault="00A3438E" w:rsidP="00A3438E">
      <w:pPr>
        <w:pStyle w:val="af6"/>
      </w:pPr>
      <w:r>
        <w:t xml:space="preserve">            .strike {</w:t>
      </w:r>
    </w:p>
    <w:p w14:paraId="216F66FC" w14:textId="77777777" w:rsidR="00A3438E" w:rsidRDefault="00A3438E" w:rsidP="00A3438E">
      <w:pPr>
        <w:pStyle w:val="af6"/>
      </w:pPr>
      <w:r>
        <w:t xml:space="preserve">                text-decoration: line-through;</w:t>
      </w:r>
    </w:p>
    <w:p w14:paraId="49CE93DC" w14:textId="77777777" w:rsidR="00A3438E" w:rsidRDefault="00A3438E" w:rsidP="00A3438E">
      <w:pPr>
        <w:pStyle w:val="af6"/>
      </w:pPr>
      <w:r>
        <w:t xml:space="preserve">            }</w:t>
      </w:r>
    </w:p>
    <w:p w14:paraId="150B2F3F" w14:textId="77777777" w:rsidR="00A3438E" w:rsidRDefault="00A3438E" w:rsidP="00A3438E">
      <w:pPr>
        <w:pStyle w:val="af6"/>
      </w:pPr>
      <w:r>
        <w:t xml:space="preserve">            .alert {</w:t>
      </w:r>
    </w:p>
    <w:p w14:paraId="692052EF" w14:textId="77777777" w:rsidR="00A3438E" w:rsidRDefault="00A3438E" w:rsidP="00A3438E">
      <w:pPr>
        <w:pStyle w:val="af6"/>
      </w:pPr>
      <w:r>
        <w:t xml:space="preserve">                border: 1px solid;</w:t>
      </w:r>
    </w:p>
    <w:p w14:paraId="181A8CDE" w14:textId="77777777" w:rsidR="00A3438E" w:rsidRDefault="00A3438E" w:rsidP="00A3438E">
      <w:pPr>
        <w:pStyle w:val="af6"/>
      </w:pPr>
      <w:r>
        <w:t xml:space="preserve">                padding: 3px;</w:t>
      </w:r>
    </w:p>
    <w:p w14:paraId="4D9AE5A8" w14:textId="77777777" w:rsidR="00A3438E" w:rsidRDefault="00A3438E" w:rsidP="00A3438E">
      <w:pPr>
        <w:pStyle w:val="af6"/>
      </w:pPr>
      <w:r>
        <w:t xml:space="preserve">                width: 80%;</w:t>
      </w:r>
    </w:p>
    <w:p w14:paraId="4A694309" w14:textId="77777777" w:rsidR="00A3438E" w:rsidRDefault="00A3438E" w:rsidP="00A3438E">
      <w:pPr>
        <w:pStyle w:val="af6"/>
      </w:pPr>
      <w:r>
        <w:t xml:space="preserve">            }</w:t>
      </w:r>
    </w:p>
    <w:p w14:paraId="433D846A" w14:textId="77777777" w:rsidR="00A3438E" w:rsidRDefault="00A3438E" w:rsidP="00A3438E">
      <w:pPr>
        <w:pStyle w:val="af6"/>
      </w:pPr>
      <w:r>
        <w:t xml:space="preserve">            .alert-error {</w:t>
      </w:r>
    </w:p>
    <w:p w14:paraId="2A0DAFAD" w14:textId="77777777" w:rsidR="00A3438E" w:rsidRDefault="00A3438E" w:rsidP="00A3438E">
      <w:pPr>
        <w:pStyle w:val="af6"/>
      </w:pPr>
      <w:r>
        <w:t xml:space="preserve">                background-color: #c60f13;</w:t>
      </w:r>
    </w:p>
    <w:p w14:paraId="6A19392A" w14:textId="77777777" w:rsidR="00A3438E" w:rsidRDefault="00A3438E" w:rsidP="00A3438E">
      <w:pPr>
        <w:pStyle w:val="af6"/>
      </w:pPr>
      <w:r>
        <w:t xml:space="preserve">                border-color: #970b0e;</w:t>
      </w:r>
    </w:p>
    <w:p w14:paraId="64B2FEBC" w14:textId="77777777" w:rsidR="00A3438E" w:rsidRDefault="00A3438E" w:rsidP="00A3438E">
      <w:pPr>
        <w:pStyle w:val="af6"/>
      </w:pPr>
      <w:r>
        <w:t xml:space="preserve">                color: white;</w:t>
      </w:r>
    </w:p>
    <w:p w14:paraId="41E36384" w14:textId="77777777" w:rsidR="00A3438E" w:rsidRDefault="00A3438E" w:rsidP="00A3438E">
      <w:pPr>
        <w:pStyle w:val="af6"/>
      </w:pPr>
      <w:r>
        <w:t xml:space="preserve">            }</w:t>
      </w:r>
    </w:p>
    <w:p w14:paraId="4B6D8409" w14:textId="77777777" w:rsidR="00A3438E" w:rsidRDefault="00A3438E" w:rsidP="00A3438E">
      <w:pPr>
        <w:pStyle w:val="af6"/>
      </w:pPr>
      <w:r>
        <w:t xml:space="preserve">            .alert-success {</w:t>
      </w:r>
    </w:p>
    <w:p w14:paraId="436F393E" w14:textId="77777777" w:rsidR="00A3438E" w:rsidRDefault="00A3438E" w:rsidP="00A3438E">
      <w:pPr>
        <w:pStyle w:val="af6"/>
      </w:pPr>
      <w:r>
        <w:t xml:space="preserve">                background-color: #5da423;</w:t>
      </w:r>
    </w:p>
    <w:p w14:paraId="1CF3CF8D" w14:textId="77777777" w:rsidR="00A3438E" w:rsidRDefault="00A3438E" w:rsidP="00A3438E">
      <w:pPr>
        <w:pStyle w:val="af6"/>
      </w:pPr>
      <w:r>
        <w:t xml:space="preserve">                border-color: #457a1a;</w:t>
      </w:r>
    </w:p>
    <w:p w14:paraId="506E0766" w14:textId="77777777" w:rsidR="00A3438E" w:rsidRDefault="00A3438E" w:rsidP="00A3438E">
      <w:pPr>
        <w:pStyle w:val="af6"/>
      </w:pPr>
      <w:r>
        <w:t xml:space="preserve">                color: white;</w:t>
      </w:r>
    </w:p>
    <w:p w14:paraId="281EB038" w14:textId="77777777" w:rsidR="00A3438E" w:rsidRDefault="00A3438E" w:rsidP="00A3438E">
      <w:pPr>
        <w:pStyle w:val="af6"/>
      </w:pPr>
      <w:r>
        <w:t xml:space="preserve">            }</w:t>
      </w:r>
    </w:p>
    <w:p w14:paraId="3C5B17DB" w14:textId="77777777" w:rsidR="00A3438E" w:rsidRDefault="00A3438E" w:rsidP="00A3438E">
      <w:pPr>
        <w:pStyle w:val="af6"/>
      </w:pPr>
      <w:r>
        <w:t xml:space="preserve">        &lt;/style&gt;</w:t>
      </w:r>
    </w:p>
    <w:p w14:paraId="0DAEF94A" w14:textId="77777777" w:rsidR="00A3438E" w:rsidRDefault="00A3438E" w:rsidP="00A3438E">
      <w:pPr>
        <w:pStyle w:val="af6"/>
      </w:pPr>
      <w:r>
        <w:t xml:space="preserve">    &lt;/h:head&gt;</w:t>
      </w:r>
    </w:p>
    <w:p w14:paraId="0C9E3F5D" w14:textId="77777777" w:rsidR="00A3438E" w:rsidRDefault="00A3438E" w:rsidP="00A3438E">
      <w:pPr>
        <w:pStyle w:val="af6"/>
      </w:pPr>
      <w:r>
        <w:t xml:space="preserve">    &lt;h:body&gt;</w:t>
      </w:r>
    </w:p>
    <w:p w14:paraId="2DF17E18" w14:textId="77777777" w:rsidR="00A3438E" w:rsidRDefault="00A3438E" w:rsidP="00A3438E">
      <w:pPr>
        <w:pStyle w:val="af6"/>
      </w:pPr>
      <w:r>
        <w:t xml:space="preserve">        &lt;h:messages layout="table" styleClass="alert alert-success" rendered="#{facesContext.maximumSeverity.ordinal == 0}" /&gt;</w:t>
      </w:r>
    </w:p>
    <w:p w14:paraId="247F381C" w14:textId="77777777" w:rsidR="00A3438E" w:rsidRDefault="00A3438E" w:rsidP="00A3438E">
      <w:pPr>
        <w:pStyle w:val="af6"/>
      </w:pPr>
      <w:r>
        <w:t xml:space="preserve">        &lt;h:messages layout="table" styleClass="alert alert-error"  rendered="#{facesContext.maximumSeverity.ordinal &gt; 0}"/&gt;</w:t>
      </w:r>
    </w:p>
    <w:p w14:paraId="3F985866" w14:textId="77777777" w:rsidR="00A3438E" w:rsidRDefault="00A3438E" w:rsidP="00A3438E">
      <w:pPr>
        <w:pStyle w:val="af6"/>
      </w:pPr>
      <w:r>
        <w:t xml:space="preserve">        &lt;h2&gt;Create Todo&lt;/h2&gt;</w:t>
      </w:r>
    </w:p>
    <w:p w14:paraId="52840CCE" w14:textId="77777777" w:rsidR="00A3438E" w:rsidRDefault="00A3438E" w:rsidP="00A3438E">
      <w:pPr>
        <w:pStyle w:val="af6"/>
      </w:pPr>
      <w:r>
        <w:t xml:space="preserve">        &lt;h:form&gt;</w:t>
      </w:r>
    </w:p>
    <w:p w14:paraId="2EEC2D2E" w14:textId="77777777" w:rsidR="00A3438E" w:rsidRDefault="00A3438E" w:rsidP="00A3438E">
      <w:pPr>
        <w:pStyle w:val="af6"/>
      </w:pPr>
      <w:r>
        <w:t xml:space="preserve">            &lt;h:panelGrid columns="2"&gt;</w:t>
      </w:r>
    </w:p>
    <w:p w14:paraId="358DF83B" w14:textId="77777777" w:rsidR="00A3438E" w:rsidRDefault="00A3438E" w:rsidP="00A3438E">
      <w:pPr>
        <w:pStyle w:val="af6"/>
      </w:pPr>
      <w:r>
        <w:t xml:space="preserve">                &lt;h:outputLabel value="Title: " /&gt;</w:t>
      </w:r>
    </w:p>
    <w:p w14:paraId="2278C3F4" w14:textId="77777777" w:rsidR="00A3438E" w:rsidRDefault="00A3438E" w:rsidP="00A3438E">
      <w:pPr>
        <w:pStyle w:val="af6"/>
      </w:pPr>
      <w:r>
        <w:t xml:space="preserve">                &lt;h:inputText value="#{todoController.todo.todoTitle}" /&gt;</w:t>
      </w:r>
    </w:p>
    <w:p w14:paraId="0E023D49" w14:textId="77777777" w:rsidR="00A3438E" w:rsidRDefault="00A3438E" w:rsidP="00A3438E">
      <w:pPr>
        <w:pStyle w:val="af6"/>
      </w:pPr>
      <w:r>
        <w:t xml:space="preserve">                &lt;h:commandButton value="Create" action="#{todoController.create}" /&gt;</w:t>
      </w:r>
    </w:p>
    <w:p w14:paraId="06F5E49A" w14:textId="77777777" w:rsidR="00A3438E" w:rsidRDefault="00A3438E" w:rsidP="00A3438E">
      <w:pPr>
        <w:pStyle w:val="af6"/>
      </w:pPr>
      <w:r>
        <w:t xml:space="preserve">            &lt;/h:panelGrid&gt;</w:t>
      </w:r>
    </w:p>
    <w:p w14:paraId="224F9B93" w14:textId="77777777" w:rsidR="00A3438E" w:rsidRDefault="00A3438E" w:rsidP="00A3438E">
      <w:pPr>
        <w:pStyle w:val="af6"/>
      </w:pPr>
      <w:r>
        <w:t xml:space="preserve">        &lt;/h:form&gt;</w:t>
      </w:r>
    </w:p>
    <w:p w14:paraId="63100FA5" w14:textId="77777777" w:rsidR="00A3438E" w:rsidRDefault="00A3438E" w:rsidP="00A3438E">
      <w:pPr>
        <w:pStyle w:val="af6"/>
      </w:pPr>
    </w:p>
    <w:p w14:paraId="7A352473" w14:textId="77777777" w:rsidR="00A3438E" w:rsidRDefault="00A3438E" w:rsidP="00A3438E">
      <w:pPr>
        <w:pStyle w:val="af6"/>
      </w:pPr>
      <w:r>
        <w:t xml:space="preserve">        &lt;h2&gt;Todo List&lt;/h2&gt;</w:t>
      </w:r>
    </w:p>
    <w:p w14:paraId="63C4451D" w14:textId="77777777" w:rsidR="00A3438E" w:rsidRDefault="00A3438E" w:rsidP="00A3438E">
      <w:pPr>
        <w:pStyle w:val="af6"/>
      </w:pPr>
    </w:p>
    <w:p w14:paraId="7B9C54C1" w14:textId="77777777" w:rsidR="00A3438E" w:rsidRDefault="00A3438E" w:rsidP="00A3438E">
      <w:pPr>
        <w:pStyle w:val="af6"/>
      </w:pPr>
      <w:r>
        <w:t xml:space="preserve">        &lt;h:dataTable value="#{todoController.todoList}" var="todo"&gt;</w:t>
      </w:r>
    </w:p>
    <w:p w14:paraId="376C6D8B" w14:textId="77777777" w:rsidR="00A3438E" w:rsidRDefault="00A3438E" w:rsidP="00A3438E">
      <w:pPr>
        <w:pStyle w:val="af6"/>
      </w:pPr>
      <w:r>
        <w:t xml:space="preserve">            &lt;h:column&gt;</w:t>
      </w:r>
    </w:p>
    <w:p w14:paraId="55B34A08" w14:textId="77777777" w:rsidR="00A3438E" w:rsidRDefault="00A3438E" w:rsidP="00A3438E">
      <w:pPr>
        <w:pStyle w:val="af6"/>
      </w:pPr>
      <w:r>
        <w:t xml:space="preserve">                &lt;f:facet name="header"&gt;</w:t>
      </w:r>
    </w:p>
    <w:p w14:paraId="5A2BFB42" w14:textId="77777777" w:rsidR="00A3438E" w:rsidRDefault="00A3438E" w:rsidP="00A3438E">
      <w:pPr>
        <w:pStyle w:val="af6"/>
      </w:pPr>
      <w:r>
        <w:t xml:space="preserve">                    &lt;h:outputText value="Titile" /&gt;</w:t>
      </w:r>
    </w:p>
    <w:p w14:paraId="6452F176" w14:textId="77777777" w:rsidR="00A3438E" w:rsidRDefault="00A3438E" w:rsidP="00A3438E">
      <w:pPr>
        <w:pStyle w:val="af6"/>
      </w:pPr>
      <w:r>
        <w:t xml:space="preserve">                &lt;/f:facet&gt;</w:t>
      </w:r>
    </w:p>
    <w:p w14:paraId="5D061794" w14:textId="77777777" w:rsidR="00A3438E" w:rsidRDefault="00A3438E" w:rsidP="00A3438E">
      <w:pPr>
        <w:pStyle w:val="af6"/>
      </w:pPr>
      <w:r>
        <w:t xml:space="preserve">                &lt;h:outputText value="#{todo.todoTitle}" rendered="#{!todo.finished}" /&gt;</w:t>
      </w:r>
    </w:p>
    <w:p w14:paraId="4DC36F31" w14:textId="77777777" w:rsidR="00A3438E" w:rsidRDefault="00A3438E" w:rsidP="00A3438E">
      <w:pPr>
        <w:pStyle w:val="af6"/>
      </w:pPr>
      <w:r>
        <w:t xml:space="preserve">                &lt;h:outputText value="#{todo.todoTitle}" rendered="#{todo.finished}" class="strike" /&gt;</w:t>
      </w:r>
    </w:p>
    <w:p w14:paraId="5D8D9041" w14:textId="77777777" w:rsidR="00A3438E" w:rsidRDefault="00A3438E" w:rsidP="00A3438E">
      <w:pPr>
        <w:pStyle w:val="af6"/>
      </w:pPr>
      <w:r>
        <w:t xml:space="preserve">            &lt;/h:column&gt;</w:t>
      </w:r>
    </w:p>
    <w:p w14:paraId="1AE3E535" w14:textId="77777777" w:rsidR="00A3438E" w:rsidRDefault="00A3438E" w:rsidP="00A3438E">
      <w:pPr>
        <w:pStyle w:val="af6"/>
      </w:pPr>
      <w:r>
        <w:t xml:space="preserve">            &lt;h:column&gt;</w:t>
      </w:r>
    </w:p>
    <w:p w14:paraId="33DCE2B1" w14:textId="77777777" w:rsidR="00A3438E" w:rsidRDefault="00A3438E" w:rsidP="00A3438E">
      <w:pPr>
        <w:pStyle w:val="af6"/>
      </w:pPr>
      <w:r>
        <w:t xml:space="preserve">                &lt;f:facet name="header"&gt;</w:t>
      </w:r>
    </w:p>
    <w:p w14:paraId="3BF1823C" w14:textId="77777777" w:rsidR="00A3438E" w:rsidRDefault="00A3438E" w:rsidP="00A3438E">
      <w:pPr>
        <w:pStyle w:val="af6"/>
      </w:pPr>
      <w:r>
        <w:t xml:space="preserve">                    &lt;h:outputText value="Created At" /&gt;</w:t>
      </w:r>
    </w:p>
    <w:p w14:paraId="3B1DFAC9" w14:textId="77777777" w:rsidR="00A3438E" w:rsidRDefault="00A3438E" w:rsidP="00A3438E">
      <w:pPr>
        <w:pStyle w:val="af6"/>
      </w:pPr>
      <w:r>
        <w:t xml:space="preserve">                &lt;/f:facet&gt;</w:t>
      </w:r>
    </w:p>
    <w:p w14:paraId="082AB356" w14:textId="77777777" w:rsidR="00A3438E" w:rsidRDefault="00A3438E" w:rsidP="00A3438E">
      <w:pPr>
        <w:pStyle w:val="af6"/>
      </w:pPr>
      <w:r>
        <w:t xml:space="preserve">                &lt;h:outputText value="#{todo.createdAt}" /&gt;</w:t>
      </w:r>
    </w:p>
    <w:p w14:paraId="692E9433" w14:textId="77777777" w:rsidR="00A3438E" w:rsidRDefault="00A3438E" w:rsidP="00A3438E">
      <w:pPr>
        <w:pStyle w:val="af6"/>
      </w:pPr>
      <w:r>
        <w:t xml:space="preserve">            &lt;/h:column&gt;</w:t>
      </w:r>
    </w:p>
    <w:p w14:paraId="3AF85DF1" w14:textId="77777777" w:rsidR="00A3438E" w:rsidRPr="00E450E1" w:rsidRDefault="00A3438E" w:rsidP="00A3438E">
      <w:pPr>
        <w:pStyle w:val="af6"/>
      </w:pPr>
      <w:r>
        <w:t xml:space="preserve">            </w:t>
      </w:r>
      <w:r w:rsidRPr="00E450E1">
        <w:t>&lt;h:column&gt;</w:t>
      </w:r>
    </w:p>
    <w:p w14:paraId="6538B23A" w14:textId="77777777" w:rsidR="00A3438E" w:rsidRPr="00E450E1" w:rsidRDefault="00A3438E" w:rsidP="00A3438E">
      <w:pPr>
        <w:pStyle w:val="af6"/>
      </w:pPr>
      <w:r w:rsidRPr="00E450E1">
        <w:t xml:space="preserve">                &lt;f:facet name="header"&gt;</w:t>
      </w:r>
    </w:p>
    <w:p w14:paraId="4B1A4671" w14:textId="77777777" w:rsidR="00A3438E" w:rsidRPr="00E450E1" w:rsidRDefault="00A3438E" w:rsidP="00A3438E">
      <w:pPr>
        <w:pStyle w:val="af6"/>
      </w:pPr>
      <w:r w:rsidRPr="00E450E1">
        <w:t xml:space="preserve">                    &lt;h:outputText value="Actions" /&gt;</w:t>
      </w:r>
    </w:p>
    <w:p w14:paraId="4A0D420E" w14:textId="77777777" w:rsidR="00A3438E" w:rsidRPr="00E450E1" w:rsidRDefault="00A3438E" w:rsidP="00A3438E">
      <w:pPr>
        <w:pStyle w:val="af6"/>
      </w:pPr>
      <w:r w:rsidRPr="00E450E1">
        <w:t xml:space="preserve">                &lt;/f:facet&gt;</w:t>
      </w:r>
    </w:p>
    <w:p w14:paraId="79ABE73A" w14:textId="77777777" w:rsidR="00A3438E" w:rsidRPr="00E450E1" w:rsidRDefault="00A3438E" w:rsidP="00A3438E">
      <w:pPr>
        <w:pStyle w:val="af6"/>
      </w:pPr>
      <w:r w:rsidRPr="00E450E1">
        <w:t xml:space="preserve">                &lt;h:form&gt;</w:t>
      </w:r>
    </w:p>
    <w:p w14:paraId="751A85B1" w14:textId="17EA4C8B" w:rsidR="0047509A" w:rsidRPr="00E450E1" w:rsidRDefault="0047509A" w:rsidP="00A3438E">
      <w:pPr>
        <w:pStyle w:val="af6"/>
      </w:pPr>
      <w:r w:rsidRPr="00E450E1">
        <w:t xml:space="preserve">                    &lt;!-- (1) --&gt;</w:t>
      </w:r>
    </w:p>
    <w:p w14:paraId="52D29B99" w14:textId="52EE8E70" w:rsidR="00A3438E" w:rsidRPr="00E450E1" w:rsidRDefault="00A3438E" w:rsidP="00A3438E">
      <w:pPr>
        <w:pStyle w:val="af6"/>
      </w:pPr>
      <w:r w:rsidRPr="00E450E1">
        <w:t xml:space="preserve">                    &lt;h:commandButton value="Done" action="#{todoController.finish(todo.todoId)}" </w:t>
      </w:r>
      <w:r w:rsidRPr="00E450E1">
        <w:rPr>
          <w:highlight w:val="yellow"/>
        </w:rPr>
        <w:t>rendered="#{!todo.finished}"</w:t>
      </w:r>
      <w:r w:rsidRPr="00E450E1">
        <w:t xml:space="preserve"> /&gt;</w:t>
      </w:r>
    </w:p>
    <w:p w14:paraId="74A81C6A" w14:textId="77777777" w:rsidR="00A3438E" w:rsidRPr="00E450E1" w:rsidRDefault="00A3438E" w:rsidP="00A3438E">
      <w:pPr>
        <w:pStyle w:val="af6"/>
      </w:pPr>
      <w:r w:rsidRPr="00E450E1">
        <w:t xml:space="preserve">                &lt;/h:form&gt;</w:t>
      </w:r>
    </w:p>
    <w:p w14:paraId="7056F48F" w14:textId="77777777" w:rsidR="00A3438E" w:rsidRDefault="00A3438E" w:rsidP="00A3438E">
      <w:pPr>
        <w:pStyle w:val="af6"/>
      </w:pPr>
      <w:r w:rsidRPr="00E450E1">
        <w:t xml:space="preserve">            &lt;/h:column&gt;</w:t>
      </w:r>
    </w:p>
    <w:p w14:paraId="52F0FB13" w14:textId="77777777" w:rsidR="00A3438E" w:rsidRDefault="00A3438E" w:rsidP="00A3438E">
      <w:pPr>
        <w:pStyle w:val="af6"/>
      </w:pPr>
    </w:p>
    <w:p w14:paraId="01DCDBC0" w14:textId="77777777" w:rsidR="00A3438E" w:rsidRDefault="00A3438E" w:rsidP="00A3438E">
      <w:pPr>
        <w:pStyle w:val="af6"/>
      </w:pPr>
      <w:r>
        <w:t xml:space="preserve">        &lt;/h:dataTable&gt;</w:t>
      </w:r>
    </w:p>
    <w:p w14:paraId="10E7120B" w14:textId="77777777" w:rsidR="00A3438E" w:rsidRDefault="00A3438E" w:rsidP="00A3438E">
      <w:pPr>
        <w:pStyle w:val="af6"/>
      </w:pPr>
      <w:r>
        <w:t xml:space="preserve">    &lt;/h:body&gt;</w:t>
      </w:r>
    </w:p>
    <w:p w14:paraId="0BABF9CE" w14:textId="77777777" w:rsidR="00A3438E" w:rsidRDefault="00A3438E" w:rsidP="00A3438E">
      <w:pPr>
        <w:pStyle w:val="af6"/>
      </w:pPr>
      <w:r>
        <w:t>&lt;/html&gt;</w:t>
      </w:r>
    </w:p>
    <w:p w14:paraId="5F9B1B17" w14:textId="77777777" w:rsidR="00A3438E" w:rsidRDefault="00A3438E" w:rsidP="00A3438E">
      <w:pPr>
        <w:pStyle w:val="af6"/>
      </w:pPr>
    </w:p>
    <w:p w14:paraId="5C6B3797" w14:textId="77777777" w:rsidR="00A3438E" w:rsidRPr="00203AB5" w:rsidRDefault="00A3438E" w:rsidP="00A3438E">
      <w:pPr>
        <w:pStyle w:val="af6"/>
      </w:pPr>
    </w:p>
    <w:p w14:paraId="49CCD779" w14:textId="77777777" w:rsidR="00A3438E" w:rsidRDefault="00A3438E" w:rsidP="00DA591C"/>
    <w:tbl>
      <w:tblPr>
        <w:tblStyle w:val="a5"/>
        <w:tblW w:w="0" w:type="auto"/>
        <w:tblLook w:val="04A0" w:firstRow="1" w:lastRow="0" w:firstColumn="1" w:lastColumn="0" w:noHBand="0" w:noVBand="1"/>
      </w:tblPr>
      <w:tblGrid>
        <w:gridCol w:w="675"/>
        <w:gridCol w:w="6326"/>
      </w:tblGrid>
      <w:tr w:rsidR="00332DE1" w14:paraId="4CB5066F" w14:textId="77777777" w:rsidTr="002061B0">
        <w:tc>
          <w:tcPr>
            <w:tcW w:w="675" w:type="dxa"/>
          </w:tcPr>
          <w:p w14:paraId="35D93F0D" w14:textId="77777777" w:rsidR="00332DE1" w:rsidRDefault="00332DE1" w:rsidP="002061B0">
            <w:r>
              <w:rPr>
                <w:rFonts w:hint="eastAsia"/>
              </w:rPr>
              <w:t>項番</w:t>
            </w:r>
          </w:p>
        </w:tc>
        <w:tc>
          <w:tcPr>
            <w:tcW w:w="6326" w:type="dxa"/>
          </w:tcPr>
          <w:p w14:paraId="6A54A7C4" w14:textId="77777777" w:rsidR="00332DE1" w:rsidRDefault="00332DE1" w:rsidP="002061B0">
            <w:r>
              <w:rPr>
                <w:rFonts w:hint="eastAsia"/>
              </w:rPr>
              <w:t>説明</w:t>
            </w:r>
          </w:p>
        </w:tc>
      </w:tr>
      <w:tr w:rsidR="00332DE1" w14:paraId="0AC314E3" w14:textId="77777777" w:rsidTr="002061B0">
        <w:tc>
          <w:tcPr>
            <w:tcW w:w="675" w:type="dxa"/>
          </w:tcPr>
          <w:p w14:paraId="57C4B04E" w14:textId="77777777" w:rsidR="00332DE1" w:rsidRDefault="00332DE1" w:rsidP="002061B0">
            <w:r>
              <w:t>(1)</w:t>
            </w:r>
          </w:p>
        </w:tc>
        <w:tc>
          <w:tcPr>
            <w:tcW w:w="6326" w:type="dxa"/>
          </w:tcPr>
          <w:p w14:paraId="2FAC9454" w14:textId="51CC0B7F" w:rsidR="00332DE1" w:rsidRDefault="00E450E1" w:rsidP="002061B0">
            <w:r>
              <w:t>finished</w:t>
            </w:r>
            <w:r>
              <w:rPr>
                <w:rFonts w:hint="eastAsia"/>
              </w:rPr>
              <w:t>が</w:t>
            </w:r>
            <w:r>
              <w:t>false</w:t>
            </w:r>
            <w:r>
              <w:rPr>
                <w:rFonts w:hint="eastAsia"/>
              </w:rPr>
              <w:t>の場合のみボタンが表示されるように</w:t>
            </w:r>
            <w:r>
              <w:t>render</w:t>
            </w:r>
            <w:r w:rsidR="00F46576">
              <w:t>ed</w:t>
            </w:r>
            <w:r w:rsidR="00F46576">
              <w:rPr>
                <w:rFonts w:hint="eastAsia"/>
              </w:rPr>
              <w:t>属性に条件を設定する。</w:t>
            </w:r>
          </w:p>
        </w:tc>
      </w:tr>
    </w:tbl>
    <w:p w14:paraId="3F442F59" w14:textId="77777777" w:rsidR="00332DE1" w:rsidRDefault="00332DE1" w:rsidP="00DA591C"/>
    <w:p w14:paraId="5273161F" w14:textId="77777777" w:rsidR="00A3438E" w:rsidRDefault="00A3438E" w:rsidP="00DA591C"/>
    <w:p w14:paraId="6483014C" w14:textId="228FFB77" w:rsidR="00DA591C" w:rsidRPr="00DA591C" w:rsidRDefault="005A2AF5" w:rsidP="00155C49">
      <w:pPr>
        <w:pStyle w:val="3"/>
      </w:pPr>
      <w:bookmarkStart w:id="921" w:name="_Toc238348470"/>
      <w:r>
        <w:t>T</w:t>
      </w:r>
      <w:r>
        <w:rPr>
          <w:rFonts w:hint="eastAsia"/>
        </w:rPr>
        <w:t>odo削除</w:t>
      </w:r>
      <w:bookmarkEnd w:id="921"/>
    </w:p>
    <w:p w14:paraId="78A48B61" w14:textId="698E6840" w:rsidR="00667140" w:rsidRDefault="001B322E" w:rsidP="00224516">
      <w:r>
        <w:rPr>
          <w:rFonts w:hint="eastAsia"/>
        </w:rPr>
        <w:t>最後に削除用の遷移を追加する。</w:t>
      </w:r>
    </w:p>
    <w:p w14:paraId="593330C9" w14:textId="77777777" w:rsidR="001B322E" w:rsidRDefault="001B322E" w:rsidP="00224516"/>
    <w:p w14:paraId="74B1D15E" w14:textId="6173ACAE" w:rsidR="00915595" w:rsidRDefault="00915595" w:rsidP="00915595">
      <w:pPr>
        <w:pStyle w:val="4"/>
      </w:pPr>
      <w:r>
        <w:t>TodoController</w:t>
      </w:r>
      <w:r>
        <w:rPr>
          <w:rFonts w:hint="eastAsia"/>
        </w:rPr>
        <w:t>の修正</w:t>
      </w:r>
    </w:p>
    <w:p w14:paraId="2DB4793C" w14:textId="3CD2E814" w:rsidR="00915595" w:rsidRDefault="00CF6E18" w:rsidP="00915595">
      <w:r>
        <w:t>finish</w:t>
      </w:r>
      <w:r>
        <w:rPr>
          <w:rFonts w:hint="eastAsia"/>
        </w:rPr>
        <w:t>同様に</w:t>
      </w:r>
      <w:r>
        <w:t>delete</w:t>
      </w:r>
      <w:r>
        <w:rPr>
          <w:rFonts w:hint="eastAsia"/>
        </w:rPr>
        <w:t>メソッドを作成する。</w:t>
      </w:r>
    </w:p>
    <w:p w14:paraId="27DC4DFE" w14:textId="77777777" w:rsidR="002526DF" w:rsidRDefault="002526DF" w:rsidP="002526DF">
      <w:pPr>
        <w:pStyle w:val="af6"/>
      </w:pPr>
      <w:r>
        <w:t>package todo.app.todo;</w:t>
      </w:r>
    </w:p>
    <w:p w14:paraId="49A8D327" w14:textId="77777777" w:rsidR="002526DF" w:rsidRDefault="002526DF" w:rsidP="002526DF">
      <w:pPr>
        <w:pStyle w:val="af6"/>
      </w:pPr>
    </w:p>
    <w:p w14:paraId="6CB95CC0" w14:textId="77777777" w:rsidR="002526DF" w:rsidRDefault="002526DF" w:rsidP="002526DF">
      <w:pPr>
        <w:pStyle w:val="af6"/>
      </w:pPr>
      <w:r>
        <w:t>import java.util.List;</w:t>
      </w:r>
    </w:p>
    <w:p w14:paraId="1E282CEF" w14:textId="77777777" w:rsidR="002526DF" w:rsidRDefault="002526DF" w:rsidP="002526DF">
      <w:pPr>
        <w:pStyle w:val="af6"/>
      </w:pPr>
      <w:r>
        <w:t>import javax.annotation.PostConstruct;</w:t>
      </w:r>
    </w:p>
    <w:p w14:paraId="065097FB" w14:textId="77777777" w:rsidR="002526DF" w:rsidRDefault="002526DF" w:rsidP="002526DF">
      <w:pPr>
        <w:pStyle w:val="af6"/>
      </w:pPr>
      <w:r>
        <w:t>import javax.ejb.EJB;</w:t>
      </w:r>
    </w:p>
    <w:p w14:paraId="5CE332C7" w14:textId="77777777" w:rsidR="002526DF" w:rsidRDefault="002526DF" w:rsidP="002526DF">
      <w:pPr>
        <w:pStyle w:val="af6"/>
      </w:pPr>
      <w:r>
        <w:t>import javax.inject.Named;</w:t>
      </w:r>
    </w:p>
    <w:p w14:paraId="131FD7C9" w14:textId="77777777" w:rsidR="002526DF" w:rsidRDefault="002526DF" w:rsidP="002526DF">
      <w:pPr>
        <w:pStyle w:val="af6"/>
      </w:pPr>
      <w:r>
        <w:t>import javax.enterprise.context.RequestScoped;</w:t>
      </w:r>
    </w:p>
    <w:p w14:paraId="47A5E52E" w14:textId="77777777" w:rsidR="002526DF" w:rsidRDefault="002526DF" w:rsidP="002526DF">
      <w:pPr>
        <w:pStyle w:val="af6"/>
      </w:pPr>
      <w:r>
        <w:t>import javax.faces.application.FacesMessage;</w:t>
      </w:r>
    </w:p>
    <w:p w14:paraId="4255E12A" w14:textId="77777777" w:rsidR="002526DF" w:rsidRDefault="002526DF" w:rsidP="002526DF">
      <w:pPr>
        <w:pStyle w:val="af6"/>
      </w:pPr>
      <w:r>
        <w:t>import javax.faces.context.FacesContext;</w:t>
      </w:r>
    </w:p>
    <w:p w14:paraId="73ABDEB9" w14:textId="77777777" w:rsidR="002526DF" w:rsidRDefault="002526DF" w:rsidP="002526DF">
      <w:pPr>
        <w:pStyle w:val="af6"/>
      </w:pPr>
      <w:r>
        <w:t>import todo.domain.common.exception.BusinessException;</w:t>
      </w:r>
    </w:p>
    <w:p w14:paraId="238C5093" w14:textId="77777777" w:rsidR="002526DF" w:rsidRDefault="002526DF" w:rsidP="002526DF">
      <w:pPr>
        <w:pStyle w:val="af6"/>
      </w:pPr>
      <w:r>
        <w:t>import todo.domain.model.Todo;</w:t>
      </w:r>
    </w:p>
    <w:p w14:paraId="58FBEA7F" w14:textId="77777777" w:rsidR="002526DF" w:rsidRDefault="002526DF" w:rsidP="002526DF">
      <w:pPr>
        <w:pStyle w:val="af6"/>
      </w:pPr>
      <w:r>
        <w:t>import todo.domain.service.todo.TodoService;</w:t>
      </w:r>
    </w:p>
    <w:p w14:paraId="535FF4D5" w14:textId="77777777" w:rsidR="002526DF" w:rsidRDefault="002526DF" w:rsidP="002526DF">
      <w:pPr>
        <w:pStyle w:val="af6"/>
      </w:pPr>
    </w:p>
    <w:p w14:paraId="23408265" w14:textId="77777777" w:rsidR="002526DF" w:rsidRDefault="002526DF" w:rsidP="002526DF">
      <w:pPr>
        <w:pStyle w:val="af6"/>
      </w:pPr>
      <w:r>
        <w:t>@Named(value = "todoController")</w:t>
      </w:r>
    </w:p>
    <w:p w14:paraId="7CD72F8F" w14:textId="77777777" w:rsidR="002526DF" w:rsidRDefault="002526DF" w:rsidP="002526DF">
      <w:pPr>
        <w:pStyle w:val="af6"/>
      </w:pPr>
      <w:r>
        <w:t>@RequestScoped</w:t>
      </w:r>
    </w:p>
    <w:p w14:paraId="66487D1A" w14:textId="77777777" w:rsidR="002526DF" w:rsidRDefault="002526DF" w:rsidP="002526DF">
      <w:pPr>
        <w:pStyle w:val="af6"/>
      </w:pPr>
      <w:r>
        <w:t>public class TodoController {</w:t>
      </w:r>
    </w:p>
    <w:p w14:paraId="05F44DE7" w14:textId="77777777" w:rsidR="002526DF" w:rsidRDefault="002526DF" w:rsidP="002526DF">
      <w:pPr>
        <w:pStyle w:val="af6"/>
      </w:pPr>
    </w:p>
    <w:p w14:paraId="085D4946" w14:textId="77777777" w:rsidR="002526DF" w:rsidRDefault="002526DF" w:rsidP="002526DF">
      <w:pPr>
        <w:pStyle w:val="af6"/>
      </w:pPr>
      <w:r>
        <w:t xml:space="preserve">    @EJB</w:t>
      </w:r>
    </w:p>
    <w:p w14:paraId="7DD0B84D" w14:textId="77777777" w:rsidR="002526DF" w:rsidRDefault="002526DF" w:rsidP="002526DF">
      <w:pPr>
        <w:pStyle w:val="af6"/>
      </w:pPr>
      <w:r>
        <w:t xml:space="preserve">    protected TodoService todoService;</w:t>
      </w:r>
    </w:p>
    <w:p w14:paraId="4B3B52D0" w14:textId="77777777" w:rsidR="002526DF" w:rsidRDefault="002526DF" w:rsidP="002526DF">
      <w:pPr>
        <w:pStyle w:val="af6"/>
      </w:pPr>
      <w:r>
        <w:t xml:space="preserve">    protected Todo todo = new Todo();</w:t>
      </w:r>
    </w:p>
    <w:p w14:paraId="3DE4E4AE" w14:textId="77777777" w:rsidR="002526DF" w:rsidRDefault="002526DF" w:rsidP="002526DF">
      <w:pPr>
        <w:pStyle w:val="af6"/>
      </w:pPr>
      <w:r>
        <w:t xml:space="preserve">    protected List&lt;Todo&gt; todoList;</w:t>
      </w:r>
    </w:p>
    <w:p w14:paraId="1125CF5D" w14:textId="77777777" w:rsidR="002526DF" w:rsidRDefault="002526DF" w:rsidP="002526DF">
      <w:pPr>
        <w:pStyle w:val="af6"/>
      </w:pPr>
    </w:p>
    <w:p w14:paraId="7290E8B1" w14:textId="77777777" w:rsidR="002526DF" w:rsidRDefault="002526DF" w:rsidP="002526DF">
      <w:pPr>
        <w:pStyle w:val="af6"/>
      </w:pPr>
      <w:r>
        <w:t xml:space="preserve">    /**</w:t>
      </w:r>
    </w:p>
    <w:p w14:paraId="3C3BBA33" w14:textId="77777777" w:rsidR="002526DF" w:rsidRDefault="002526DF" w:rsidP="002526DF">
      <w:pPr>
        <w:pStyle w:val="af6"/>
      </w:pPr>
      <w:r>
        <w:t xml:space="preserve">     * Creates a new instance of TodoController</w:t>
      </w:r>
    </w:p>
    <w:p w14:paraId="5A62FF95" w14:textId="77777777" w:rsidR="002526DF" w:rsidRDefault="002526DF" w:rsidP="002526DF">
      <w:pPr>
        <w:pStyle w:val="af6"/>
      </w:pPr>
      <w:r>
        <w:t xml:space="preserve">     */</w:t>
      </w:r>
    </w:p>
    <w:p w14:paraId="22F3D4CB" w14:textId="77777777" w:rsidR="002526DF" w:rsidRDefault="002526DF" w:rsidP="002526DF">
      <w:pPr>
        <w:pStyle w:val="af6"/>
      </w:pPr>
      <w:r>
        <w:t xml:space="preserve">    public TodoController() {</w:t>
      </w:r>
    </w:p>
    <w:p w14:paraId="7F37252B" w14:textId="77777777" w:rsidR="002526DF" w:rsidRDefault="002526DF" w:rsidP="002526DF">
      <w:pPr>
        <w:pStyle w:val="af6"/>
      </w:pPr>
      <w:r>
        <w:t xml:space="preserve">    }</w:t>
      </w:r>
    </w:p>
    <w:p w14:paraId="0199D005" w14:textId="77777777" w:rsidR="002526DF" w:rsidRDefault="002526DF" w:rsidP="002526DF">
      <w:pPr>
        <w:pStyle w:val="af6"/>
      </w:pPr>
    </w:p>
    <w:p w14:paraId="04CE0ACA" w14:textId="77777777" w:rsidR="002526DF" w:rsidRDefault="002526DF" w:rsidP="002526DF">
      <w:pPr>
        <w:pStyle w:val="af6"/>
      </w:pPr>
      <w:r>
        <w:t xml:space="preserve">    public Todo getTodo() {</w:t>
      </w:r>
    </w:p>
    <w:p w14:paraId="6F8098FC" w14:textId="77777777" w:rsidR="002526DF" w:rsidRDefault="002526DF" w:rsidP="002526DF">
      <w:pPr>
        <w:pStyle w:val="af6"/>
      </w:pPr>
      <w:r>
        <w:t xml:space="preserve">        return todo;</w:t>
      </w:r>
    </w:p>
    <w:p w14:paraId="3379EA53" w14:textId="77777777" w:rsidR="002526DF" w:rsidRDefault="002526DF" w:rsidP="002526DF">
      <w:pPr>
        <w:pStyle w:val="af6"/>
      </w:pPr>
      <w:r>
        <w:t xml:space="preserve">    }</w:t>
      </w:r>
    </w:p>
    <w:p w14:paraId="671F4698" w14:textId="77777777" w:rsidR="002526DF" w:rsidRDefault="002526DF" w:rsidP="002526DF">
      <w:pPr>
        <w:pStyle w:val="af6"/>
      </w:pPr>
    </w:p>
    <w:p w14:paraId="35E42A42" w14:textId="77777777" w:rsidR="002526DF" w:rsidRDefault="002526DF" w:rsidP="002526DF">
      <w:pPr>
        <w:pStyle w:val="af6"/>
      </w:pPr>
      <w:r>
        <w:t xml:space="preserve">    public List&lt;Todo&gt; getTodoList() {</w:t>
      </w:r>
    </w:p>
    <w:p w14:paraId="0D35F52E" w14:textId="77777777" w:rsidR="002526DF" w:rsidRDefault="002526DF" w:rsidP="002526DF">
      <w:pPr>
        <w:pStyle w:val="af6"/>
      </w:pPr>
      <w:r>
        <w:t xml:space="preserve">        return todoList;</w:t>
      </w:r>
    </w:p>
    <w:p w14:paraId="6A0B98F6" w14:textId="77777777" w:rsidR="002526DF" w:rsidRDefault="002526DF" w:rsidP="002526DF">
      <w:pPr>
        <w:pStyle w:val="af6"/>
      </w:pPr>
      <w:r>
        <w:t xml:space="preserve">    }</w:t>
      </w:r>
    </w:p>
    <w:p w14:paraId="59F7F87F" w14:textId="77777777" w:rsidR="002526DF" w:rsidRDefault="002526DF" w:rsidP="002526DF">
      <w:pPr>
        <w:pStyle w:val="af6"/>
      </w:pPr>
    </w:p>
    <w:p w14:paraId="190505E4" w14:textId="77777777" w:rsidR="002526DF" w:rsidRDefault="002526DF" w:rsidP="002526DF">
      <w:pPr>
        <w:pStyle w:val="af6"/>
      </w:pPr>
      <w:r>
        <w:t xml:space="preserve">    @PostConstruct</w:t>
      </w:r>
    </w:p>
    <w:p w14:paraId="70BFC8ED" w14:textId="77777777" w:rsidR="002526DF" w:rsidRDefault="002526DF" w:rsidP="002526DF">
      <w:pPr>
        <w:pStyle w:val="af6"/>
      </w:pPr>
      <w:r>
        <w:t xml:space="preserve">    public void init() {</w:t>
      </w:r>
    </w:p>
    <w:p w14:paraId="088C28C8" w14:textId="77777777" w:rsidR="002526DF" w:rsidRDefault="002526DF" w:rsidP="002526DF">
      <w:pPr>
        <w:pStyle w:val="af6"/>
      </w:pPr>
      <w:r>
        <w:t xml:space="preserve">        todoList = todoService.findAll();</w:t>
      </w:r>
    </w:p>
    <w:p w14:paraId="04053DBA" w14:textId="77777777" w:rsidR="002526DF" w:rsidRDefault="002526DF" w:rsidP="002526DF">
      <w:pPr>
        <w:pStyle w:val="af6"/>
      </w:pPr>
      <w:r>
        <w:t xml:space="preserve">    }</w:t>
      </w:r>
    </w:p>
    <w:p w14:paraId="581DBD78" w14:textId="77777777" w:rsidR="002526DF" w:rsidRDefault="002526DF" w:rsidP="002526DF">
      <w:pPr>
        <w:pStyle w:val="af6"/>
      </w:pPr>
    </w:p>
    <w:p w14:paraId="07FA8794" w14:textId="77777777" w:rsidR="002526DF" w:rsidRDefault="002526DF" w:rsidP="002526DF">
      <w:pPr>
        <w:pStyle w:val="af6"/>
      </w:pPr>
      <w:r>
        <w:t xml:space="preserve">    public String create() {</w:t>
      </w:r>
    </w:p>
    <w:p w14:paraId="312FEA38" w14:textId="77777777" w:rsidR="002526DF" w:rsidRDefault="002526DF" w:rsidP="002526DF">
      <w:pPr>
        <w:pStyle w:val="af6"/>
      </w:pPr>
      <w:r>
        <w:t xml:space="preserve">        try {</w:t>
      </w:r>
    </w:p>
    <w:p w14:paraId="16393BB1" w14:textId="77777777" w:rsidR="002526DF" w:rsidRDefault="002526DF" w:rsidP="002526DF">
      <w:pPr>
        <w:pStyle w:val="af6"/>
      </w:pPr>
      <w:r>
        <w:t xml:space="preserve">            todoService.create(todo);</w:t>
      </w:r>
    </w:p>
    <w:p w14:paraId="2CB3A482" w14:textId="77777777" w:rsidR="002526DF" w:rsidRDefault="002526DF" w:rsidP="002526DF">
      <w:pPr>
        <w:pStyle w:val="af6"/>
      </w:pPr>
      <w:r>
        <w:t xml:space="preserve">        } catch (BusinessException e) {</w:t>
      </w:r>
    </w:p>
    <w:p w14:paraId="02BAD357" w14:textId="77777777" w:rsidR="002526DF" w:rsidRDefault="002526DF" w:rsidP="002526DF">
      <w:pPr>
        <w:pStyle w:val="af6"/>
      </w:pPr>
      <w:r>
        <w:t xml:space="preserve">            FacesContext.getCurrentInstance()</w:t>
      </w:r>
    </w:p>
    <w:p w14:paraId="544A685A" w14:textId="77777777" w:rsidR="002526DF" w:rsidRDefault="002526DF" w:rsidP="002526DF">
      <w:pPr>
        <w:pStyle w:val="af6"/>
      </w:pPr>
      <w:r>
        <w:t xml:space="preserve">                    .addMessage(null, new FacesMessage(FacesMessage.SEVERITY_ERROR, e.getMessage(), null));</w:t>
      </w:r>
    </w:p>
    <w:p w14:paraId="459223EE" w14:textId="77777777" w:rsidR="002526DF" w:rsidRDefault="002526DF" w:rsidP="002526DF">
      <w:pPr>
        <w:pStyle w:val="af6"/>
      </w:pPr>
      <w:r>
        <w:t xml:space="preserve">            return "list.xhtml";</w:t>
      </w:r>
    </w:p>
    <w:p w14:paraId="12794D23" w14:textId="77777777" w:rsidR="002526DF" w:rsidRDefault="002526DF" w:rsidP="002526DF">
      <w:pPr>
        <w:pStyle w:val="af6"/>
      </w:pPr>
      <w:r>
        <w:t xml:space="preserve">        }</w:t>
      </w:r>
    </w:p>
    <w:p w14:paraId="5290EBDD" w14:textId="77777777" w:rsidR="002526DF" w:rsidRDefault="002526DF" w:rsidP="002526DF">
      <w:pPr>
        <w:pStyle w:val="af6"/>
      </w:pPr>
      <w:r>
        <w:t xml:space="preserve">        FacesContext.getCurrentInstance().getExternalContext().getFlash().setKeepMessages(true);</w:t>
      </w:r>
    </w:p>
    <w:p w14:paraId="1CB56750" w14:textId="77777777" w:rsidR="002526DF" w:rsidRDefault="002526DF" w:rsidP="002526DF">
      <w:pPr>
        <w:pStyle w:val="af6"/>
      </w:pPr>
      <w:r>
        <w:t xml:space="preserve">        FacesContext.getCurrentInstance()</w:t>
      </w:r>
    </w:p>
    <w:p w14:paraId="76491C5C" w14:textId="77777777" w:rsidR="002526DF" w:rsidRDefault="002526DF" w:rsidP="002526DF">
      <w:pPr>
        <w:pStyle w:val="af6"/>
      </w:pPr>
      <w:r>
        <w:t xml:space="preserve">                .addMessage(null, new FacesMessage(FacesMessage.SEVERITY_INFO, "Created successfully!", null));</w:t>
      </w:r>
    </w:p>
    <w:p w14:paraId="6DD1ED61" w14:textId="77777777" w:rsidR="002526DF" w:rsidRDefault="002526DF" w:rsidP="002526DF">
      <w:pPr>
        <w:pStyle w:val="af6"/>
      </w:pPr>
    </w:p>
    <w:p w14:paraId="298C9B19" w14:textId="77777777" w:rsidR="002526DF" w:rsidRDefault="002526DF" w:rsidP="002526DF">
      <w:pPr>
        <w:pStyle w:val="af6"/>
      </w:pPr>
      <w:r>
        <w:t xml:space="preserve">        return "list.xhtml?faces-redirect=true";</w:t>
      </w:r>
    </w:p>
    <w:p w14:paraId="1226E779" w14:textId="77777777" w:rsidR="002526DF" w:rsidRDefault="002526DF" w:rsidP="002526DF">
      <w:pPr>
        <w:pStyle w:val="af6"/>
      </w:pPr>
      <w:r>
        <w:t xml:space="preserve">    }</w:t>
      </w:r>
    </w:p>
    <w:p w14:paraId="798ADB2E" w14:textId="77777777" w:rsidR="002526DF" w:rsidRDefault="002526DF" w:rsidP="002526DF">
      <w:pPr>
        <w:pStyle w:val="af6"/>
      </w:pPr>
    </w:p>
    <w:p w14:paraId="5F0765D3" w14:textId="77777777" w:rsidR="002526DF" w:rsidRDefault="002526DF" w:rsidP="002526DF">
      <w:pPr>
        <w:pStyle w:val="af6"/>
      </w:pPr>
      <w:r>
        <w:t xml:space="preserve">    public String finish(Integer todoId) {</w:t>
      </w:r>
    </w:p>
    <w:p w14:paraId="39DA4212" w14:textId="77777777" w:rsidR="002526DF" w:rsidRDefault="002526DF" w:rsidP="002526DF">
      <w:pPr>
        <w:pStyle w:val="af6"/>
      </w:pPr>
      <w:r>
        <w:t xml:space="preserve">        try {</w:t>
      </w:r>
    </w:p>
    <w:p w14:paraId="05256E08" w14:textId="77777777" w:rsidR="002526DF" w:rsidRDefault="002526DF" w:rsidP="002526DF">
      <w:pPr>
        <w:pStyle w:val="af6"/>
      </w:pPr>
      <w:r>
        <w:t xml:space="preserve">            todoService.finish(todoId);</w:t>
      </w:r>
    </w:p>
    <w:p w14:paraId="07FAD2F2" w14:textId="77777777" w:rsidR="002526DF" w:rsidRDefault="002526DF" w:rsidP="002526DF">
      <w:pPr>
        <w:pStyle w:val="af6"/>
      </w:pPr>
      <w:r>
        <w:t xml:space="preserve">        } catch (BusinessException e) {</w:t>
      </w:r>
    </w:p>
    <w:p w14:paraId="3C7B3D92" w14:textId="77777777" w:rsidR="002526DF" w:rsidRDefault="002526DF" w:rsidP="002526DF">
      <w:pPr>
        <w:pStyle w:val="af6"/>
      </w:pPr>
      <w:r>
        <w:t xml:space="preserve">            FacesContext.getCurrentInstance()</w:t>
      </w:r>
    </w:p>
    <w:p w14:paraId="5EF5D198" w14:textId="77777777" w:rsidR="002526DF" w:rsidRDefault="002526DF" w:rsidP="002526DF">
      <w:pPr>
        <w:pStyle w:val="af6"/>
      </w:pPr>
      <w:r>
        <w:t xml:space="preserve">                    .addMessage(null, new FacesMessage(FacesMessage.SEVERITY_ERROR, e.getMessage(), null));</w:t>
      </w:r>
    </w:p>
    <w:p w14:paraId="17769FF8" w14:textId="77777777" w:rsidR="002526DF" w:rsidRDefault="002526DF" w:rsidP="002526DF">
      <w:pPr>
        <w:pStyle w:val="af6"/>
      </w:pPr>
      <w:r>
        <w:t xml:space="preserve">            return "list.xhtml";</w:t>
      </w:r>
    </w:p>
    <w:p w14:paraId="3CE3A836" w14:textId="77777777" w:rsidR="002526DF" w:rsidRDefault="002526DF" w:rsidP="002526DF">
      <w:pPr>
        <w:pStyle w:val="af6"/>
      </w:pPr>
      <w:r>
        <w:t xml:space="preserve">        }</w:t>
      </w:r>
    </w:p>
    <w:p w14:paraId="04B90586" w14:textId="77777777" w:rsidR="002526DF" w:rsidRDefault="002526DF" w:rsidP="002526DF">
      <w:pPr>
        <w:pStyle w:val="af6"/>
      </w:pPr>
      <w:r>
        <w:t xml:space="preserve">        FacesContext.getCurrentInstance().getExternalContext().getFlash().setKeepMessages(true);</w:t>
      </w:r>
    </w:p>
    <w:p w14:paraId="49159A5B" w14:textId="77777777" w:rsidR="002526DF" w:rsidRDefault="002526DF" w:rsidP="002526DF">
      <w:pPr>
        <w:pStyle w:val="af6"/>
      </w:pPr>
      <w:r>
        <w:t xml:space="preserve">        FacesContext.getCurrentInstance()</w:t>
      </w:r>
    </w:p>
    <w:p w14:paraId="5CCF6322" w14:textId="77777777" w:rsidR="002526DF" w:rsidRDefault="002526DF" w:rsidP="002526DF">
      <w:pPr>
        <w:pStyle w:val="af6"/>
      </w:pPr>
      <w:r>
        <w:t xml:space="preserve">                .addMessage(null, new FacesMessage(FacesMessage.SEVERITY_INFO, "Finished successfully!", null));</w:t>
      </w:r>
    </w:p>
    <w:p w14:paraId="1B1AF389" w14:textId="77777777" w:rsidR="002526DF" w:rsidRDefault="002526DF" w:rsidP="002526DF">
      <w:pPr>
        <w:pStyle w:val="af6"/>
      </w:pPr>
    </w:p>
    <w:p w14:paraId="73FD7C9F" w14:textId="77777777" w:rsidR="002526DF" w:rsidRDefault="002526DF" w:rsidP="002526DF">
      <w:pPr>
        <w:pStyle w:val="af6"/>
      </w:pPr>
      <w:r>
        <w:t xml:space="preserve">        return "list.xhtml?faces-redirect=true";</w:t>
      </w:r>
    </w:p>
    <w:p w14:paraId="5EA2E642" w14:textId="77777777" w:rsidR="002526DF" w:rsidRDefault="002526DF" w:rsidP="002526DF">
      <w:pPr>
        <w:pStyle w:val="af6"/>
      </w:pPr>
      <w:r>
        <w:t xml:space="preserve">    }</w:t>
      </w:r>
    </w:p>
    <w:p w14:paraId="2A684D9E" w14:textId="77777777" w:rsidR="002526DF" w:rsidRDefault="002526DF" w:rsidP="002526DF">
      <w:pPr>
        <w:pStyle w:val="af6"/>
      </w:pPr>
    </w:p>
    <w:p w14:paraId="7E765F7E" w14:textId="77777777" w:rsidR="002526DF" w:rsidRPr="002526DF" w:rsidRDefault="002526DF" w:rsidP="002526DF">
      <w:pPr>
        <w:pStyle w:val="af6"/>
        <w:rPr>
          <w:highlight w:val="yellow"/>
        </w:rPr>
      </w:pPr>
      <w:r>
        <w:t xml:space="preserve">    </w:t>
      </w:r>
      <w:r w:rsidRPr="002526DF">
        <w:rPr>
          <w:highlight w:val="yellow"/>
        </w:rPr>
        <w:t>public String delete(Integer todoId) {</w:t>
      </w:r>
    </w:p>
    <w:p w14:paraId="1E3A4E5A" w14:textId="77777777" w:rsidR="002526DF" w:rsidRPr="002526DF" w:rsidRDefault="002526DF" w:rsidP="002526DF">
      <w:pPr>
        <w:pStyle w:val="af6"/>
        <w:rPr>
          <w:highlight w:val="yellow"/>
        </w:rPr>
      </w:pPr>
      <w:r w:rsidRPr="002526DF">
        <w:rPr>
          <w:highlight w:val="yellow"/>
        </w:rPr>
        <w:t xml:space="preserve">        todoService.delete(todoId);</w:t>
      </w:r>
    </w:p>
    <w:p w14:paraId="3DDC83A0" w14:textId="77777777" w:rsidR="002526DF" w:rsidRPr="002526DF" w:rsidRDefault="002526DF" w:rsidP="002526DF">
      <w:pPr>
        <w:pStyle w:val="af6"/>
        <w:rPr>
          <w:highlight w:val="yellow"/>
        </w:rPr>
      </w:pPr>
      <w:r w:rsidRPr="002526DF">
        <w:rPr>
          <w:highlight w:val="yellow"/>
        </w:rPr>
        <w:t xml:space="preserve">        FacesContext.getCurrentInstance().getExternalContext().getFlash().setKeepMessages(true);</w:t>
      </w:r>
    </w:p>
    <w:p w14:paraId="4FB25C0D" w14:textId="77777777" w:rsidR="002526DF" w:rsidRPr="002526DF" w:rsidRDefault="002526DF" w:rsidP="002526DF">
      <w:pPr>
        <w:pStyle w:val="af6"/>
        <w:rPr>
          <w:highlight w:val="yellow"/>
        </w:rPr>
      </w:pPr>
      <w:r w:rsidRPr="002526DF">
        <w:rPr>
          <w:highlight w:val="yellow"/>
        </w:rPr>
        <w:t xml:space="preserve">        FacesContext.getCurrentInstance()</w:t>
      </w:r>
    </w:p>
    <w:p w14:paraId="08825124" w14:textId="77777777" w:rsidR="002526DF" w:rsidRPr="002526DF" w:rsidRDefault="002526DF" w:rsidP="002526DF">
      <w:pPr>
        <w:pStyle w:val="af6"/>
        <w:rPr>
          <w:highlight w:val="yellow"/>
        </w:rPr>
      </w:pPr>
      <w:r w:rsidRPr="002526DF">
        <w:rPr>
          <w:highlight w:val="yellow"/>
        </w:rPr>
        <w:t xml:space="preserve">                .addMessage(null, new FacesMessage(FacesMessage.SEVERITY_INFO, "Deleted successfully!", null));</w:t>
      </w:r>
    </w:p>
    <w:p w14:paraId="0A6F9392" w14:textId="77777777" w:rsidR="002526DF" w:rsidRPr="002526DF" w:rsidRDefault="002526DF" w:rsidP="002526DF">
      <w:pPr>
        <w:pStyle w:val="af6"/>
        <w:rPr>
          <w:highlight w:val="yellow"/>
        </w:rPr>
      </w:pPr>
    </w:p>
    <w:p w14:paraId="757CF212" w14:textId="77777777" w:rsidR="002526DF" w:rsidRPr="002526DF" w:rsidRDefault="002526DF" w:rsidP="002526DF">
      <w:pPr>
        <w:pStyle w:val="af6"/>
        <w:rPr>
          <w:highlight w:val="yellow"/>
        </w:rPr>
      </w:pPr>
      <w:r w:rsidRPr="002526DF">
        <w:rPr>
          <w:highlight w:val="yellow"/>
        </w:rPr>
        <w:t xml:space="preserve">        return "list.xhtml?faces-redirect=true";</w:t>
      </w:r>
    </w:p>
    <w:p w14:paraId="555F98EB" w14:textId="77777777" w:rsidR="002526DF" w:rsidRDefault="002526DF" w:rsidP="002526DF">
      <w:pPr>
        <w:pStyle w:val="af6"/>
      </w:pPr>
      <w:r w:rsidRPr="002526DF">
        <w:rPr>
          <w:highlight w:val="yellow"/>
        </w:rPr>
        <w:t xml:space="preserve">    }</w:t>
      </w:r>
    </w:p>
    <w:p w14:paraId="4F7A5D4A" w14:textId="77777777" w:rsidR="002526DF" w:rsidRDefault="002526DF" w:rsidP="002526DF">
      <w:pPr>
        <w:pStyle w:val="af6"/>
      </w:pPr>
      <w:r>
        <w:t>}</w:t>
      </w:r>
    </w:p>
    <w:p w14:paraId="7F9BCD75" w14:textId="77777777" w:rsidR="00915595" w:rsidRDefault="00915595" w:rsidP="002526DF">
      <w:pPr>
        <w:pStyle w:val="af6"/>
      </w:pPr>
    </w:p>
    <w:p w14:paraId="7EBAE4E2" w14:textId="77777777" w:rsidR="002526DF" w:rsidRDefault="002526DF" w:rsidP="00915595"/>
    <w:p w14:paraId="63A824BA" w14:textId="49A5F983" w:rsidR="00AF5043" w:rsidRDefault="00AF5043" w:rsidP="00AF5043">
      <w:pPr>
        <w:pStyle w:val="4"/>
      </w:pPr>
      <w:r>
        <w:t>list.xhtml</w:t>
      </w:r>
      <w:r>
        <w:rPr>
          <w:rFonts w:hint="eastAsia"/>
        </w:rPr>
        <w:t>の修正</w:t>
      </w:r>
    </w:p>
    <w:p w14:paraId="7F61FE5D" w14:textId="7D9F8187" w:rsidR="00AF5043" w:rsidRDefault="00241648" w:rsidP="00AF5043">
      <w:r>
        <w:rPr>
          <w:rFonts w:hint="eastAsia"/>
        </w:rPr>
        <w:t>完了ボタン同様に削除ボタンを追加する。</w:t>
      </w:r>
    </w:p>
    <w:p w14:paraId="53591B20" w14:textId="77777777" w:rsidR="00642799" w:rsidRDefault="00642799" w:rsidP="00642799">
      <w:pPr>
        <w:pStyle w:val="af6"/>
      </w:pPr>
      <w:r>
        <w:t>&lt;?xml version='1.0' encoding='UTF-8' ?&gt;</w:t>
      </w:r>
    </w:p>
    <w:p w14:paraId="1C7270DF" w14:textId="77777777" w:rsidR="00642799" w:rsidRDefault="00642799" w:rsidP="00642799">
      <w:pPr>
        <w:pStyle w:val="af6"/>
      </w:pPr>
      <w:r>
        <w:t>&lt;!DOCTYPE html PUBLIC "-//W3C//DTD XHTML 1.0 Transitional//EN" "http://www.w3.org/TR/xhtml1/DTD/xhtml1-transitional.dtd"&gt;</w:t>
      </w:r>
    </w:p>
    <w:p w14:paraId="6D60D11C" w14:textId="77777777" w:rsidR="00642799" w:rsidRDefault="00642799" w:rsidP="00642799">
      <w:pPr>
        <w:pStyle w:val="af6"/>
      </w:pPr>
      <w:r>
        <w:t>&lt;html xmlns="http://www.w3.org/1999/xhtml"</w:t>
      </w:r>
    </w:p>
    <w:p w14:paraId="3642FE8E" w14:textId="77777777" w:rsidR="00642799" w:rsidRDefault="00642799" w:rsidP="00642799">
      <w:pPr>
        <w:pStyle w:val="af6"/>
      </w:pPr>
      <w:r>
        <w:t xml:space="preserve">      xmlns:h="http://xmlns.jcp.org/jsf/html"</w:t>
      </w:r>
    </w:p>
    <w:p w14:paraId="432C7044" w14:textId="77777777" w:rsidR="00642799" w:rsidRDefault="00642799" w:rsidP="00642799">
      <w:pPr>
        <w:pStyle w:val="af6"/>
      </w:pPr>
      <w:r>
        <w:t xml:space="preserve">      xmlns:f="http://xmlns.jcp.org/jsf/core"&gt;</w:t>
      </w:r>
    </w:p>
    <w:p w14:paraId="1ADBC303" w14:textId="77777777" w:rsidR="00642799" w:rsidRDefault="00642799" w:rsidP="00642799">
      <w:pPr>
        <w:pStyle w:val="af6"/>
      </w:pPr>
      <w:r>
        <w:t xml:space="preserve">    &lt;h:head&gt;</w:t>
      </w:r>
    </w:p>
    <w:p w14:paraId="7BD5098D" w14:textId="77777777" w:rsidR="00642799" w:rsidRDefault="00642799" w:rsidP="00642799">
      <w:pPr>
        <w:pStyle w:val="af6"/>
      </w:pPr>
      <w:r>
        <w:t xml:space="preserve">        &lt;title&gt;Todo List&lt;/title&gt;</w:t>
      </w:r>
    </w:p>
    <w:p w14:paraId="36DC60A8" w14:textId="77777777" w:rsidR="00642799" w:rsidRDefault="00642799" w:rsidP="00642799">
      <w:pPr>
        <w:pStyle w:val="af6"/>
      </w:pPr>
      <w:r>
        <w:t xml:space="preserve">        &lt;style type="text/css"&gt;</w:t>
      </w:r>
    </w:p>
    <w:p w14:paraId="3F74DF61" w14:textId="77777777" w:rsidR="00642799" w:rsidRDefault="00642799" w:rsidP="00642799">
      <w:pPr>
        <w:pStyle w:val="af6"/>
      </w:pPr>
      <w:r>
        <w:t xml:space="preserve">            .strike {</w:t>
      </w:r>
    </w:p>
    <w:p w14:paraId="01AA579F" w14:textId="77777777" w:rsidR="00642799" w:rsidRDefault="00642799" w:rsidP="00642799">
      <w:pPr>
        <w:pStyle w:val="af6"/>
      </w:pPr>
      <w:r>
        <w:t xml:space="preserve">                text-decoration: line-through;</w:t>
      </w:r>
    </w:p>
    <w:p w14:paraId="7EF017E5" w14:textId="77777777" w:rsidR="00642799" w:rsidRDefault="00642799" w:rsidP="00642799">
      <w:pPr>
        <w:pStyle w:val="af6"/>
      </w:pPr>
      <w:r>
        <w:t xml:space="preserve">            }</w:t>
      </w:r>
    </w:p>
    <w:p w14:paraId="5BD1A1AE" w14:textId="77777777" w:rsidR="00642799" w:rsidRDefault="00642799" w:rsidP="00642799">
      <w:pPr>
        <w:pStyle w:val="af6"/>
      </w:pPr>
      <w:r>
        <w:t xml:space="preserve">            .alert {</w:t>
      </w:r>
    </w:p>
    <w:p w14:paraId="14346E66" w14:textId="77777777" w:rsidR="00642799" w:rsidRDefault="00642799" w:rsidP="00642799">
      <w:pPr>
        <w:pStyle w:val="af6"/>
      </w:pPr>
      <w:r>
        <w:t xml:space="preserve">                border: 1px solid;</w:t>
      </w:r>
    </w:p>
    <w:p w14:paraId="3A7BFEE5" w14:textId="77777777" w:rsidR="00642799" w:rsidRDefault="00642799" w:rsidP="00642799">
      <w:pPr>
        <w:pStyle w:val="af6"/>
      </w:pPr>
      <w:r>
        <w:t xml:space="preserve">                padding: 3px;</w:t>
      </w:r>
    </w:p>
    <w:p w14:paraId="41EE67BD" w14:textId="77777777" w:rsidR="00642799" w:rsidRDefault="00642799" w:rsidP="00642799">
      <w:pPr>
        <w:pStyle w:val="af6"/>
      </w:pPr>
      <w:r>
        <w:t xml:space="preserve">                width: 80%;</w:t>
      </w:r>
    </w:p>
    <w:p w14:paraId="720EA19D" w14:textId="77777777" w:rsidR="00642799" w:rsidRDefault="00642799" w:rsidP="00642799">
      <w:pPr>
        <w:pStyle w:val="af6"/>
      </w:pPr>
      <w:r>
        <w:t xml:space="preserve">            }</w:t>
      </w:r>
    </w:p>
    <w:p w14:paraId="365AE9B7" w14:textId="77777777" w:rsidR="00642799" w:rsidRDefault="00642799" w:rsidP="00642799">
      <w:pPr>
        <w:pStyle w:val="af6"/>
      </w:pPr>
      <w:r>
        <w:t xml:space="preserve">            .alert-error {</w:t>
      </w:r>
    </w:p>
    <w:p w14:paraId="58C4D7B0" w14:textId="77777777" w:rsidR="00642799" w:rsidRDefault="00642799" w:rsidP="00642799">
      <w:pPr>
        <w:pStyle w:val="af6"/>
      </w:pPr>
      <w:r>
        <w:t xml:space="preserve">                background-color: #c60f13;</w:t>
      </w:r>
    </w:p>
    <w:p w14:paraId="12935C59" w14:textId="77777777" w:rsidR="00642799" w:rsidRDefault="00642799" w:rsidP="00642799">
      <w:pPr>
        <w:pStyle w:val="af6"/>
      </w:pPr>
      <w:r>
        <w:t xml:space="preserve">                border-color: #970b0e;</w:t>
      </w:r>
    </w:p>
    <w:p w14:paraId="3A4A7AE7" w14:textId="77777777" w:rsidR="00642799" w:rsidRDefault="00642799" w:rsidP="00642799">
      <w:pPr>
        <w:pStyle w:val="af6"/>
      </w:pPr>
      <w:r>
        <w:t xml:space="preserve">                color: white;</w:t>
      </w:r>
    </w:p>
    <w:p w14:paraId="5659CF13" w14:textId="77777777" w:rsidR="00642799" w:rsidRDefault="00642799" w:rsidP="00642799">
      <w:pPr>
        <w:pStyle w:val="af6"/>
      </w:pPr>
      <w:r>
        <w:t xml:space="preserve">            }</w:t>
      </w:r>
    </w:p>
    <w:p w14:paraId="4E69FFF7" w14:textId="77777777" w:rsidR="00642799" w:rsidRDefault="00642799" w:rsidP="00642799">
      <w:pPr>
        <w:pStyle w:val="af6"/>
      </w:pPr>
      <w:r>
        <w:t xml:space="preserve">            .alert-success {</w:t>
      </w:r>
    </w:p>
    <w:p w14:paraId="538D8E6E" w14:textId="77777777" w:rsidR="00642799" w:rsidRDefault="00642799" w:rsidP="00642799">
      <w:pPr>
        <w:pStyle w:val="af6"/>
      </w:pPr>
      <w:r>
        <w:t xml:space="preserve">                background-color: #5da423;</w:t>
      </w:r>
    </w:p>
    <w:p w14:paraId="789DFAC8" w14:textId="77777777" w:rsidR="00642799" w:rsidRDefault="00642799" w:rsidP="00642799">
      <w:pPr>
        <w:pStyle w:val="af6"/>
      </w:pPr>
      <w:r>
        <w:t xml:space="preserve">                border-color: #457a1a;</w:t>
      </w:r>
    </w:p>
    <w:p w14:paraId="5FAACF47" w14:textId="77777777" w:rsidR="00642799" w:rsidRDefault="00642799" w:rsidP="00642799">
      <w:pPr>
        <w:pStyle w:val="af6"/>
      </w:pPr>
      <w:r>
        <w:t xml:space="preserve">                color: white;</w:t>
      </w:r>
    </w:p>
    <w:p w14:paraId="36DEC41D" w14:textId="77777777" w:rsidR="00642799" w:rsidRDefault="00642799" w:rsidP="00642799">
      <w:pPr>
        <w:pStyle w:val="af6"/>
      </w:pPr>
      <w:r>
        <w:t xml:space="preserve">            }</w:t>
      </w:r>
    </w:p>
    <w:p w14:paraId="1B1666E7" w14:textId="77777777" w:rsidR="00642799" w:rsidRDefault="00642799" w:rsidP="00642799">
      <w:pPr>
        <w:pStyle w:val="af6"/>
      </w:pPr>
      <w:r>
        <w:t xml:space="preserve">        &lt;/style&gt;</w:t>
      </w:r>
    </w:p>
    <w:p w14:paraId="457661A4" w14:textId="77777777" w:rsidR="00642799" w:rsidRDefault="00642799" w:rsidP="00642799">
      <w:pPr>
        <w:pStyle w:val="af6"/>
      </w:pPr>
      <w:r>
        <w:t xml:space="preserve">    &lt;/h:head&gt;</w:t>
      </w:r>
    </w:p>
    <w:p w14:paraId="698CB37B" w14:textId="77777777" w:rsidR="00642799" w:rsidRDefault="00642799" w:rsidP="00642799">
      <w:pPr>
        <w:pStyle w:val="af6"/>
      </w:pPr>
      <w:r>
        <w:t xml:space="preserve">    &lt;h:body&gt;</w:t>
      </w:r>
    </w:p>
    <w:p w14:paraId="55CE6CE5" w14:textId="77777777" w:rsidR="00642799" w:rsidRDefault="00642799" w:rsidP="00642799">
      <w:pPr>
        <w:pStyle w:val="af6"/>
      </w:pPr>
      <w:r>
        <w:t xml:space="preserve">        &lt;h:messages layout="table" styleClass="alert alert-success" rendered="#{facesContext.maximumSeverity.ordinal == 0}" /&gt;</w:t>
      </w:r>
    </w:p>
    <w:p w14:paraId="6B3466A7" w14:textId="77777777" w:rsidR="00642799" w:rsidRDefault="00642799" w:rsidP="00642799">
      <w:pPr>
        <w:pStyle w:val="af6"/>
      </w:pPr>
      <w:r>
        <w:t xml:space="preserve">        &lt;h:messages layout="table" styleClass="alert alert-error"  rendered="#{facesContext.maximumSeverity.ordinal &gt; 0}"/&gt;</w:t>
      </w:r>
    </w:p>
    <w:p w14:paraId="54531039" w14:textId="77777777" w:rsidR="00642799" w:rsidRDefault="00642799" w:rsidP="00642799">
      <w:pPr>
        <w:pStyle w:val="af6"/>
      </w:pPr>
      <w:r>
        <w:t xml:space="preserve">        &lt;h2&gt;Create Todo&lt;/h2&gt;</w:t>
      </w:r>
    </w:p>
    <w:p w14:paraId="11A248C8" w14:textId="77777777" w:rsidR="00642799" w:rsidRDefault="00642799" w:rsidP="00642799">
      <w:pPr>
        <w:pStyle w:val="af6"/>
      </w:pPr>
      <w:r>
        <w:t xml:space="preserve">        &lt;h:form&gt;</w:t>
      </w:r>
    </w:p>
    <w:p w14:paraId="19CECD9E" w14:textId="77777777" w:rsidR="00642799" w:rsidRDefault="00642799" w:rsidP="00642799">
      <w:pPr>
        <w:pStyle w:val="af6"/>
      </w:pPr>
      <w:r>
        <w:t xml:space="preserve">            &lt;h:panelGrid columns="2"&gt;</w:t>
      </w:r>
    </w:p>
    <w:p w14:paraId="2DB2D947" w14:textId="77777777" w:rsidR="00642799" w:rsidRDefault="00642799" w:rsidP="00642799">
      <w:pPr>
        <w:pStyle w:val="af6"/>
      </w:pPr>
      <w:r>
        <w:t xml:space="preserve">                &lt;h:outputLabel value="Title: " /&gt;</w:t>
      </w:r>
    </w:p>
    <w:p w14:paraId="41463915" w14:textId="77777777" w:rsidR="00642799" w:rsidRDefault="00642799" w:rsidP="00642799">
      <w:pPr>
        <w:pStyle w:val="af6"/>
      </w:pPr>
      <w:r>
        <w:t xml:space="preserve">                &lt;h:inputText value="#{todoController.todo.todoTitle}" /&gt;</w:t>
      </w:r>
    </w:p>
    <w:p w14:paraId="3E08AEA0" w14:textId="77777777" w:rsidR="00642799" w:rsidRDefault="00642799" w:rsidP="00642799">
      <w:pPr>
        <w:pStyle w:val="af6"/>
      </w:pPr>
      <w:r>
        <w:t xml:space="preserve">                &lt;h:commandButton value="Create" action="#{todoController.create}" /&gt;</w:t>
      </w:r>
    </w:p>
    <w:p w14:paraId="6E1FFB5A" w14:textId="77777777" w:rsidR="00642799" w:rsidRDefault="00642799" w:rsidP="00642799">
      <w:pPr>
        <w:pStyle w:val="af6"/>
      </w:pPr>
      <w:r>
        <w:t xml:space="preserve">            &lt;/h:panelGrid&gt;</w:t>
      </w:r>
    </w:p>
    <w:p w14:paraId="5BFA939F" w14:textId="77777777" w:rsidR="00642799" w:rsidRDefault="00642799" w:rsidP="00642799">
      <w:pPr>
        <w:pStyle w:val="af6"/>
      </w:pPr>
      <w:r>
        <w:t xml:space="preserve">        &lt;/h:form&gt;</w:t>
      </w:r>
    </w:p>
    <w:p w14:paraId="36FE1234" w14:textId="77777777" w:rsidR="00642799" w:rsidRDefault="00642799" w:rsidP="00642799">
      <w:pPr>
        <w:pStyle w:val="af6"/>
      </w:pPr>
    </w:p>
    <w:p w14:paraId="4C0D2DC1" w14:textId="77777777" w:rsidR="00642799" w:rsidRDefault="00642799" w:rsidP="00642799">
      <w:pPr>
        <w:pStyle w:val="af6"/>
      </w:pPr>
      <w:r>
        <w:t xml:space="preserve">        &lt;h2&gt;Todo List&lt;/h2&gt;</w:t>
      </w:r>
    </w:p>
    <w:p w14:paraId="30A12F4A" w14:textId="77777777" w:rsidR="00642799" w:rsidRDefault="00642799" w:rsidP="00642799">
      <w:pPr>
        <w:pStyle w:val="af6"/>
      </w:pPr>
    </w:p>
    <w:p w14:paraId="329FEC1F" w14:textId="77777777" w:rsidR="00642799" w:rsidRDefault="00642799" w:rsidP="00642799">
      <w:pPr>
        <w:pStyle w:val="af6"/>
      </w:pPr>
      <w:r>
        <w:t xml:space="preserve">        &lt;h:dataTable value="#{todoController.todoList}" var="todo"&gt;</w:t>
      </w:r>
    </w:p>
    <w:p w14:paraId="3C322A9E" w14:textId="77777777" w:rsidR="00642799" w:rsidRDefault="00642799" w:rsidP="00642799">
      <w:pPr>
        <w:pStyle w:val="af6"/>
      </w:pPr>
      <w:r>
        <w:t xml:space="preserve">            &lt;h:column&gt;</w:t>
      </w:r>
    </w:p>
    <w:p w14:paraId="6B99C291" w14:textId="77777777" w:rsidR="00642799" w:rsidRDefault="00642799" w:rsidP="00642799">
      <w:pPr>
        <w:pStyle w:val="af6"/>
      </w:pPr>
      <w:r>
        <w:t xml:space="preserve">                &lt;f:facet name="header"&gt;</w:t>
      </w:r>
    </w:p>
    <w:p w14:paraId="04CA2659" w14:textId="77777777" w:rsidR="00642799" w:rsidRDefault="00642799" w:rsidP="00642799">
      <w:pPr>
        <w:pStyle w:val="af6"/>
      </w:pPr>
      <w:r>
        <w:t xml:space="preserve">                    &lt;h:outputText value="Titile" /&gt;</w:t>
      </w:r>
    </w:p>
    <w:p w14:paraId="5A2DC693" w14:textId="77777777" w:rsidR="00642799" w:rsidRDefault="00642799" w:rsidP="00642799">
      <w:pPr>
        <w:pStyle w:val="af6"/>
      </w:pPr>
      <w:r>
        <w:t xml:space="preserve">                &lt;/f:facet&gt;</w:t>
      </w:r>
    </w:p>
    <w:p w14:paraId="2927CF9E" w14:textId="77777777" w:rsidR="00642799" w:rsidRDefault="00642799" w:rsidP="00642799">
      <w:pPr>
        <w:pStyle w:val="af6"/>
      </w:pPr>
      <w:r>
        <w:t xml:space="preserve">                &lt;h:outputText value="#{todo.todoTitle}" rendered="#{!todo.finished}" /&gt;</w:t>
      </w:r>
    </w:p>
    <w:p w14:paraId="7754AE8C" w14:textId="77777777" w:rsidR="00642799" w:rsidRDefault="00642799" w:rsidP="00642799">
      <w:pPr>
        <w:pStyle w:val="af6"/>
      </w:pPr>
      <w:r>
        <w:t xml:space="preserve">                &lt;h:outputText value="#{todo.todoTitle}" rendered="#{todo.finished}" class="strike" /&gt;</w:t>
      </w:r>
    </w:p>
    <w:p w14:paraId="06B91C03" w14:textId="77777777" w:rsidR="00642799" w:rsidRDefault="00642799" w:rsidP="00642799">
      <w:pPr>
        <w:pStyle w:val="af6"/>
      </w:pPr>
      <w:r>
        <w:t xml:space="preserve">            &lt;/h:column&gt;</w:t>
      </w:r>
    </w:p>
    <w:p w14:paraId="067448FB" w14:textId="77777777" w:rsidR="00642799" w:rsidRDefault="00642799" w:rsidP="00642799">
      <w:pPr>
        <w:pStyle w:val="af6"/>
      </w:pPr>
      <w:r>
        <w:t xml:space="preserve">            &lt;h:column&gt;</w:t>
      </w:r>
    </w:p>
    <w:p w14:paraId="362066E7" w14:textId="77777777" w:rsidR="00642799" w:rsidRDefault="00642799" w:rsidP="00642799">
      <w:pPr>
        <w:pStyle w:val="af6"/>
      </w:pPr>
      <w:r>
        <w:t xml:space="preserve">                &lt;f:facet name="header"&gt;</w:t>
      </w:r>
    </w:p>
    <w:p w14:paraId="14187BB8" w14:textId="77777777" w:rsidR="00642799" w:rsidRDefault="00642799" w:rsidP="00642799">
      <w:pPr>
        <w:pStyle w:val="af6"/>
      </w:pPr>
      <w:r>
        <w:t xml:space="preserve">                    &lt;h:outputText value="Created At" /&gt;</w:t>
      </w:r>
    </w:p>
    <w:p w14:paraId="0A4F067B" w14:textId="77777777" w:rsidR="00642799" w:rsidRDefault="00642799" w:rsidP="00642799">
      <w:pPr>
        <w:pStyle w:val="af6"/>
      </w:pPr>
      <w:r>
        <w:t xml:space="preserve">                &lt;/f:facet&gt;</w:t>
      </w:r>
    </w:p>
    <w:p w14:paraId="14B85ED9" w14:textId="77777777" w:rsidR="00642799" w:rsidRDefault="00642799" w:rsidP="00642799">
      <w:pPr>
        <w:pStyle w:val="af6"/>
      </w:pPr>
      <w:r>
        <w:t xml:space="preserve">                &lt;h:outputText value="#{todo.createdAt}" /&gt;</w:t>
      </w:r>
    </w:p>
    <w:p w14:paraId="001B6D39" w14:textId="77777777" w:rsidR="00642799" w:rsidRDefault="00642799" w:rsidP="00642799">
      <w:pPr>
        <w:pStyle w:val="af6"/>
      </w:pPr>
      <w:r>
        <w:t xml:space="preserve">            &lt;/h:column&gt;</w:t>
      </w:r>
    </w:p>
    <w:p w14:paraId="3739D4A3" w14:textId="77777777" w:rsidR="00642799" w:rsidRDefault="00642799" w:rsidP="00642799">
      <w:pPr>
        <w:pStyle w:val="af6"/>
      </w:pPr>
      <w:r>
        <w:t xml:space="preserve">            &lt;h:column&gt;</w:t>
      </w:r>
    </w:p>
    <w:p w14:paraId="409F3C25" w14:textId="77777777" w:rsidR="00642799" w:rsidRDefault="00642799" w:rsidP="00642799">
      <w:pPr>
        <w:pStyle w:val="af6"/>
      </w:pPr>
      <w:r>
        <w:t xml:space="preserve">                &lt;f:facet name="header"&gt;</w:t>
      </w:r>
    </w:p>
    <w:p w14:paraId="37D331E1" w14:textId="77777777" w:rsidR="00642799" w:rsidRDefault="00642799" w:rsidP="00642799">
      <w:pPr>
        <w:pStyle w:val="af6"/>
      </w:pPr>
      <w:r>
        <w:t xml:space="preserve">                    &lt;h:outputText value="Actions" /&gt;</w:t>
      </w:r>
    </w:p>
    <w:p w14:paraId="3C2D67CB" w14:textId="77777777" w:rsidR="00642799" w:rsidRDefault="00642799" w:rsidP="00642799">
      <w:pPr>
        <w:pStyle w:val="af6"/>
      </w:pPr>
      <w:r>
        <w:t xml:space="preserve">                &lt;/f:facet&gt;</w:t>
      </w:r>
    </w:p>
    <w:p w14:paraId="34F3B588" w14:textId="77777777" w:rsidR="00642799" w:rsidRDefault="00642799" w:rsidP="00642799">
      <w:pPr>
        <w:pStyle w:val="af6"/>
      </w:pPr>
      <w:r>
        <w:t xml:space="preserve">                &lt;h:form&gt;</w:t>
      </w:r>
    </w:p>
    <w:p w14:paraId="0487F3A2" w14:textId="5F8A9AB4" w:rsidR="00642799" w:rsidRDefault="00642799" w:rsidP="00642799">
      <w:pPr>
        <w:pStyle w:val="af6"/>
      </w:pPr>
      <w:r>
        <w:t xml:space="preserve">                    &lt;h:commandButton value="Done" action="#{todoController.finish(todo.todoId)}"</w:t>
      </w:r>
      <w:r w:rsidR="00B04461" w:rsidRPr="00B04461">
        <w:t xml:space="preserve"> rendered="#{!todo.finished}"</w:t>
      </w:r>
      <w:r>
        <w:t xml:space="preserve"> /&gt;</w:t>
      </w:r>
    </w:p>
    <w:p w14:paraId="6E9A3D6E" w14:textId="77777777" w:rsidR="00642799" w:rsidRDefault="00642799" w:rsidP="00642799">
      <w:pPr>
        <w:pStyle w:val="af6"/>
      </w:pPr>
      <w:r>
        <w:t xml:space="preserve">                    </w:t>
      </w:r>
      <w:r w:rsidRPr="00642799">
        <w:rPr>
          <w:highlight w:val="yellow"/>
        </w:rPr>
        <w:t>&lt;h:commandButton value="Delete" action="#{todoController.delete(todo.todoId)}" /&gt;</w:t>
      </w:r>
    </w:p>
    <w:p w14:paraId="2E338BEA" w14:textId="77777777" w:rsidR="00642799" w:rsidRDefault="00642799" w:rsidP="00642799">
      <w:pPr>
        <w:pStyle w:val="af6"/>
      </w:pPr>
      <w:r>
        <w:t xml:space="preserve">                &lt;/h:form&gt;</w:t>
      </w:r>
    </w:p>
    <w:p w14:paraId="0A8B59AA" w14:textId="77777777" w:rsidR="00642799" w:rsidRDefault="00642799" w:rsidP="00642799">
      <w:pPr>
        <w:pStyle w:val="af6"/>
      </w:pPr>
      <w:r>
        <w:t xml:space="preserve">            &lt;/h:column&gt;</w:t>
      </w:r>
    </w:p>
    <w:p w14:paraId="1EFB9771" w14:textId="77777777" w:rsidR="00642799" w:rsidRDefault="00642799" w:rsidP="00642799">
      <w:pPr>
        <w:pStyle w:val="af6"/>
      </w:pPr>
    </w:p>
    <w:p w14:paraId="34ED84DF" w14:textId="77777777" w:rsidR="00642799" w:rsidRDefault="00642799" w:rsidP="00642799">
      <w:pPr>
        <w:pStyle w:val="af6"/>
      </w:pPr>
      <w:r>
        <w:t xml:space="preserve">        &lt;/h:dataTable&gt;</w:t>
      </w:r>
    </w:p>
    <w:p w14:paraId="170F290B" w14:textId="77777777" w:rsidR="00642799" w:rsidRDefault="00642799" w:rsidP="00642799">
      <w:pPr>
        <w:pStyle w:val="af6"/>
      </w:pPr>
      <w:r>
        <w:t xml:space="preserve">    &lt;/h:body&gt;</w:t>
      </w:r>
    </w:p>
    <w:p w14:paraId="3BA65028" w14:textId="77777777" w:rsidR="00642799" w:rsidRDefault="00642799" w:rsidP="00642799">
      <w:pPr>
        <w:pStyle w:val="af6"/>
      </w:pPr>
      <w:r>
        <w:t>&lt;/html&gt;</w:t>
      </w:r>
    </w:p>
    <w:p w14:paraId="765DDB1B" w14:textId="77777777" w:rsidR="00642799" w:rsidRDefault="00642799" w:rsidP="00642799">
      <w:pPr>
        <w:pStyle w:val="af6"/>
      </w:pPr>
    </w:p>
    <w:p w14:paraId="5CA892C6" w14:textId="77777777" w:rsidR="00642799" w:rsidRPr="00AF5043" w:rsidRDefault="00642799" w:rsidP="00642799">
      <w:pPr>
        <w:pStyle w:val="af6"/>
      </w:pPr>
    </w:p>
    <w:p w14:paraId="76277610" w14:textId="77777777" w:rsidR="00A54203" w:rsidRDefault="00A54203" w:rsidP="00224516"/>
    <w:p w14:paraId="0C1D5FB6" w14:textId="6C5F1DDD" w:rsidR="00776ED4" w:rsidRDefault="00A91AF4" w:rsidP="00224516">
      <w:r>
        <w:rPr>
          <w:noProof/>
        </w:rPr>
        <w:drawing>
          <wp:inline distT="0" distB="0" distL="0" distR="0" wp14:anchorId="6EDD1911" wp14:editId="31ECDE82">
            <wp:extent cx="4319905" cy="3102313"/>
            <wp:effectExtent l="0" t="0" r="0" b="0"/>
            <wp:docPr id="160"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9905" cy="3102313"/>
                    </a:xfrm>
                    <a:prstGeom prst="rect">
                      <a:avLst/>
                    </a:prstGeom>
                    <a:noFill/>
                    <a:ln>
                      <a:noFill/>
                    </a:ln>
                  </pic:spPr>
                </pic:pic>
              </a:graphicData>
            </a:graphic>
          </wp:inline>
        </w:drawing>
      </w:r>
    </w:p>
    <w:p w14:paraId="5DED78B2" w14:textId="77777777" w:rsidR="00776ED4" w:rsidRDefault="00776ED4" w:rsidP="00224516"/>
    <w:p w14:paraId="74090A23" w14:textId="77777777" w:rsidR="00B34CBE" w:rsidRDefault="00B34CBE" w:rsidP="00224516"/>
    <w:p w14:paraId="70EB955A" w14:textId="77777777" w:rsidR="00502D58" w:rsidRDefault="00502D58" w:rsidP="00224516"/>
    <w:p w14:paraId="77D8E658" w14:textId="18D2EBC2" w:rsidR="00224516" w:rsidRPr="00224516" w:rsidRDefault="00224516" w:rsidP="00DD703A">
      <w:pPr>
        <w:pStyle w:val="2"/>
      </w:pPr>
      <w:bookmarkStart w:id="922" w:name="_Toc238348471"/>
      <w:r>
        <w:t>JAX-RS</w:t>
      </w:r>
      <w:r w:rsidR="00527C6B">
        <w:rPr>
          <w:rFonts w:hint="eastAsia"/>
        </w:rPr>
        <w:t>で</w:t>
      </w:r>
      <w:r w:rsidR="00527C6B">
        <w:t>REST API</w:t>
      </w:r>
      <w:r w:rsidR="00527C6B">
        <w:rPr>
          <w:rFonts w:hint="eastAsia"/>
        </w:rPr>
        <w:t>を作成</w:t>
      </w:r>
      <w:bookmarkEnd w:id="922"/>
    </w:p>
    <w:p w14:paraId="01DFE50F" w14:textId="70FB43FE" w:rsidR="00DA6C75" w:rsidRDefault="00BB7AEC" w:rsidP="008F12FC">
      <w:r>
        <w:rPr>
          <w:rFonts w:hint="eastAsia"/>
        </w:rPr>
        <w:t>次に</w:t>
      </w:r>
      <w:r>
        <w:t>Todo</w:t>
      </w:r>
      <w:r>
        <w:rPr>
          <w:rFonts w:hint="eastAsia"/>
        </w:rPr>
        <w:t>管理業務処理を</w:t>
      </w:r>
      <w:r>
        <w:t>JAX-RS</w:t>
      </w:r>
      <w:r>
        <w:rPr>
          <w:rFonts w:hint="eastAsia"/>
        </w:rPr>
        <w:t>で</w:t>
      </w:r>
      <w:r>
        <w:t>REST-API</w:t>
      </w:r>
      <w:r>
        <w:rPr>
          <w:rFonts w:hint="eastAsia"/>
        </w:rPr>
        <w:t>として公開する。</w:t>
      </w:r>
    </w:p>
    <w:p w14:paraId="7B015C16" w14:textId="77777777" w:rsidR="00BB7AEC" w:rsidRDefault="00BB7AEC" w:rsidP="008F12FC"/>
    <w:p w14:paraId="7E36AE4D" w14:textId="77777777" w:rsidR="00BB7AEC" w:rsidRDefault="00BB7AEC" w:rsidP="008F12FC"/>
    <w:p w14:paraId="500E39F7" w14:textId="1D2FB30D" w:rsidR="007B4904" w:rsidRDefault="00740CC2" w:rsidP="007B4904">
      <w:pPr>
        <w:pStyle w:val="3"/>
      </w:pPr>
      <w:bookmarkStart w:id="923" w:name="_Toc238348472"/>
      <w:r>
        <w:t>D</w:t>
      </w:r>
      <w:r w:rsidR="007B4904">
        <w:t>ev</w:t>
      </w:r>
      <w:r w:rsidR="00FB0D0D">
        <w:t xml:space="preserve"> </w:t>
      </w:r>
      <w:r>
        <w:t>HTTP C</w:t>
      </w:r>
      <w:r w:rsidR="007B4904">
        <w:t>lient</w:t>
      </w:r>
      <w:r w:rsidR="007B4904">
        <w:rPr>
          <w:rFonts w:hint="eastAsia"/>
        </w:rPr>
        <w:t>のインストール</w:t>
      </w:r>
      <w:bookmarkEnd w:id="923"/>
    </w:p>
    <w:p w14:paraId="4CD2968A" w14:textId="1111B2A7" w:rsidR="007B4904" w:rsidRDefault="00A26F79" w:rsidP="008F12FC">
      <w:r>
        <w:rPr>
          <w:rFonts w:hint="eastAsia"/>
        </w:rPr>
        <w:t>まず</w:t>
      </w:r>
      <w:r>
        <w:t>REST</w:t>
      </w:r>
      <w:r>
        <w:rPr>
          <w:rFonts w:hint="eastAsia"/>
        </w:rPr>
        <w:t>クライアントして</w:t>
      </w:r>
      <w:r>
        <w:t>Chrome</w:t>
      </w:r>
      <w:r>
        <w:rPr>
          <w:rFonts w:hint="eastAsia"/>
        </w:rPr>
        <w:t>の拡張機能である「</w:t>
      </w:r>
      <w:r>
        <w:t>Dev HTTP Cluent</w:t>
      </w:r>
      <w:r>
        <w:rPr>
          <w:rFonts w:hint="eastAsia"/>
        </w:rPr>
        <w:t>」をインストールする。</w:t>
      </w:r>
    </w:p>
    <w:p w14:paraId="6EFF62F1" w14:textId="4D5F5473" w:rsidR="00A26F79" w:rsidRDefault="00A26F79" w:rsidP="008F12FC">
      <w:r>
        <w:t>Chrome</w:t>
      </w:r>
      <w:r>
        <w:rPr>
          <w:rFonts w:hint="eastAsia"/>
        </w:rPr>
        <w:t>の「ツール」</w:t>
      </w:r>
      <w:r>
        <w:sym w:font="Wingdings" w:char="F0E0"/>
      </w:r>
      <w:r>
        <w:rPr>
          <w:rFonts w:hint="eastAsia"/>
        </w:rPr>
        <w:t>「拡張機能」をクリック。</w:t>
      </w:r>
    </w:p>
    <w:p w14:paraId="45E615DB" w14:textId="6F96B32E" w:rsidR="007B4904" w:rsidRDefault="00C04445" w:rsidP="008F12FC">
      <w:r>
        <w:rPr>
          <w:noProof/>
        </w:rPr>
        <w:drawing>
          <wp:inline distT="0" distB="0" distL="0" distR="0" wp14:anchorId="3190F67B" wp14:editId="101ADCE4">
            <wp:extent cx="4319905" cy="2313666"/>
            <wp:effectExtent l="0" t="0" r="0" b="0"/>
            <wp:docPr id="175"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9905" cy="2313666"/>
                    </a:xfrm>
                    <a:prstGeom prst="rect">
                      <a:avLst/>
                    </a:prstGeom>
                    <a:noFill/>
                    <a:ln>
                      <a:noFill/>
                    </a:ln>
                  </pic:spPr>
                </pic:pic>
              </a:graphicData>
            </a:graphic>
          </wp:inline>
        </w:drawing>
      </w:r>
    </w:p>
    <w:p w14:paraId="4B6C5526" w14:textId="77777777" w:rsidR="00C04445" w:rsidRDefault="00C04445" w:rsidP="008F12FC"/>
    <w:p w14:paraId="5D37A813" w14:textId="69FCAA37" w:rsidR="00A26F79" w:rsidRDefault="00A26F79" w:rsidP="008F12FC">
      <w:r>
        <w:rPr>
          <w:rFonts w:hint="eastAsia"/>
        </w:rPr>
        <w:t>「他の拡張機能を見る」をクリック。</w:t>
      </w:r>
    </w:p>
    <w:p w14:paraId="3B37DB1C" w14:textId="77777777" w:rsidR="00A26F79" w:rsidRDefault="00A26F79" w:rsidP="008F12FC"/>
    <w:p w14:paraId="160B689A" w14:textId="1E92DA7B" w:rsidR="00C04445" w:rsidRDefault="00C04445" w:rsidP="008F12FC">
      <w:r>
        <w:rPr>
          <w:noProof/>
        </w:rPr>
        <w:drawing>
          <wp:inline distT="0" distB="0" distL="0" distR="0" wp14:anchorId="489E0E63" wp14:editId="55C0CB92">
            <wp:extent cx="4319905" cy="1039473"/>
            <wp:effectExtent l="0" t="0" r="0" b="2540"/>
            <wp:docPr id="176"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19905" cy="1039473"/>
                    </a:xfrm>
                    <a:prstGeom prst="rect">
                      <a:avLst/>
                    </a:prstGeom>
                    <a:noFill/>
                    <a:ln>
                      <a:noFill/>
                    </a:ln>
                  </pic:spPr>
                </pic:pic>
              </a:graphicData>
            </a:graphic>
          </wp:inline>
        </w:drawing>
      </w:r>
    </w:p>
    <w:p w14:paraId="79217652" w14:textId="516BE5F8" w:rsidR="00E91EA3" w:rsidRDefault="00E91EA3" w:rsidP="008F12FC">
      <w:r>
        <w:rPr>
          <w:rFonts w:hint="eastAsia"/>
        </w:rPr>
        <w:t>検索フォームに「</w:t>
      </w:r>
      <w:r>
        <w:t>dev http clinet</w:t>
      </w:r>
      <w:r>
        <w:rPr>
          <w:rFonts w:hint="eastAsia"/>
        </w:rPr>
        <w:t>」を入力して検索。</w:t>
      </w:r>
    </w:p>
    <w:p w14:paraId="2C073157" w14:textId="35F4B547" w:rsidR="00FB0D0D" w:rsidRDefault="00FB0D0D" w:rsidP="008F12FC">
      <w:r>
        <w:rPr>
          <w:noProof/>
        </w:rPr>
        <w:drawing>
          <wp:inline distT="0" distB="0" distL="0" distR="0" wp14:anchorId="5E716A50" wp14:editId="40130D5E">
            <wp:extent cx="2935605" cy="2310130"/>
            <wp:effectExtent l="0" t="0" r="10795" b="1270"/>
            <wp:docPr id="177"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35605" cy="2310130"/>
                    </a:xfrm>
                    <a:prstGeom prst="rect">
                      <a:avLst/>
                    </a:prstGeom>
                    <a:noFill/>
                    <a:ln>
                      <a:noFill/>
                    </a:ln>
                  </pic:spPr>
                </pic:pic>
              </a:graphicData>
            </a:graphic>
          </wp:inline>
        </w:drawing>
      </w:r>
    </w:p>
    <w:p w14:paraId="604E759B" w14:textId="77777777" w:rsidR="00C04445" w:rsidRDefault="00C04445" w:rsidP="008F12FC"/>
    <w:p w14:paraId="33C55142" w14:textId="7035A25B" w:rsidR="00590133" w:rsidRDefault="00590133" w:rsidP="008F12FC">
      <w:r>
        <w:t>Dev HTTP Client</w:t>
      </w:r>
      <w:r>
        <w:rPr>
          <w:rFonts w:hint="eastAsia"/>
        </w:rPr>
        <w:t>に対して「</w:t>
      </w:r>
      <w:r>
        <w:t>CHROME</w:t>
      </w:r>
      <w:r>
        <w:rPr>
          <w:rFonts w:hint="eastAsia"/>
        </w:rPr>
        <w:t>に追加」</w:t>
      </w:r>
      <w:r w:rsidR="00105A6E">
        <w:rPr>
          <w:rFonts w:hint="eastAsia"/>
        </w:rPr>
        <w:t>ボタン</w:t>
      </w:r>
      <w:r>
        <w:rPr>
          <w:rFonts w:hint="eastAsia"/>
        </w:rPr>
        <w:t>をクリック。</w:t>
      </w:r>
    </w:p>
    <w:p w14:paraId="33CB14B7" w14:textId="77777777" w:rsidR="00590133" w:rsidRDefault="00590133" w:rsidP="008F12FC"/>
    <w:p w14:paraId="11C0E8BA" w14:textId="521C3307" w:rsidR="00947F09" w:rsidRDefault="004A167A" w:rsidP="008F12FC">
      <w:r>
        <w:rPr>
          <w:noProof/>
        </w:rPr>
        <w:drawing>
          <wp:inline distT="0" distB="0" distL="0" distR="0" wp14:anchorId="286FDE14" wp14:editId="1CB3790B">
            <wp:extent cx="4319905" cy="1086918"/>
            <wp:effectExtent l="0" t="0" r="0" b="5715"/>
            <wp:docPr id="180"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9905" cy="1086918"/>
                    </a:xfrm>
                    <a:prstGeom prst="rect">
                      <a:avLst/>
                    </a:prstGeom>
                    <a:noFill/>
                    <a:ln>
                      <a:noFill/>
                    </a:ln>
                  </pic:spPr>
                </pic:pic>
              </a:graphicData>
            </a:graphic>
          </wp:inline>
        </w:drawing>
      </w:r>
    </w:p>
    <w:p w14:paraId="30ACD0EF" w14:textId="77777777" w:rsidR="00947F09" w:rsidRDefault="00947F09" w:rsidP="008F12FC"/>
    <w:p w14:paraId="411069FD" w14:textId="723F5DE5" w:rsidR="00776613" w:rsidRDefault="00776613" w:rsidP="008F12FC">
      <w:r>
        <w:rPr>
          <w:rFonts w:hint="eastAsia"/>
        </w:rPr>
        <w:t>「追加」をクリック。</w:t>
      </w:r>
    </w:p>
    <w:p w14:paraId="2DBED7D1" w14:textId="77777777" w:rsidR="00776613" w:rsidRDefault="00776613" w:rsidP="008F12FC"/>
    <w:p w14:paraId="616E2241" w14:textId="501626D1" w:rsidR="004A167A" w:rsidRDefault="004A167A" w:rsidP="008F12FC">
      <w:r>
        <w:rPr>
          <w:noProof/>
        </w:rPr>
        <w:drawing>
          <wp:inline distT="0" distB="0" distL="0" distR="0" wp14:anchorId="577E0284" wp14:editId="28F94481">
            <wp:extent cx="4319905" cy="1358761"/>
            <wp:effectExtent l="0" t="0" r="0" b="0"/>
            <wp:docPr id="181"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9905" cy="1358761"/>
                    </a:xfrm>
                    <a:prstGeom prst="rect">
                      <a:avLst/>
                    </a:prstGeom>
                    <a:noFill/>
                    <a:ln>
                      <a:noFill/>
                    </a:ln>
                  </pic:spPr>
                </pic:pic>
              </a:graphicData>
            </a:graphic>
          </wp:inline>
        </w:drawing>
      </w:r>
    </w:p>
    <w:p w14:paraId="3D02A5C8" w14:textId="06571A2C" w:rsidR="00C04445" w:rsidRDefault="00D50846" w:rsidP="008F12FC">
      <w:r>
        <w:rPr>
          <w:rFonts w:hint="eastAsia"/>
        </w:rPr>
        <w:t>新しいタブを作成する画面で</w:t>
      </w:r>
      <w:r>
        <w:t>Dev HTTP Client</w:t>
      </w:r>
      <w:r>
        <w:rPr>
          <w:rFonts w:hint="eastAsia"/>
        </w:rPr>
        <w:t>が追加される。</w:t>
      </w:r>
    </w:p>
    <w:p w14:paraId="28834880" w14:textId="796001CD" w:rsidR="004A167A" w:rsidRDefault="004A167A" w:rsidP="008F12FC">
      <w:r>
        <w:rPr>
          <w:noProof/>
        </w:rPr>
        <w:drawing>
          <wp:inline distT="0" distB="0" distL="0" distR="0" wp14:anchorId="6CEF6947" wp14:editId="7E2B9B18">
            <wp:extent cx="4319905" cy="2796532"/>
            <wp:effectExtent l="0" t="0" r="0" b="0"/>
            <wp:docPr id="182"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9905" cy="2796532"/>
                    </a:xfrm>
                    <a:prstGeom prst="rect">
                      <a:avLst/>
                    </a:prstGeom>
                    <a:noFill/>
                    <a:ln>
                      <a:noFill/>
                    </a:ln>
                  </pic:spPr>
                </pic:pic>
              </a:graphicData>
            </a:graphic>
          </wp:inline>
        </w:drawing>
      </w:r>
    </w:p>
    <w:p w14:paraId="4F811A29" w14:textId="77777777" w:rsidR="004A167A" w:rsidRDefault="004A167A" w:rsidP="008F12FC"/>
    <w:p w14:paraId="0DECAFC2" w14:textId="45B45B35" w:rsidR="00756D44" w:rsidRDefault="00756D44" w:rsidP="00756D44">
      <w:pPr>
        <w:pStyle w:val="3"/>
      </w:pPr>
      <w:bookmarkStart w:id="924" w:name="_Toc238348473"/>
      <w:r>
        <w:rPr>
          <w:rFonts w:hint="eastAsia"/>
        </w:rPr>
        <w:t>リソースクラスの作成</w:t>
      </w:r>
      <w:bookmarkEnd w:id="924"/>
    </w:p>
    <w:p w14:paraId="528D6F28" w14:textId="01689DAD" w:rsidR="00695EDA" w:rsidRDefault="00695EDA" w:rsidP="008F12FC">
      <w:r>
        <w:t>JAX-RS</w:t>
      </w:r>
      <w:r>
        <w:rPr>
          <w:rFonts w:hint="eastAsia"/>
        </w:rPr>
        <w:t>のリソースクラスを作成する。</w:t>
      </w:r>
      <w:r w:rsidR="00982F04">
        <w:t>Java</w:t>
      </w:r>
      <w:r w:rsidR="00982F04">
        <w:rPr>
          <w:rFonts w:hint="eastAsia"/>
        </w:rPr>
        <w:t>クラスを新規作成する。</w:t>
      </w:r>
    </w:p>
    <w:p w14:paraId="61F34FE6" w14:textId="77777777" w:rsidR="00982F04" w:rsidRDefault="00982F04" w:rsidP="008F12FC"/>
    <w:p w14:paraId="2A13B8AD" w14:textId="2A698892" w:rsidR="00251A1C" w:rsidRDefault="00756D44" w:rsidP="008F12FC">
      <w:r>
        <w:rPr>
          <w:noProof/>
        </w:rPr>
        <w:drawing>
          <wp:inline distT="0" distB="0" distL="0" distR="0" wp14:anchorId="6A0F2D29" wp14:editId="44FBDC19">
            <wp:extent cx="4319905" cy="2125835"/>
            <wp:effectExtent l="0" t="0" r="0" b="8255"/>
            <wp:docPr id="166"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9905" cy="2125835"/>
                    </a:xfrm>
                    <a:prstGeom prst="rect">
                      <a:avLst/>
                    </a:prstGeom>
                    <a:noFill/>
                    <a:ln>
                      <a:noFill/>
                    </a:ln>
                  </pic:spPr>
                </pic:pic>
              </a:graphicData>
            </a:graphic>
          </wp:inline>
        </w:drawing>
      </w:r>
    </w:p>
    <w:p w14:paraId="4126F4FC" w14:textId="77777777" w:rsidR="00EF3A7B" w:rsidRDefault="00EF3A7B" w:rsidP="008F12FC"/>
    <w:p w14:paraId="62D21CBC" w14:textId="131C6BB1" w:rsidR="00F87A94" w:rsidRDefault="00F87A94" w:rsidP="008F12FC">
      <w:r>
        <w:rPr>
          <w:rFonts w:hint="eastAsia"/>
        </w:rPr>
        <w:t>クラス名</w:t>
      </w:r>
      <w:r>
        <w:t>: TodoResource</w:t>
      </w:r>
    </w:p>
    <w:p w14:paraId="3B1E43D1" w14:textId="1B468671" w:rsidR="00F87A94" w:rsidRDefault="00F87A94" w:rsidP="008F12FC">
      <w:r>
        <w:rPr>
          <w:rFonts w:hint="eastAsia"/>
        </w:rPr>
        <w:t>パッケージ</w:t>
      </w:r>
      <w:r>
        <w:t>: todo.app.todo</w:t>
      </w:r>
    </w:p>
    <w:p w14:paraId="7BA06AF9" w14:textId="2274263E" w:rsidR="00F87A94" w:rsidRDefault="00F87A94" w:rsidP="008F12FC">
      <w:r>
        <w:rPr>
          <w:rFonts w:hint="eastAsia"/>
        </w:rPr>
        <w:t>を入力して「終了」をクリック。</w:t>
      </w:r>
    </w:p>
    <w:p w14:paraId="31A545EB" w14:textId="77777777" w:rsidR="00F87A94" w:rsidRDefault="00F87A94" w:rsidP="008F12FC"/>
    <w:p w14:paraId="23584169" w14:textId="10CEEA3A" w:rsidR="00756D44" w:rsidRDefault="00756D44" w:rsidP="008F12FC">
      <w:r>
        <w:rPr>
          <w:noProof/>
        </w:rPr>
        <w:drawing>
          <wp:inline distT="0" distB="0" distL="0" distR="0" wp14:anchorId="260C9F9C" wp14:editId="2D8365D4">
            <wp:extent cx="4319905" cy="2875520"/>
            <wp:effectExtent l="0" t="0" r="0" b="0"/>
            <wp:docPr id="167"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9905" cy="2875520"/>
                    </a:xfrm>
                    <a:prstGeom prst="rect">
                      <a:avLst/>
                    </a:prstGeom>
                    <a:noFill/>
                    <a:ln>
                      <a:noFill/>
                    </a:ln>
                  </pic:spPr>
                </pic:pic>
              </a:graphicData>
            </a:graphic>
          </wp:inline>
        </w:drawing>
      </w:r>
    </w:p>
    <w:p w14:paraId="1976852C" w14:textId="77777777" w:rsidR="00756D44" w:rsidRDefault="00756D44" w:rsidP="008F12FC"/>
    <w:p w14:paraId="12F1C296" w14:textId="77777777" w:rsidR="00CA1083" w:rsidRDefault="00CA1083" w:rsidP="00CA1083">
      <w:r>
        <w:t>TodoResource</w:t>
      </w:r>
      <w:r>
        <w:rPr>
          <w:rFonts w:hint="eastAsia"/>
        </w:rPr>
        <w:t>クラスに以下の</w:t>
      </w:r>
      <w:r>
        <w:t>REST API</w:t>
      </w:r>
      <w:r>
        <w:rPr>
          <w:rFonts w:hint="eastAsia"/>
        </w:rPr>
        <w:t>を実装していく。</w:t>
      </w:r>
    </w:p>
    <w:p w14:paraId="5FC29F33" w14:textId="77777777" w:rsidR="00CA1083" w:rsidRDefault="00CA1083" w:rsidP="00CA1083"/>
    <w:tbl>
      <w:tblPr>
        <w:tblStyle w:val="41"/>
        <w:tblW w:w="0" w:type="auto"/>
        <w:tblLook w:val="04A0" w:firstRow="1" w:lastRow="0" w:firstColumn="1" w:lastColumn="0" w:noHBand="0" w:noVBand="1"/>
      </w:tblPr>
      <w:tblGrid>
        <w:gridCol w:w="1402"/>
        <w:gridCol w:w="1697"/>
        <w:gridCol w:w="1850"/>
        <w:gridCol w:w="2070"/>
      </w:tblGrid>
      <w:tr w:rsidR="00CF2961" w14:paraId="5351CA11" w14:textId="77777777" w:rsidTr="00CF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486255E6" w14:textId="77777777" w:rsidR="00CF2961" w:rsidRDefault="00CF2961" w:rsidP="00D52E02">
            <w:r>
              <w:t>HTTP</w:t>
            </w:r>
            <w:r>
              <w:rPr>
                <w:rFonts w:hint="eastAsia"/>
              </w:rPr>
              <w:t>メソッド</w:t>
            </w:r>
          </w:p>
        </w:tc>
        <w:tc>
          <w:tcPr>
            <w:tcW w:w="1697" w:type="dxa"/>
          </w:tcPr>
          <w:p w14:paraId="7F862162" w14:textId="77777777"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パス</w:t>
            </w:r>
          </w:p>
        </w:tc>
        <w:tc>
          <w:tcPr>
            <w:tcW w:w="1850" w:type="dxa"/>
          </w:tcPr>
          <w:p w14:paraId="581560A6" w14:textId="61D24C8E"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ステータスコード</w:t>
            </w:r>
          </w:p>
        </w:tc>
        <w:tc>
          <w:tcPr>
            <w:tcW w:w="2070" w:type="dxa"/>
          </w:tcPr>
          <w:p w14:paraId="57BB9BB8" w14:textId="325A9510"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F2961" w14:paraId="3693786B"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3C1E16B" w14:textId="77777777" w:rsidR="00CF2961" w:rsidRDefault="00CF2961" w:rsidP="00D52E02">
            <w:r>
              <w:t>GET</w:t>
            </w:r>
          </w:p>
        </w:tc>
        <w:tc>
          <w:tcPr>
            <w:tcW w:w="1697" w:type="dxa"/>
          </w:tcPr>
          <w:p w14:paraId="3FF18749"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2691BAFF" w14:textId="237A4995" w:rsidR="00CF2961" w:rsidRDefault="00CF2961" w:rsidP="00D52E02">
            <w:pPr>
              <w:cnfStyle w:val="000000100000" w:firstRow="0" w:lastRow="0" w:firstColumn="0" w:lastColumn="0" w:oddVBand="0" w:evenVBand="0" w:oddHBand="1" w:evenHBand="0" w:firstRowFirstColumn="0" w:firstRowLastColumn="0" w:lastRowFirstColumn="0" w:lastRowLastColumn="0"/>
            </w:pPr>
            <w:r>
              <w:t>200 OK</w:t>
            </w:r>
          </w:p>
        </w:tc>
        <w:tc>
          <w:tcPr>
            <w:tcW w:w="2070" w:type="dxa"/>
          </w:tcPr>
          <w:p w14:paraId="2FDFC4F3" w14:textId="4729B857"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の全件取得</w:t>
            </w:r>
          </w:p>
        </w:tc>
      </w:tr>
      <w:tr w:rsidR="00CF2961" w14:paraId="0150CEAC"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527F680D" w14:textId="77777777" w:rsidR="00CF2961" w:rsidRDefault="00CF2961" w:rsidP="00D52E02">
            <w:r>
              <w:t>GET</w:t>
            </w:r>
          </w:p>
        </w:tc>
        <w:tc>
          <w:tcPr>
            <w:tcW w:w="1697" w:type="dxa"/>
          </w:tcPr>
          <w:p w14:paraId="7CC7A9FD"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40B680A" w14:textId="25659094"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12D14500" w14:textId="3FBF96DD"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の一件取得</w:t>
            </w:r>
          </w:p>
        </w:tc>
      </w:tr>
      <w:tr w:rsidR="00CF2961" w14:paraId="75BD72A1"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14153C68" w14:textId="77777777" w:rsidR="00CF2961" w:rsidRDefault="00CF2961" w:rsidP="00D52E02">
            <w:r>
              <w:t>POST</w:t>
            </w:r>
          </w:p>
        </w:tc>
        <w:tc>
          <w:tcPr>
            <w:tcW w:w="1697" w:type="dxa"/>
          </w:tcPr>
          <w:p w14:paraId="0DBB23CC"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6F34288D" w14:textId="4F14E575" w:rsidR="00CF2961" w:rsidRDefault="00CF2961" w:rsidP="00D52E02">
            <w:pPr>
              <w:cnfStyle w:val="000000100000" w:firstRow="0" w:lastRow="0" w:firstColumn="0" w:lastColumn="0" w:oddVBand="0" w:evenVBand="0" w:oddHBand="1" w:evenHBand="0" w:firstRowFirstColumn="0" w:firstRowLastColumn="0" w:lastRowFirstColumn="0" w:lastRowLastColumn="0"/>
            </w:pPr>
            <w:r>
              <w:t>201 Created</w:t>
            </w:r>
          </w:p>
        </w:tc>
        <w:tc>
          <w:tcPr>
            <w:tcW w:w="2070" w:type="dxa"/>
          </w:tcPr>
          <w:p w14:paraId="5F59090F" w14:textId="34A3139C"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の新規作成</w:t>
            </w:r>
          </w:p>
        </w:tc>
      </w:tr>
      <w:tr w:rsidR="00CF2961" w14:paraId="185B7FC5"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7FE37B7A" w14:textId="77777777" w:rsidR="00CF2961" w:rsidRDefault="00CF2961" w:rsidP="00D52E02">
            <w:r>
              <w:t>PUT</w:t>
            </w:r>
          </w:p>
        </w:tc>
        <w:tc>
          <w:tcPr>
            <w:tcW w:w="1697" w:type="dxa"/>
          </w:tcPr>
          <w:p w14:paraId="5504F43A"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0187574" w14:textId="6E974DC7"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3A1A271E" w14:textId="3F04A41B"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の更新</w:t>
            </w:r>
            <w:r>
              <w:t>(</w:t>
            </w:r>
            <w:r>
              <w:rPr>
                <w:rFonts w:hint="eastAsia"/>
              </w:rPr>
              <w:t>完了</w:t>
            </w:r>
            <w:r>
              <w:t>)</w:t>
            </w:r>
          </w:p>
        </w:tc>
      </w:tr>
      <w:tr w:rsidR="00CF2961" w14:paraId="03DF5072"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9416231" w14:textId="77777777" w:rsidR="00CF2961" w:rsidRDefault="00CF2961" w:rsidP="00D52E02">
            <w:r>
              <w:t>DELETE</w:t>
            </w:r>
          </w:p>
        </w:tc>
        <w:tc>
          <w:tcPr>
            <w:tcW w:w="1697" w:type="dxa"/>
          </w:tcPr>
          <w:p w14:paraId="2C609911"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/todos/{todoId}</w:t>
            </w:r>
          </w:p>
        </w:tc>
        <w:tc>
          <w:tcPr>
            <w:tcW w:w="1850" w:type="dxa"/>
          </w:tcPr>
          <w:p w14:paraId="0C4E7456" w14:textId="5A4D446E" w:rsidR="00CF2961" w:rsidRDefault="00CF2961" w:rsidP="00D52E02">
            <w:pPr>
              <w:cnfStyle w:val="000000100000" w:firstRow="0" w:lastRow="0" w:firstColumn="0" w:lastColumn="0" w:oddVBand="0" w:evenVBand="0" w:oddHBand="1" w:evenHBand="0" w:firstRowFirstColumn="0" w:firstRowLastColumn="0" w:lastRowFirstColumn="0" w:lastRowLastColumn="0"/>
            </w:pPr>
            <w:r>
              <w:t>204 No Content</w:t>
            </w:r>
          </w:p>
        </w:tc>
        <w:tc>
          <w:tcPr>
            <w:tcW w:w="2070" w:type="dxa"/>
          </w:tcPr>
          <w:p w14:paraId="10DCDB8C" w14:textId="355EAE38"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の削除</w:t>
            </w:r>
          </w:p>
        </w:tc>
      </w:tr>
    </w:tbl>
    <w:p w14:paraId="167A3E1B" w14:textId="77777777" w:rsidR="00CA1083" w:rsidRDefault="00CA1083" w:rsidP="008F12FC"/>
    <w:p w14:paraId="6AAD3C5E" w14:textId="77777777" w:rsidR="00CA1083" w:rsidRDefault="00CA1083" w:rsidP="008F12FC"/>
    <w:p w14:paraId="19AE250D" w14:textId="77777777" w:rsidR="00EC79EF" w:rsidRDefault="00EC79EF" w:rsidP="008F12FC"/>
    <w:p w14:paraId="2E07A9FB" w14:textId="291DDCF0" w:rsidR="00CA1083" w:rsidRDefault="00CA1083" w:rsidP="008F12FC">
      <w:r>
        <w:rPr>
          <w:rFonts w:hint="eastAsia"/>
        </w:rPr>
        <w:t>まずは</w:t>
      </w:r>
      <w:r>
        <w:t>TodoResource</w:t>
      </w:r>
      <w:r>
        <w:rPr>
          <w:rFonts w:hint="eastAsia"/>
        </w:rPr>
        <w:t>クラスに</w:t>
      </w:r>
      <w:r>
        <w:t>@Path</w:t>
      </w:r>
      <w:r>
        <w:rPr>
          <w:rFonts w:hint="eastAsia"/>
        </w:rPr>
        <w:t>アノテーションをつける。</w:t>
      </w:r>
    </w:p>
    <w:p w14:paraId="2B32EFDB" w14:textId="77777777" w:rsidR="00CA1083" w:rsidRDefault="00CA1083" w:rsidP="008F12FC"/>
    <w:p w14:paraId="0BD22F8A" w14:textId="7BF277D8" w:rsidR="00756D44" w:rsidRDefault="00B06388" w:rsidP="008F12FC">
      <w:pPr>
        <w:rPr>
          <w:noProof/>
        </w:rPr>
      </w:pPr>
      <w:r>
        <w:rPr>
          <w:noProof/>
        </w:rPr>
        <w:drawing>
          <wp:inline distT="0" distB="0" distL="0" distR="0" wp14:anchorId="5A4DEBCB" wp14:editId="3747AF19">
            <wp:extent cx="3304206" cy="1188699"/>
            <wp:effectExtent l="0" t="0" r="0" b="5715"/>
            <wp:docPr id="169"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04206" cy="1188699"/>
                    </a:xfrm>
                    <a:prstGeom prst="rect">
                      <a:avLst/>
                    </a:prstGeom>
                    <a:noFill/>
                    <a:ln>
                      <a:noFill/>
                    </a:ln>
                  </pic:spPr>
                </pic:pic>
              </a:graphicData>
            </a:graphic>
          </wp:inline>
        </w:drawing>
      </w:r>
    </w:p>
    <w:p w14:paraId="18F31BD1" w14:textId="1597B0EE" w:rsidR="00CA1083" w:rsidRDefault="00CA1083" w:rsidP="008F12FC">
      <w:pPr>
        <w:rPr>
          <w:noProof/>
        </w:rPr>
      </w:pPr>
      <w:r>
        <w:rPr>
          <w:noProof/>
        </w:rPr>
        <w:t>Ctrl+Space</w:t>
      </w:r>
      <w:r>
        <w:rPr>
          <w:rFonts w:hint="eastAsia"/>
          <w:noProof/>
        </w:rPr>
        <w:t>で補完する。</w:t>
      </w:r>
    </w:p>
    <w:p w14:paraId="11F33466" w14:textId="7AB26397" w:rsidR="00B06388" w:rsidRDefault="004149CC" w:rsidP="008F12FC">
      <w:r>
        <w:rPr>
          <w:noProof/>
        </w:rPr>
        <w:drawing>
          <wp:inline distT="0" distB="0" distL="0" distR="0" wp14:anchorId="6F865668" wp14:editId="706DEA87">
            <wp:extent cx="4319905" cy="1876334"/>
            <wp:effectExtent l="0" t="0" r="0" b="3810"/>
            <wp:docPr id="170"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9905" cy="1876334"/>
                    </a:xfrm>
                    <a:prstGeom prst="rect">
                      <a:avLst/>
                    </a:prstGeom>
                    <a:noFill/>
                    <a:ln>
                      <a:noFill/>
                    </a:ln>
                  </pic:spPr>
                </pic:pic>
              </a:graphicData>
            </a:graphic>
          </wp:inline>
        </w:drawing>
      </w:r>
    </w:p>
    <w:p w14:paraId="54151C7C" w14:textId="77777777" w:rsidR="00B06388" w:rsidRDefault="00B06388" w:rsidP="008F12FC"/>
    <w:p w14:paraId="776B4EC2" w14:textId="2638AEAF" w:rsidR="00CA1083" w:rsidRDefault="00F50743" w:rsidP="008F12FC">
      <w:r>
        <w:t>@Path</w:t>
      </w:r>
      <w:r>
        <w:rPr>
          <w:rFonts w:hint="eastAsia"/>
        </w:rPr>
        <w:t>に</w:t>
      </w:r>
      <w:r>
        <w:t>”todos”</w:t>
      </w:r>
      <w:r>
        <w:rPr>
          <w:rFonts w:hint="eastAsia"/>
        </w:rPr>
        <w:t>を指定する。</w:t>
      </w:r>
    </w:p>
    <w:p w14:paraId="5CB5FC0E" w14:textId="56162CAC" w:rsidR="00355118" w:rsidRDefault="004149CC" w:rsidP="008F12FC">
      <w:r>
        <w:rPr>
          <w:noProof/>
        </w:rPr>
        <w:drawing>
          <wp:inline distT="0" distB="0" distL="0" distR="0" wp14:anchorId="1410712C" wp14:editId="7048984A">
            <wp:extent cx="3559676" cy="1547269"/>
            <wp:effectExtent l="0" t="0" r="0" b="2540"/>
            <wp:docPr id="171"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9714" cy="1547285"/>
                    </a:xfrm>
                    <a:prstGeom prst="rect">
                      <a:avLst/>
                    </a:prstGeom>
                    <a:noFill/>
                    <a:ln>
                      <a:noFill/>
                    </a:ln>
                  </pic:spPr>
                </pic:pic>
              </a:graphicData>
            </a:graphic>
          </wp:inline>
        </w:drawing>
      </w:r>
    </w:p>
    <w:p w14:paraId="3D9D3438" w14:textId="77777777" w:rsidR="00701769" w:rsidRDefault="00701769" w:rsidP="008F12FC"/>
    <w:p w14:paraId="4C939DCC" w14:textId="310E1124" w:rsidR="00355118" w:rsidRDefault="0006228D" w:rsidP="008F12FC">
      <w:r>
        <w:rPr>
          <w:rFonts w:hint="eastAsia"/>
        </w:rPr>
        <w:t>左の</w:t>
      </w:r>
      <w:r w:rsidR="004149CC">
        <w:rPr>
          <w:rFonts w:hint="eastAsia"/>
        </w:rPr>
        <w:t>黄色のランプをクリックして「</w:t>
      </w:r>
      <w:r w:rsidR="009D77AC">
        <w:t>Java EE6</w:t>
      </w:r>
      <w:r w:rsidR="009D77AC">
        <w:rPr>
          <w:rFonts w:hint="eastAsia"/>
        </w:rPr>
        <w:t>仕様を使用して</w:t>
      </w:r>
      <w:r w:rsidR="009D77AC">
        <w:t>REST</w:t>
      </w:r>
      <w:r w:rsidR="009D77AC">
        <w:rPr>
          <w:rFonts w:hint="eastAsia"/>
        </w:rPr>
        <w:t>を構成します</w:t>
      </w:r>
      <w:r w:rsidR="004149CC">
        <w:rPr>
          <w:rFonts w:hint="eastAsia"/>
        </w:rPr>
        <w:t>」</w:t>
      </w:r>
      <w:r w:rsidR="009D77AC">
        <w:rPr>
          <w:rFonts w:hint="eastAsia"/>
        </w:rPr>
        <w:t>をクリック。</w:t>
      </w:r>
    </w:p>
    <w:p w14:paraId="150066B6" w14:textId="1311BFD5" w:rsidR="008073B1" w:rsidRDefault="008073B1" w:rsidP="008F12FC">
      <w:r>
        <w:t>org.netbeans.rest.application.config</w:t>
      </w:r>
      <w:r>
        <w:rPr>
          <w:rFonts w:hint="eastAsia"/>
        </w:rPr>
        <w:t>パッケージに</w:t>
      </w:r>
      <w:r>
        <w:t>ApplicationConfig</w:t>
      </w:r>
      <w:r>
        <w:rPr>
          <w:rFonts w:hint="eastAsia"/>
        </w:rPr>
        <w:t>クラスが自動生成される。</w:t>
      </w:r>
    </w:p>
    <w:p w14:paraId="60919283" w14:textId="77777777" w:rsidR="003248FA" w:rsidRDefault="003248FA" w:rsidP="008F12FC"/>
    <w:p w14:paraId="4BAE8ECB" w14:textId="62BDDF17" w:rsidR="003248FA" w:rsidRDefault="003248FA" w:rsidP="008F12FC">
      <w:r>
        <w:rPr>
          <w:noProof/>
        </w:rPr>
        <w:drawing>
          <wp:inline distT="0" distB="0" distL="0" distR="0" wp14:anchorId="66C0F018" wp14:editId="54DDF99D">
            <wp:extent cx="3551555" cy="1261110"/>
            <wp:effectExtent l="0" t="0" r="4445" b="8890"/>
            <wp:docPr id="172"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51555" cy="1261110"/>
                    </a:xfrm>
                    <a:prstGeom prst="rect">
                      <a:avLst/>
                    </a:prstGeom>
                    <a:noFill/>
                    <a:ln>
                      <a:noFill/>
                    </a:ln>
                  </pic:spPr>
                </pic:pic>
              </a:graphicData>
            </a:graphic>
          </wp:inline>
        </w:drawing>
      </w:r>
    </w:p>
    <w:p w14:paraId="29245424" w14:textId="4BA08EC9" w:rsidR="003248FA" w:rsidRDefault="00F86051" w:rsidP="008F12FC">
      <w:r>
        <w:rPr>
          <w:rFonts w:hint="eastAsia"/>
        </w:rPr>
        <w:t>このクラスをリファクタリングしてパッケージ名を変更する。</w:t>
      </w:r>
      <w:r w:rsidR="004C00A5">
        <w:rPr>
          <w:rFonts w:hint="eastAsia"/>
        </w:rPr>
        <w:t>パッケージ名を</w:t>
      </w:r>
      <w:r>
        <w:rPr>
          <w:rFonts w:hint="eastAsia"/>
        </w:rPr>
        <w:t>右クリックして「リファクタリング」</w:t>
      </w:r>
      <w:r>
        <w:sym w:font="Wingdings" w:char="F0E0"/>
      </w:r>
      <w:r>
        <w:rPr>
          <w:rFonts w:hint="eastAsia"/>
        </w:rPr>
        <w:t>「名前の変更」をクリック。</w:t>
      </w:r>
    </w:p>
    <w:p w14:paraId="71BCBA4C" w14:textId="14B344D4" w:rsidR="003248FA" w:rsidRDefault="00110FB0" w:rsidP="008F12FC">
      <w:r>
        <w:rPr>
          <w:noProof/>
        </w:rPr>
        <w:drawing>
          <wp:inline distT="0" distB="0" distL="0" distR="0" wp14:anchorId="5050EE4E" wp14:editId="216CC6CD">
            <wp:extent cx="4319905" cy="1846100"/>
            <wp:effectExtent l="0" t="0" r="0" b="8255"/>
            <wp:docPr id="173"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9905" cy="1846100"/>
                    </a:xfrm>
                    <a:prstGeom prst="rect">
                      <a:avLst/>
                    </a:prstGeom>
                    <a:noFill/>
                    <a:ln>
                      <a:noFill/>
                    </a:ln>
                  </pic:spPr>
                </pic:pic>
              </a:graphicData>
            </a:graphic>
          </wp:inline>
        </w:drawing>
      </w:r>
    </w:p>
    <w:p w14:paraId="3479B96A" w14:textId="77777777" w:rsidR="00110FB0" w:rsidRDefault="00110FB0" w:rsidP="008F12FC"/>
    <w:p w14:paraId="686498E1" w14:textId="4FA497EC" w:rsidR="004C00A5" w:rsidRDefault="004C00A5" w:rsidP="008F12FC">
      <w:r>
        <w:rPr>
          <w:rFonts w:hint="eastAsia"/>
        </w:rPr>
        <w:t>新しい名前</w:t>
      </w:r>
      <w:r>
        <w:t>: todo.app.</w:t>
      </w:r>
      <w:r w:rsidR="002D3253">
        <w:t>common.config</w:t>
      </w:r>
    </w:p>
    <w:p w14:paraId="78652467" w14:textId="590C6EF5" w:rsidR="002D3253" w:rsidRDefault="002D3253" w:rsidP="008F12FC">
      <w:r>
        <w:rPr>
          <w:rFonts w:hint="eastAsia"/>
        </w:rPr>
        <w:t>を入力して「リファクタリング」をクリック。</w:t>
      </w:r>
    </w:p>
    <w:p w14:paraId="3CCADBC5" w14:textId="3E70D396" w:rsidR="00110FB0" w:rsidRDefault="00110FB0" w:rsidP="008F12FC">
      <w:r>
        <w:rPr>
          <w:noProof/>
        </w:rPr>
        <w:drawing>
          <wp:inline distT="0" distB="0" distL="0" distR="0" wp14:anchorId="75323FF0" wp14:editId="46E4FE6B">
            <wp:extent cx="4319905" cy="789103"/>
            <wp:effectExtent l="0" t="0" r="0" b="0"/>
            <wp:docPr id="174"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905" cy="789103"/>
                    </a:xfrm>
                    <a:prstGeom prst="rect">
                      <a:avLst/>
                    </a:prstGeom>
                    <a:noFill/>
                    <a:ln>
                      <a:noFill/>
                    </a:ln>
                  </pic:spPr>
                </pic:pic>
              </a:graphicData>
            </a:graphic>
          </wp:inline>
        </w:drawing>
      </w:r>
    </w:p>
    <w:p w14:paraId="7764583B" w14:textId="3427A467" w:rsidR="00110FB0" w:rsidRDefault="007308E6" w:rsidP="008F12FC">
      <w:r>
        <w:t>ApplicationConfig</w:t>
      </w:r>
      <w:r>
        <w:rPr>
          <w:rFonts w:hint="eastAsia"/>
        </w:rPr>
        <w:t>クラスは以下のようになる。</w:t>
      </w:r>
      <w:r w:rsidR="00BA5123">
        <w:rPr>
          <w:rFonts w:hint="eastAsia"/>
        </w:rPr>
        <w:t>このクラスにより、リソースクラスが</w:t>
      </w:r>
      <w:r w:rsidR="00BA5123">
        <w:t>REST API</w:t>
      </w:r>
      <w:r w:rsidR="00BA5123">
        <w:rPr>
          <w:rFonts w:hint="eastAsia"/>
        </w:rPr>
        <w:t>として公開される。また</w:t>
      </w:r>
      <w:r w:rsidR="00BA5123">
        <w:t>@ApplicationPath</w:t>
      </w:r>
      <w:r w:rsidR="00BA5123">
        <w:rPr>
          <w:rFonts w:hint="eastAsia"/>
        </w:rPr>
        <w:t>に指定された</w:t>
      </w:r>
      <w:r w:rsidR="00BA5123">
        <w:t>”webresources”</w:t>
      </w:r>
      <w:r w:rsidR="00BA5123">
        <w:rPr>
          <w:rFonts w:hint="eastAsia"/>
        </w:rPr>
        <w:t>が</w:t>
      </w:r>
      <w:r w:rsidR="00806F06">
        <w:t>REST API</w:t>
      </w:r>
      <w:r w:rsidR="00806F06">
        <w:rPr>
          <w:rFonts w:hint="eastAsia"/>
        </w:rPr>
        <w:t>の上位パスとなる。</w:t>
      </w:r>
      <w:r w:rsidR="00A16CDA">
        <w:t>(@Path</w:t>
      </w:r>
      <w:r w:rsidR="00A16CDA">
        <w:rPr>
          <w:rFonts w:hint="eastAsia"/>
        </w:rPr>
        <w:t>に指定した</w:t>
      </w:r>
      <w:r w:rsidR="00A16CDA">
        <w:t>”todos”</w:t>
      </w:r>
      <w:r w:rsidR="00A16CDA">
        <w:rPr>
          <w:rFonts w:hint="eastAsia"/>
        </w:rPr>
        <w:t>と合わせて</w:t>
      </w:r>
      <w:r w:rsidR="00A16CDA">
        <w:t>contextPath/webresources/todos</w:t>
      </w:r>
      <w:r w:rsidR="00A16CDA">
        <w:rPr>
          <w:rFonts w:hint="eastAsia"/>
        </w:rPr>
        <w:t>が</w:t>
      </w:r>
      <w:r w:rsidR="00A16CDA">
        <w:t>Todo</w:t>
      </w:r>
      <w:r w:rsidR="00A16CDA">
        <w:rPr>
          <w:rFonts w:hint="eastAsia"/>
        </w:rPr>
        <w:t>リソースに対するパスとなる</w:t>
      </w:r>
      <w:r w:rsidR="00A16CDA">
        <w:t>)</w:t>
      </w:r>
    </w:p>
    <w:p w14:paraId="5421FC83" w14:textId="77777777" w:rsidR="00806F06" w:rsidRDefault="00806F06" w:rsidP="008F12FC"/>
    <w:p w14:paraId="1D313D10" w14:textId="09426B7B" w:rsidR="00BA5123" w:rsidRDefault="00806F06" w:rsidP="008F12FC">
      <w:r>
        <w:t>addRestResourceClasses</w:t>
      </w:r>
      <w:r>
        <w:rPr>
          <w:rFonts w:hint="eastAsia"/>
        </w:rPr>
        <w:t>メソッド</w:t>
      </w:r>
      <w:r w:rsidR="00BA5123">
        <w:rPr>
          <w:rFonts w:hint="eastAsia"/>
        </w:rPr>
        <w:t>は</w:t>
      </w:r>
      <w:r w:rsidR="00BA5123">
        <w:t>NetBeans</w:t>
      </w:r>
      <w:r w:rsidR="00BA5123">
        <w:rPr>
          <w:rFonts w:hint="eastAsia"/>
        </w:rPr>
        <w:t>によって自動で変更されるため、修正しないこと。</w:t>
      </w:r>
    </w:p>
    <w:p w14:paraId="22B83475" w14:textId="77777777" w:rsidR="0069685D" w:rsidRDefault="0069685D" w:rsidP="008F12FC"/>
    <w:p w14:paraId="20B3CBCE" w14:textId="77777777" w:rsidR="00110FB0" w:rsidRDefault="00110FB0" w:rsidP="00110FB0">
      <w:pPr>
        <w:pStyle w:val="af6"/>
      </w:pPr>
      <w:r>
        <w:t>package todo.app.common.config;</w:t>
      </w:r>
    </w:p>
    <w:p w14:paraId="2C9E4EFE" w14:textId="77777777" w:rsidR="00110FB0" w:rsidRDefault="00110FB0" w:rsidP="00110FB0">
      <w:pPr>
        <w:pStyle w:val="af6"/>
      </w:pPr>
    </w:p>
    <w:p w14:paraId="50491FBE" w14:textId="77777777" w:rsidR="00110FB0" w:rsidRDefault="00110FB0" w:rsidP="00110FB0">
      <w:pPr>
        <w:pStyle w:val="af6"/>
      </w:pPr>
      <w:r>
        <w:t>import java.util.Set;</w:t>
      </w:r>
    </w:p>
    <w:p w14:paraId="2053A214" w14:textId="77777777" w:rsidR="00110FB0" w:rsidRDefault="00110FB0" w:rsidP="00110FB0">
      <w:pPr>
        <w:pStyle w:val="af6"/>
      </w:pPr>
      <w:r>
        <w:t>import javax.ws.rs.core.Application;</w:t>
      </w:r>
    </w:p>
    <w:p w14:paraId="437D9BE1" w14:textId="77777777" w:rsidR="00110FB0" w:rsidRDefault="00110FB0" w:rsidP="00110FB0">
      <w:pPr>
        <w:pStyle w:val="af6"/>
      </w:pPr>
    </w:p>
    <w:p w14:paraId="44D1CC92" w14:textId="77777777" w:rsidR="00110FB0" w:rsidRDefault="00110FB0" w:rsidP="00110FB0">
      <w:pPr>
        <w:pStyle w:val="af6"/>
      </w:pPr>
      <w:r>
        <w:t>@javax.ws.rs.ApplicationPath("webresources")</w:t>
      </w:r>
    </w:p>
    <w:p w14:paraId="3FA1E1F8" w14:textId="77777777" w:rsidR="00110FB0" w:rsidRDefault="00110FB0" w:rsidP="00110FB0">
      <w:pPr>
        <w:pStyle w:val="af6"/>
      </w:pPr>
      <w:r>
        <w:t>public class ApplicationConfig extends Application {</w:t>
      </w:r>
    </w:p>
    <w:p w14:paraId="4066B445" w14:textId="77777777" w:rsidR="00110FB0" w:rsidRDefault="00110FB0" w:rsidP="00110FB0">
      <w:pPr>
        <w:pStyle w:val="af6"/>
      </w:pPr>
    </w:p>
    <w:p w14:paraId="3F1E985A" w14:textId="77777777" w:rsidR="00110FB0" w:rsidRDefault="00110FB0" w:rsidP="00110FB0">
      <w:pPr>
        <w:pStyle w:val="af6"/>
      </w:pPr>
      <w:r>
        <w:t xml:space="preserve">    @Override</w:t>
      </w:r>
    </w:p>
    <w:p w14:paraId="13C79402" w14:textId="77777777" w:rsidR="00110FB0" w:rsidRDefault="00110FB0" w:rsidP="00110FB0">
      <w:pPr>
        <w:pStyle w:val="af6"/>
      </w:pPr>
      <w:r>
        <w:t xml:space="preserve">    public Set&lt;Class&lt;?&gt;&gt; getClasses() {</w:t>
      </w:r>
    </w:p>
    <w:p w14:paraId="6A85C600" w14:textId="77777777" w:rsidR="00110FB0" w:rsidRDefault="00110FB0" w:rsidP="00110FB0">
      <w:pPr>
        <w:pStyle w:val="af6"/>
      </w:pPr>
      <w:r>
        <w:t xml:space="preserve">        Set&lt;Class&lt;?&gt;&gt; resources = new java.util.HashSet&lt;Class&lt;?&gt;&gt;();</w:t>
      </w:r>
    </w:p>
    <w:p w14:paraId="2909CD76" w14:textId="77777777" w:rsidR="00110FB0" w:rsidRDefault="00110FB0" w:rsidP="00110FB0">
      <w:pPr>
        <w:pStyle w:val="af6"/>
      </w:pPr>
      <w:r>
        <w:t xml:space="preserve">        // following code can be used to customize Jersey 2.0 JSON provider:</w:t>
      </w:r>
    </w:p>
    <w:p w14:paraId="781BEB13" w14:textId="77777777" w:rsidR="00110FB0" w:rsidRDefault="00110FB0" w:rsidP="00110FB0">
      <w:pPr>
        <w:pStyle w:val="af6"/>
      </w:pPr>
      <w:r>
        <w:t xml:space="preserve">        try {</w:t>
      </w:r>
    </w:p>
    <w:p w14:paraId="6216357B" w14:textId="77777777" w:rsidR="00110FB0" w:rsidRDefault="00110FB0" w:rsidP="00110FB0">
      <w:pPr>
        <w:pStyle w:val="af6"/>
      </w:pPr>
      <w:r>
        <w:t xml:space="preserve">            Class jsonProvider = Class.forName("org.glassfish.jersey.jackson.JacksonFeature");</w:t>
      </w:r>
    </w:p>
    <w:p w14:paraId="090E9A03" w14:textId="77777777" w:rsidR="00110FB0" w:rsidRDefault="00110FB0" w:rsidP="00110FB0">
      <w:pPr>
        <w:pStyle w:val="af6"/>
      </w:pPr>
      <w:r>
        <w:t xml:space="preserve">            // Class jsonProvider = Class.forName("org.glassfish.jersey.moxy.json.MoxyJsonFeature");</w:t>
      </w:r>
    </w:p>
    <w:p w14:paraId="10370EE7" w14:textId="77777777" w:rsidR="00110FB0" w:rsidRDefault="00110FB0" w:rsidP="00110FB0">
      <w:pPr>
        <w:pStyle w:val="af6"/>
      </w:pPr>
      <w:r>
        <w:t xml:space="preserve">            // Class jsonProvider = Class.forName("org.glassfish.jersey.jettison.JettisonFeature");</w:t>
      </w:r>
    </w:p>
    <w:p w14:paraId="2B437508" w14:textId="77777777" w:rsidR="00110FB0" w:rsidRDefault="00110FB0" w:rsidP="00110FB0">
      <w:pPr>
        <w:pStyle w:val="af6"/>
      </w:pPr>
      <w:r>
        <w:t xml:space="preserve">            resources.add(jsonProvider);</w:t>
      </w:r>
    </w:p>
    <w:p w14:paraId="55ED87D3" w14:textId="77777777" w:rsidR="00110FB0" w:rsidRDefault="00110FB0" w:rsidP="00110FB0">
      <w:pPr>
        <w:pStyle w:val="af6"/>
      </w:pPr>
      <w:r>
        <w:t xml:space="preserve">        } catch (ClassNotFoundException ex) {</w:t>
      </w:r>
    </w:p>
    <w:p w14:paraId="14809447" w14:textId="77777777" w:rsidR="00110FB0" w:rsidRDefault="00110FB0" w:rsidP="00110FB0">
      <w:pPr>
        <w:pStyle w:val="af6"/>
      </w:pPr>
      <w:r>
        <w:t xml:space="preserve">            java.util.logging.Logger.getLogger(getClass().getName()).log(java.util.logging.Level.SEVERE, null, ex);</w:t>
      </w:r>
    </w:p>
    <w:p w14:paraId="23C52D7A" w14:textId="77777777" w:rsidR="00110FB0" w:rsidRDefault="00110FB0" w:rsidP="00110FB0">
      <w:pPr>
        <w:pStyle w:val="af6"/>
      </w:pPr>
      <w:r>
        <w:t xml:space="preserve">        }</w:t>
      </w:r>
    </w:p>
    <w:p w14:paraId="5E6E784F" w14:textId="77777777" w:rsidR="00110FB0" w:rsidRDefault="00110FB0" w:rsidP="00110FB0">
      <w:pPr>
        <w:pStyle w:val="af6"/>
      </w:pPr>
      <w:r>
        <w:t xml:space="preserve">        addRestResourceClasses(resources);</w:t>
      </w:r>
    </w:p>
    <w:p w14:paraId="4F0A6A7B" w14:textId="77777777" w:rsidR="00110FB0" w:rsidRDefault="00110FB0" w:rsidP="00110FB0">
      <w:pPr>
        <w:pStyle w:val="af6"/>
      </w:pPr>
      <w:r>
        <w:t xml:space="preserve">        return resources;</w:t>
      </w:r>
    </w:p>
    <w:p w14:paraId="5DA3CD38" w14:textId="77777777" w:rsidR="00110FB0" w:rsidRDefault="00110FB0" w:rsidP="00110FB0">
      <w:pPr>
        <w:pStyle w:val="af6"/>
      </w:pPr>
      <w:r>
        <w:t xml:space="preserve">    }</w:t>
      </w:r>
    </w:p>
    <w:p w14:paraId="7004C3B1" w14:textId="77777777" w:rsidR="00110FB0" w:rsidRDefault="00110FB0" w:rsidP="00110FB0">
      <w:pPr>
        <w:pStyle w:val="af6"/>
      </w:pPr>
    </w:p>
    <w:p w14:paraId="01D46227" w14:textId="77777777" w:rsidR="00110FB0" w:rsidRDefault="00110FB0" w:rsidP="00110FB0">
      <w:pPr>
        <w:pStyle w:val="af6"/>
      </w:pPr>
      <w:r>
        <w:t xml:space="preserve">    /**</w:t>
      </w:r>
    </w:p>
    <w:p w14:paraId="4BC62797" w14:textId="77777777" w:rsidR="00110FB0" w:rsidRDefault="00110FB0" w:rsidP="00110FB0">
      <w:pPr>
        <w:pStyle w:val="af6"/>
      </w:pPr>
      <w:r>
        <w:t xml:space="preserve">     * Do not modify addRestResourceClasses() method.</w:t>
      </w:r>
    </w:p>
    <w:p w14:paraId="0BE9B942" w14:textId="77777777" w:rsidR="00110FB0" w:rsidRDefault="00110FB0" w:rsidP="00110FB0">
      <w:pPr>
        <w:pStyle w:val="af6"/>
      </w:pPr>
      <w:r>
        <w:t xml:space="preserve">     * It is automatically re-generated by NetBeans REST support to populate</w:t>
      </w:r>
    </w:p>
    <w:p w14:paraId="2074C496" w14:textId="77777777" w:rsidR="00110FB0" w:rsidRDefault="00110FB0" w:rsidP="00110FB0">
      <w:pPr>
        <w:pStyle w:val="af6"/>
      </w:pPr>
      <w:r>
        <w:t xml:space="preserve">     * given list with all resources defined in the project.</w:t>
      </w:r>
    </w:p>
    <w:p w14:paraId="3AA67D64" w14:textId="77777777" w:rsidR="00110FB0" w:rsidRDefault="00110FB0" w:rsidP="00110FB0">
      <w:pPr>
        <w:pStyle w:val="af6"/>
      </w:pPr>
      <w:r>
        <w:t xml:space="preserve">     */</w:t>
      </w:r>
    </w:p>
    <w:p w14:paraId="2025496F" w14:textId="77777777" w:rsidR="00110FB0" w:rsidRDefault="00110FB0" w:rsidP="00110FB0">
      <w:pPr>
        <w:pStyle w:val="af6"/>
      </w:pPr>
      <w:r>
        <w:t xml:space="preserve">    private void addRestResourceClasses(Set&lt;Class&lt;?&gt;&gt; resources) {</w:t>
      </w:r>
    </w:p>
    <w:p w14:paraId="517EF493" w14:textId="77777777" w:rsidR="00110FB0" w:rsidRDefault="00110FB0" w:rsidP="00110FB0">
      <w:pPr>
        <w:pStyle w:val="af6"/>
      </w:pPr>
      <w:r>
        <w:t xml:space="preserve">        resources.add(todo.app.todo.TodoResource.class);</w:t>
      </w:r>
    </w:p>
    <w:p w14:paraId="0E798FA9" w14:textId="77777777" w:rsidR="00110FB0" w:rsidRDefault="00110FB0" w:rsidP="00110FB0">
      <w:pPr>
        <w:pStyle w:val="af6"/>
      </w:pPr>
      <w:r>
        <w:t xml:space="preserve">    }</w:t>
      </w:r>
    </w:p>
    <w:p w14:paraId="6888FB38" w14:textId="77777777" w:rsidR="00110FB0" w:rsidRDefault="00110FB0" w:rsidP="00110FB0">
      <w:pPr>
        <w:pStyle w:val="af6"/>
      </w:pPr>
      <w:r>
        <w:t xml:space="preserve">    </w:t>
      </w:r>
    </w:p>
    <w:p w14:paraId="0FC11F9C" w14:textId="64F7E67E" w:rsidR="0069685D" w:rsidRDefault="00110FB0" w:rsidP="00110FB0">
      <w:pPr>
        <w:pStyle w:val="af6"/>
      </w:pPr>
      <w:r>
        <w:t>}</w:t>
      </w:r>
    </w:p>
    <w:p w14:paraId="59AA56FC" w14:textId="77777777" w:rsidR="0069685D" w:rsidRDefault="0069685D" w:rsidP="004210D1"/>
    <w:p w14:paraId="5E78B9AA" w14:textId="77777777" w:rsidR="00FF1B74" w:rsidRDefault="00FF1B74" w:rsidP="004210D1"/>
    <w:p w14:paraId="58778CCB" w14:textId="77777777" w:rsidR="00FF1B74" w:rsidRDefault="00FF1B74" w:rsidP="004210D1"/>
    <w:p w14:paraId="6F90EB46" w14:textId="1976F361" w:rsidR="007D2E85" w:rsidRDefault="007D2E85" w:rsidP="007D2E85">
      <w:pPr>
        <w:pStyle w:val="3"/>
      </w:pPr>
      <w:bookmarkStart w:id="925" w:name="_Toc238348474"/>
      <w:r>
        <w:t>GET Todos</w:t>
      </w:r>
      <w:bookmarkEnd w:id="925"/>
    </w:p>
    <w:p w14:paraId="4AD0EDC5" w14:textId="601FC25A" w:rsidR="004210D1" w:rsidRDefault="002A3869" w:rsidP="004210D1">
      <w:r>
        <w:t>GET Todos(</w:t>
      </w:r>
      <w:r>
        <w:rPr>
          <w:rFonts w:hint="eastAsia"/>
        </w:rPr>
        <w:t>全件取得</w:t>
      </w:r>
      <w:r>
        <w:t>)</w:t>
      </w:r>
      <w:r>
        <w:rPr>
          <w:rFonts w:hint="eastAsia"/>
        </w:rPr>
        <w:t>の実装を行う。</w:t>
      </w:r>
    </w:p>
    <w:p w14:paraId="6F99DB78" w14:textId="77777777" w:rsidR="002A3869" w:rsidRDefault="002A3869" w:rsidP="004210D1"/>
    <w:p w14:paraId="06145A17" w14:textId="111C2CBD" w:rsidR="00AC66DE" w:rsidRDefault="00AC66DE" w:rsidP="004210D1">
      <w:pPr>
        <w:pStyle w:val="4"/>
      </w:pPr>
      <w:r>
        <w:t>TodoResource</w:t>
      </w:r>
      <w:r>
        <w:rPr>
          <w:rFonts w:hint="eastAsia"/>
        </w:rPr>
        <w:t>の修正</w:t>
      </w:r>
    </w:p>
    <w:p w14:paraId="0864F090" w14:textId="1D5C2C1B" w:rsidR="00666834" w:rsidRDefault="00666834" w:rsidP="004210D1">
      <w:r>
        <w:t>getTodos</w:t>
      </w:r>
      <w:r>
        <w:rPr>
          <w:rFonts w:hint="eastAsia"/>
        </w:rPr>
        <w:t>メソッドを作成して全件取得用の処理を実装する。</w:t>
      </w:r>
    </w:p>
    <w:p w14:paraId="538A4F26" w14:textId="77777777" w:rsidR="001C4E70" w:rsidRDefault="001C4E70" w:rsidP="001C4E70">
      <w:pPr>
        <w:pStyle w:val="af6"/>
      </w:pPr>
      <w:r>
        <w:t>package todo.app.todo;</w:t>
      </w:r>
    </w:p>
    <w:p w14:paraId="7C0B37AC" w14:textId="77777777" w:rsidR="001C4E70" w:rsidRDefault="001C4E70" w:rsidP="001C4E70">
      <w:pPr>
        <w:pStyle w:val="af6"/>
      </w:pPr>
    </w:p>
    <w:p w14:paraId="5563BDA4" w14:textId="77777777" w:rsidR="001C4E70" w:rsidRPr="0008457C" w:rsidRDefault="001C4E70" w:rsidP="001C4E70">
      <w:pPr>
        <w:pStyle w:val="af6"/>
        <w:rPr>
          <w:highlight w:val="yellow"/>
        </w:rPr>
      </w:pPr>
      <w:r w:rsidRPr="0008457C">
        <w:rPr>
          <w:highlight w:val="yellow"/>
        </w:rPr>
        <w:t>import java.util.List;</w:t>
      </w:r>
    </w:p>
    <w:p w14:paraId="6E6F15AA" w14:textId="77777777" w:rsidR="001C4E70" w:rsidRPr="0008457C" w:rsidRDefault="001C4E70" w:rsidP="001C4E70">
      <w:pPr>
        <w:pStyle w:val="af6"/>
        <w:rPr>
          <w:highlight w:val="yellow"/>
        </w:rPr>
      </w:pPr>
      <w:r w:rsidRPr="0008457C">
        <w:rPr>
          <w:highlight w:val="yellow"/>
        </w:rPr>
        <w:t>import javax.ejb.EJB;</w:t>
      </w:r>
    </w:p>
    <w:p w14:paraId="369F19D6" w14:textId="77777777" w:rsidR="001C4E70" w:rsidRDefault="001C4E70" w:rsidP="001C4E70">
      <w:pPr>
        <w:pStyle w:val="af6"/>
      </w:pPr>
      <w:r w:rsidRPr="0008457C">
        <w:rPr>
          <w:highlight w:val="yellow"/>
        </w:rPr>
        <w:t>import javax.ws.rs.GET;</w:t>
      </w:r>
    </w:p>
    <w:p w14:paraId="10AF02FB" w14:textId="77777777" w:rsidR="001C4E70" w:rsidRDefault="001C4E70" w:rsidP="001C4E70">
      <w:pPr>
        <w:pStyle w:val="af6"/>
      </w:pPr>
      <w:r>
        <w:t>import javax.ws.rs.Path;</w:t>
      </w:r>
    </w:p>
    <w:p w14:paraId="251221AA" w14:textId="77777777" w:rsidR="001C4E70" w:rsidRPr="0008457C" w:rsidRDefault="001C4E70" w:rsidP="001C4E70">
      <w:pPr>
        <w:pStyle w:val="af6"/>
        <w:rPr>
          <w:highlight w:val="yellow"/>
        </w:rPr>
      </w:pPr>
      <w:r w:rsidRPr="0008457C">
        <w:rPr>
          <w:highlight w:val="yellow"/>
        </w:rPr>
        <w:t>import javax.ws.rs.Produces;</w:t>
      </w:r>
    </w:p>
    <w:p w14:paraId="43A23F5D" w14:textId="77777777" w:rsidR="001C4E70" w:rsidRPr="0008457C" w:rsidRDefault="001C4E70" w:rsidP="001C4E70">
      <w:pPr>
        <w:pStyle w:val="af6"/>
        <w:rPr>
          <w:highlight w:val="yellow"/>
        </w:rPr>
      </w:pPr>
      <w:r w:rsidRPr="0008457C">
        <w:rPr>
          <w:highlight w:val="yellow"/>
        </w:rPr>
        <w:t>import javax.ws.rs.core.MediaType;</w:t>
      </w:r>
    </w:p>
    <w:p w14:paraId="4265AD00" w14:textId="77777777" w:rsidR="001C4E70" w:rsidRPr="0008457C" w:rsidRDefault="001C4E70" w:rsidP="001C4E70">
      <w:pPr>
        <w:pStyle w:val="af6"/>
        <w:rPr>
          <w:highlight w:val="yellow"/>
        </w:rPr>
      </w:pPr>
      <w:r w:rsidRPr="0008457C">
        <w:rPr>
          <w:highlight w:val="yellow"/>
        </w:rPr>
        <w:t>import todo.domain.model.Todo;</w:t>
      </w:r>
    </w:p>
    <w:p w14:paraId="51AAA726" w14:textId="77777777" w:rsidR="001C4E70" w:rsidRDefault="001C4E70" w:rsidP="001C4E70">
      <w:pPr>
        <w:pStyle w:val="af6"/>
      </w:pPr>
      <w:r w:rsidRPr="0008457C">
        <w:rPr>
          <w:highlight w:val="yellow"/>
        </w:rPr>
        <w:t>import todo.domain.service.todo.TodoService;</w:t>
      </w:r>
    </w:p>
    <w:p w14:paraId="1ADB47F4" w14:textId="77777777" w:rsidR="001C4E70" w:rsidRDefault="001C4E70" w:rsidP="001C4E70">
      <w:pPr>
        <w:pStyle w:val="af6"/>
      </w:pPr>
    </w:p>
    <w:p w14:paraId="69642BBD" w14:textId="77777777" w:rsidR="001C4E70" w:rsidRDefault="001C4E70" w:rsidP="001C4E70">
      <w:pPr>
        <w:pStyle w:val="af6"/>
      </w:pPr>
      <w:r>
        <w:t>@Path("todos")</w:t>
      </w:r>
    </w:p>
    <w:p w14:paraId="42EED22B" w14:textId="77777777" w:rsidR="001C4E70" w:rsidRDefault="001C4E70" w:rsidP="001C4E70">
      <w:pPr>
        <w:pStyle w:val="af6"/>
      </w:pPr>
      <w:r>
        <w:t>public class TodoResource {</w:t>
      </w:r>
    </w:p>
    <w:p w14:paraId="5F0193A9" w14:textId="77777777" w:rsidR="001C4E70" w:rsidRDefault="001C4E70" w:rsidP="001C4E70">
      <w:pPr>
        <w:pStyle w:val="af6"/>
      </w:pPr>
    </w:p>
    <w:p w14:paraId="5A8AA4A4" w14:textId="5A6B3676" w:rsidR="001C4E70" w:rsidRPr="0008457C" w:rsidRDefault="001C4E70" w:rsidP="001C4E70">
      <w:pPr>
        <w:pStyle w:val="af6"/>
        <w:rPr>
          <w:highlight w:val="yellow"/>
        </w:rPr>
      </w:pPr>
      <w:r>
        <w:t xml:space="preserve">    </w:t>
      </w:r>
      <w:r w:rsidRPr="0008457C">
        <w:rPr>
          <w:highlight w:val="yellow"/>
        </w:rPr>
        <w:t>@EJB</w:t>
      </w:r>
      <w:r w:rsidR="002A3869">
        <w:rPr>
          <w:highlight w:val="yellow"/>
        </w:rPr>
        <w:t xml:space="preserve"> // (1)</w:t>
      </w:r>
    </w:p>
    <w:p w14:paraId="13DB1726" w14:textId="77777777" w:rsidR="001C4E70" w:rsidRDefault="001C4E70" w:rsidP="001C4E70">
      <w:pPr>
        <w:pStyle w:val="af6"/>
      </w:pPr>
      <w:r w:rsidRPr="0008457C">
        <w:rPr>
          <w:highlight w:val="yellow"/>
        </w:rPr>
        <w:t xml:space="preserve">    protected TodoService todoService;</w:t>
      </w:r>
    </w:p>
    <w:p w14:paraId="5713D20A" w14:textId="77777777" w:rsidR="001C4E70" w:rsidRDefault="001C4E70" w:rsidP="001C4E70">
      <w:pPr>
        <w:pStyle w:val="af6"/>
      </w:pPr>
    </w:p>
    <w:p w14:paraId="2E6D9D2E" w14:textId="5E153B89" w:rsidR="001C4E70" w:rsidRPr="0008457C" w:rsidRDefault="001C4E70" w:rsidP="001C4E70">
      <w:pPr>
        <w:pStyle w:val="af6"/>
        <w:rPr>
          <w:highlight w:val="yellow"/>
        </w:rPr>
      </w:pPr>
      <w:r>
        <w:t xml:space="preserve">    </w:t>
      </w:r>
      <w:r w:rsidRPr="0008457C">
        <w:rPr>
          <w:highlight w:val="yellow"/>
        </w:rPr>
        <w:t>@GET</w:t>
      </w:r>
      <w:r w:rsidR="002A3869">
        <w:rPr>
          <w:highlight w:val="yellow"/>
        </w:rPr>
        <w:t xml:space="preserve"> // (2)</w:t>
      </w:r>
    </w:p>
    <w:p w14:paraId="3E33B57E" w14:textId="4E9A36E2" w:rsidR="001C4E70" w:rsidRPr="0008457C" w:rsidRDefault="001C4E70" w:rsidP="001C4E70">
      <w:pPr>
        <w:pStyle w:val="af6"/>
        <w:rPr>
          <w:highlight w:val="yellow"/>
        </w:rPr>
      </w:pPr>
      <w:r w:rsidRPr="0008457C">
        <w:rPr>
          <w:highlight w:val="yellow"/>
        </w:rPr>
        <w:t xml:space="preserve">    @Produces(MediaType.APPLICATION_JSON)</w:t>
      </w:r>
      <w:r w:rsidR="00593C84">
        <w:rPr>
          <w:highlight w:val="yellow"/>
        </w:rPr>
        <w:t xml:space="preserve">  // (3)</w:t>
      </w:r>
    </w:p>
    <w:p w14:paraId="60C67D0F" w14:textId="77777777" w:rsidR="001C4E70" w:rsidRPr="0008457C" w:rsidRDefault="001C4E70" w:rsidP="001C4E70">
      <w:pPr>
        <w:pStyle w:val="af6"/>
        <w:rPr>
          <w:highlight w:val="yellow"/>
        </w:rPr>
      </w:pPr>
      <w:r w:rsidRPr="0008457C">
        <w:rPr>
          <w:highlight w:val="yellow"/>
        </w:rPr>
        <w:t xml:space="preserve">    public List&lt;Todo&gt; getTodos() {</w:t>
      </w:r>
    </w:p>
    <w:p w14:paraId="39B8A3EF" w14:textId="0D386AB3" w:rsidR="001C4E70" w:rsidRPr="0008457C" w:rsidRDefault="001C4E70" w:rsidP="001C4E70">
      <w:pPr>
        <w:pStyle w:val="af6"/>
        <w:rPr>
          <w:highlight w:val="yellow"/>
        </w:rPr>
      </w:pPr>
      <w:r w:rsidRPr="0008457C">
        <w:rPr>
          <w:highlight w:val="yellow"/>
        </w:rPr>
        <w:t xml:space="preserve">        return todoService.findAll();</w:t>
      </w:r>
      <w:r w:rsidR="00593C84">
        <w:rPr>
          <w:highlight w:val="yellow"/>
        </w:rPr>
        <w:t xml:space="preserve"> // (4)</w:t>
      </w:r>
    </w:p>
    <w:p w14:paraId="7B75C87C" w14:textId="77777777" w:rsidR="001C4E70" w:rsidRDefault="001C4E70" w:rsidP="001C4E70">
      <w:pPr>
        <w:pStyle w:val="af6"/>
      </w:pPr>
      <w:r w:rsidRPr="0008457C">
        <w:rPr>
          <w:highlight w:val="yellow"/>
        </w:rPr>
        <w:t xml:space="preserve">    }</w:t>
      </w:r>
    </w:p>
    <w:p w14:paraId="60716426" w14:textId="709933E1" w:rsidR="001C4E70" w:rsidRDefault="001C4E70" w:rsidP="001C4E70">
      <w:pPr>
        <w:pStyle w:val="af6"/>
      </w:pPr>
      <w:r>
        <w:t>}</w:t>
      </w:r>
    </w:p>
    <w:p w14:paraId="4C3E68D2" w14:textId="77777777" w:rsidR="004210D1" w:rsidRDefault="004210D1" w:rsidP="004210D1"/>
    <w:tbl>
      <w:tblPr>
        <w:tblStyle w:val="a5"/>
        <w:tblW w:w="0" w:type="auto"/>
        <w:tblLook w:val="04A0" w:firstRow="1" w:lastRow="0" w:firstColumn="1" w:lastColumn="0" w:noHBand="0" w:noVBand="1"/>
      </w:tblPr>
      <w:tblGrid>
        <w:gridCol w:w="675"/>
        <w:gridCol w:w="6326"/>
      </w:tblGrid>
      <w:tr w:rsidR="004D41D9" w14:paraId="47E0A40E" w14:textId="77777777" w:rsidTr="002061B0">
        <w:tc>
          <w:tcPr>
            <w:tcW w:w="675" w:type="dxa"/>
          </w:tcPr>
          <w:p w14:paraId="68246156" w14:textId="77777777" w:rsidR="004D41D9" w:rsidRDefault="004D41D9" w:rsidP="002061B0">
            <w:r>
              <w:rPr>
                <w:rFonts w:hint="eastAsia"/>
              </w:rPr>
              <w:t>項番</w:t>
            </w:r>
          </w:p>
        </w:tc>
        <w:tc>
          <w:tcPr>
            <w:tcW w:w="6326" w:type="dxa"/>
          </w:tcPr>
          <w:p w14:paraId="56B70FA9" w14:textId="77777777" w:rsidR="004D41D9" w:rsidRDefault="004D41D9" w:rsidP="002061B0">
            <w:r>
              <w:rPr>
                <w:rFonts w:hint="eastAsia"/>
              </w:rPr>
              <w:t>説明</w:t>
            </w:r>
          </w:p>
        </w:tc>
      </w:tr>
      <w:tr w:rsidR="004D41D9" w14:paraId="4467371D" w14:textId="77777777" w:rsidTr="002061B0">
        <w:tc>
          <w:tcPr>
            <w:tcW w:w="675" w:type="dxa"/>
          </w:tcPr>
          <w:p w14:paraId="100288E0" w14:textId="77777777" w:rsidR="004D41D9" w:rsidRDefault="004D41D9" w:rsidP="002061B0">
            <w:r>
              <w:t>(1)</w:t>
            </w:r>
          </w:p>
        </w:tc>
        <w:tc>
          <w:tcPr>
            <w:tcW w:w="6326" w:type="dxa"/>
          </w:tcPr>
          <w:p w14:paraId="4C49C068" w14:textId="6AA15F2B" w:rsidR="004D41D9" w:rsidRDefault="000433E1" w:rsidP="002061B0">
            <w:r>
              <w:t>@EJB</w:t>
            </w:r>
            <w:r>
              <w:rPr>
                <w:rFonts w:hint="eastAsia"/>
              </w:rPr>
              <w:t>アノテーションで</w:t>
            </w:r>
            <w:r>
              <w:t>EJB</w:t>
            </w:r>
            <w:r>
              <w:rPr>
                <w:rFonts w:hint="eastAsia"/>
              </w:rPr>
              <w:t>をインジェクションする。</w:t>
            </w:r>
          </w:p>
        </w:tc>
      </w:tr>
      <w:tr w:rsidR="004D41D9" w14:paraId="4741B5FB" w14:textId="77777777" w:rsidTr="002061B0">
        <w:tc>
          <w:tcPr>
            <w:tcW w:w="675" w:type="dxa"/>
          </w:tcPr>
          <w:p w14:paraId="46BA2B80" w14:textId="77777777" w:rsidR="004D41D9" w:rsidRDefault="004D41D9" w:rsidP="002061B0">
            <w:r>
              <w:t>(2)</w:t>
            </w:r>
          </w:p>
        </w:tc>
        <w:tc>
          <w:tcPr>
            <w:tcW w:w="6326" w:type="dxa"/>
          </w:tcPr>
          <w:p w14:paraId="6F23B0C7" w14:textId="31DB59E4" w:rsidR="004D41D9" w:rsidRDefault="00666834" w:rsidP="002061B0">
            <w:r>
              <w:t>@GET</w:t>
            </w:r>
            <w:r w:rsidR="00A16CDA">
              <w:rPr>
                <w:rFonts w:hint="eastAsia"/>
              </w:rPr>
              <w:t>アノテーションを付けることで</w:t>
            </w:r>
            <w:r w:rsidR="002B3FD7">
              <w:t>getTodos</w:t>
            </w:r>
            <w:r w:rsidR="002B3FD7">
              <w:rPr>
                <w:rFonts w:hint="eastAsia"/>
              </w:rPr>
              <w:t>メソッドが</w:t>
            </w:r>
            <w:r w:rsidR="002B3FD7">
              <w:t>HTTP</w:t>
            </w:r>
            <w:r w:rsidR="002B3FD7">
              <w:rPr>
                <w:rFonts w:hint="eastAsia"/>
              </w:rPr>
              <w:t>メソッドの</w:t>
            </w:r>
            <w:r w:rsidR="002B3FD7">
              <w:t>GET</w:t>
            </w:r>
            <w:r w:rsidR="002B3FD7">
              <w:rPr>
                <w:rFonts w:hint="eastAsia"/>
              </w:rPr>
              <w:t>に対応していることを示す。</w:t>
            </w:r>
          </w:p>
        </w:tc>
      </w:tr>
      <w:tr w:rsidR="004D41D9" w14:paraId="364DEE38" w14:textId="77777777" w:rsidTr="002061B0">
        <w:tc>
          <w:tcPr>
            <w:tcW w:w="675" w:type="dxa"/>
          </w:tcPr>
          <w:p w14:paraId="3EEF4968" w14:textId="77777777" w:rsidR="004D41D9" w:rsidRDefault="004D41D9" w:rsidP="002061B0">
            <w:r>
              <w:t>(3)</w:t>
            </w:r>
          </w:p>
        </w:tc>
        <w:tc>
          <w:tcPr>
            <w:tcW w:w="6326" w:type="dxa"/>
          </w:tcPr>
          <w:p w14:paraId="7CDFF1D8" w14:textId="0308FEE7" w:rsidR="004D41D9" w:rsidRDefault="002B3FD7" w:rsidP="002061B0">
            <w:r>
              <w:t>@Produces</w:t>
            </w:r>
            <w:r>
              <w:rPr>
                <w:rFonts w:hint="eastAsia"/>
              </w:rPr>
              <w:t>アノテーションでレスポンスの</w:t>
            </w:r>
            <w:r w:rsidR="00B00A64">
              <w:t>Content-Type</w:t>
            </w:r>
            <w:r w:rsidR="00B00A64">
              <w:rPr>
                <w:rFonts w:hint="eastAsia"/>
              </w:rPr>
              <w:t>を指定する。ここでは</w:t>
            </w:r>
            <w:r w:rsidR="00B00A64">
              <w:t>”application/json”</w:t>
            </w:r>
            <w:r w:rsidR="00B00A64">
              <w:rPr>
                <w:rFonts w:hint="eastAsia"/>
              </w:rPr>
              <w:t>を指定。</w:t>
            </w:r>
          </w:p>
        </w:tc>
      </w:tr>
      <w:tr w:rsidR="004D41D9" w14:paraId="72FE46BE" w14:textId="77777777" w:rsidTr="002061B0">
        <w:tc>
          <w:tcPr>
            <w:tcW w:w="675" w:type="dxa"/>
          </w:tcPr>
          <w:p w14:paraId="66B8B2D5" w14:textId="77777777" w:rsidR="004D41D9" w:rsidRDefault="004D41D9" w:rsidP="002061B0">
            <w:r>
              <w:t>(4)</w:t>
            </w:r>
          </w:p>
        </w:tc>
        <w:tc>
          <w:tcPr>
            <w:tcW w:w="6326" w:type="dxa"/>
          </w:tcPr>
          <w:p w14:paraId="56B18313" w14:textId="3674CF51" w:rsidR="004D41D9" w:rsidRDefault="00F53622" w:rsidP="002061B0">
            <w:r>
              <w:t>findAll</w:t>
            </w:r>
            <w:r>
              <w:rPr>
                <w:rFonts w:hint="eastAsia"/>
              </w:rPr>
              <w:t>の結果がシリアライズされ</w:t>
            </w:r>
            <w:r>
              <w:t>JSON</w:t>
            </w:r>
            <w:r>
              <w:rPr>
                <w:rFonts w:hint="eastAsia"/>
              </w:rPr>
              <w:t>をして出力される。</w:t>
            </w:r>
          </w:p>
        </w:tc>
      </w:tr>
    </w:tbl>
    <w:p w14:paraId="6326F225" w14:textId="77777777" w:rsidR="004D41D9" w:rsidRDefault="004D41D9" w:rsidP="004210D1"/>
    <w:p w14:paraId="183632F3" w14:textId="532FBCA1" w:rsidR="00A16CDA" w:rsidRDefault="00A16CDA" w:rsidP="004210D1">
      <w:r>
        <w:t>Dev HTTP Client</w:t>
      </w:r>
      <w:r>
        <w:rPr>
          <w:rFonts w:hint="eastAsia"/>
        </w:rPr>
        <w:t>を開いて</w:t>
      </w:r>
      <w:r>
        <w:t>URL</w:t>
      </w:r>
    </w:p>
    <w:p w14:paraId="48A5FD0C" w14:textId="6439557E" w:rsidR="00A16CDA" w:rsidRDefault="00A16CDA" w:rsidP="004210D1">
      <w:r>
        <w:t>“localhost:8080/todo/webresources/todos”</w:t>
      </w:r>
      <w:r w:rsidR="0099730C">
        <w:rPr>
          <w:rFonts w:hint="eastAsia"/>
        </w:rPr>
        <w:t>、メソッドに</w:t>
      </w:r>
      <w:r w:rsidR="0099730C">
        <w:t>GET</w:t>
      </w:r>
      <w:r w:rsidR="0099730C">
        <w:rPr>
          <w:rFonts w:hint="eastAsia"/>
        </w:rPr>
        <w:t>を指定して</w:t>
      </w:r>
      <w:r w:rsidR="0099730C">
        <w:t>”Send”</w:t>
      </w:r>
      <w:r w:rsidR="0099730C">
        <w:rPr>
          <w:rFonts w:hint="eastAsia"/>
        </w:rPr>
        <w:t>ボタンをクリック。</w:t>
      </w:r>
    </w:p>
    <w:p w14:paraId="724D4D5F" w14:textId="77777777" w:rsidR="00A16CDA" w:rsidRDefault="00A16CDA" w:rsidP="004210D1"/>
    <w:p w14:paraId="69E9DA95" w14:textId="680E7E77" w:rsidR="004A167A" w:rsidRDefault="004A167A" w:rsidP="004210D1">
      <w:r>
        <w:rPr>
          <w:noProof/>
        </w:rPr>
        <w:drawing>
          <wp:inline distT="0" distB="0" distL="0" distR="0" wp14:anchorId="2A467B07" wp14:editId="55D26957">
            <wp:extent cx="4319905" cy="680618"/>
            <wp:effectExtent l="0" t="0" r="0" b="5715"/>
            <wp:docPr id="185"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9905" cy="680618"/>
                    </a:xfrm>
                    <a:prstGeom prst="rect">
                      <a:avLst/>
                    </a:prstGeom>
                    <a:noFill/>
                    <a:ln>
                      <a:noFill/>
                    </a:ln>
                  </pic:spPr>
                </pic:pic>
              </a:graphicData>
            </a:graphic>
          </wp:inline>
        </w:drawing>
      </w:r>
    </w:p>
    <w:p w14:paraId="04200D78" w14:textId="6C90E21B" w:rsidR="004A167A" w:rsidRDefault="00CF2961" w:rsidP="004210D1">
      <w:r>
        <w:rPr>
          <w:rFonts w:hint="eastAsia"/>
        </w:rPr>
        <w:t>以下のように</w:t>
      </w:r>
      <w:r w:rsidR="00014FF6">
        <w:t>Todo</w:t>
      </w:r>
      <w:r w:rsidR="00014FF6">
        <w:rPr>
          <w:rFonts w:hint="eastAsia"/>
        </w:rPr>
        <w:t>リストが</w:t>
      </w:r>
      <w:r w:rsidR="00014FF6">
        <w:t>JSON</w:t>
      </w:r>
      <w:r w:rsidR="00014FF6">
        <w:rPr>
          <w:rFonts w:hint="eastAsia"/>
        </w:rPr>
        <w:t>として返却される。</w:t>
      </w:r>
      <w:r w:rsidR="002638E1">
        <w:rPr>
          <w:rFonts w:hint="eastAsia"/>
        </w:rPr>
        <w:t>ステータスコードが</w:t>
      </w:r>
      <w:r w:rsidR="002638E1">
        <w:t>200</w:t>
      </w:r>
      <w:r w:rsidR="002638E1">
        <w:rPr>
          <w:rFonts w:hint="eastAsia"/>
        </w:rPr>
        <w:t>で、</w:t>
      </w:r>
      <w:r w:rsidR="002638E1">
        <w:t>Content-Type</w:t>
      </w:r>
      <w:r w:rsidR="002638E1">
        <w:rPr>
          <w:rFonts w:hint="eastAsia"/>
        </w:rPr>
        <w:t>が</w:t>
      </w:r>
      <w:r w:rsidR="002638E1">
        <w:t>application/json</w:t>
      </w:r>
      <w:r w:rsidR="002638E1">
        <w:rPr>
          <w:rFonts w:hint="eastAsia"/>
        </w:rPr>
        <w:t>になっていることを確認する。</w:t>
      </w:r>
    </w:p>
    <w:p w14:paraId="5CB1666B" w14:textId="171EE8BE" w:rsidR="004A167A" w:rsidRDefault="002A780F" w:rsidP="004210D1">
      <w:r>
        <w:rPr>
          <w:noProof/>
        </w:rPr>
        <w:drawing>
          <wp:inline distT="0" distB="0" distL="0" distR="0" wp14:anchorId="049B2CDE" wp14:editId="559A3EE0">
            <wp:extent cx="4319905" cy="1899864"/>
            <wp:effectExtent l="0" t="0" r="0" b="5715"/>
            <wp:docPr id="186"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9905" cy="1899864"/>
                    </a:xfrm>
                    <a:prstGeom prst="rect">
                      <a:avLst/>
                    </a:prstGeom>
                    <a:noFill/>
                    <a:ln>
                      <a:noFill/>
                    </a:ln>
                  </pic:spPr>
                </pic:pic>
              </a:graphicData>
            </a:graphic>
          </wp:inline>
        </w:drawing>
      </w:r>
    </w:p>
    <w:p w14:paraId="196AEB72" w14:textId="77777777" w:rsidR="002A780F" w:rsidRDefault="002A780F" w:rsidP="004210D1"/>
    <w:p w14:paraId="35D7469D" w14:textId="064EF05C" w:rsidR="002A780F" w:rsidRDefault="00603713" w:rsidP="00603713">
      <w:pPr>
        <w:pStyle w:val="3"/>
      </w:pPr>
      <w:bookmarkStart w:id="926" w:name="_Toc238348475"/>
      <w:r>
        <w:t>GET Todo</w:t>
      </w:r>
      <w:bookmarkEnd w:id="926"/>
    </w:p>
    <w:p w14:paraId="0D2B3D34" w14:textId="13754517" w:rsidR="009D6817" w:rsidRDefault="000C306E" w:rsidP="009D6817">
      <w:r>
        <w:t>GET Todo(1</w:t>
      </w:r>
      <w:r>
        <w:rPr>
          <w:rFonts w:hint="eastAsia"/>
        </w:rPr>
        <w:t>件取得</w:t>
      </w:r>
      <w:r>
        <w:t>)</w:t>
      </w:r>
      <w:r>
        <w:rPr>
          <w:rFonts w:hint="eastAsia"/>
        </w:rPr>
        <w:t>の実装を行う。</w:t>
      </w:r>
    </w:p>
    <w:p w14:paraId="19581E72" w14:textId="77777777" w:rsidR="000C306E" w:rsidRDefault="000C306E" w:rsidP="009D6817"/>
    <w:p w14:paraId="3296F4B7" w14:textId="66031309" w:rsidR="00AC66DE" w:rsidRDefault="00AC66DE" w:rsidP="00AC66DE">
      <w:pPr>
        <w:pStyle w:val="4"/>
      </w:pPr>
      <w:r>
        <w:t>TodoResource</w:t>
      </w:r>
      <w:r>
        <w:rPr>
          <w:rFonts w:hint="eastAsia"/>
        </w:rPr>
        <w:t>の修正</w:t>
      </w:r>
    </w:p>
    <w:p w14:paraId="6436E5D2" w14:textId="51200A22" w:rsidR="00AC66DE" w:rsidRDefault="002F53C6" w:rsidP="009D6817">
      <w:r>
        <w:t>getTodo</w:t>
      </w:r>
      <w:r>
        <w:rPr>
          <w:rFonts w:hint="eastAsia"/>
        </w:rPr>
        <w:t>メソッドを実装する。</w:t>
      </w:r>
    </w:p>
    <w:p w14:paraId="06D6FD2F" w14:textId="77777777" w:rsidR="00234CA0" w:rsidRDefault="00234CA0" w:rsidP="00234CA0">
      <w:pPr>
        <w:pStyle w:val="af6"/>
      </w:pPr>
      <w:r>
        <w:t>package todo.app.todo;</w:t>
      </w:r>
    </w:p>
    <w:p w14:paraId="00BBB6FD" w14:textId="77777777" w:rsidR="00234CA0" w:rsidRDefault="00234CA0" w:rsidP="00234CA0">
      <w:pPr>
        <w:pStyle w:val="af6"/>
      </w:pPr>
    </w:p>
    <w:p w14:paraId="3C67C341" w14:textId="77777777" w:rsidR="00234CA0" w:rsidRDefault="00234CA0" w:rsidP="00234CA0">
      <w:pPr>
        <w:pStyle w:val="af6"/>
      </w:pPr>
      <w:r>
        <w:t>import java.util.List;</w:t>
      </w:r>
    </w:p>
    <w:p w14:paraId="73BA690E" w14:textId="77777777" w:rsidR="00234CA0" w:rsidRDefault="00234CA0" w:rsidP="00234CA0">
      <w:pPr>
        <w:pStyle w:val="af6"/>
      </w:pPr>
      <w:r>
        <w:t>import javax.ejb.EJB;</w:t>
      </w:r>
    </w:p>
    <w:p w14:paraId="515D3E96" w14:textId="77777777" w:rsidR="00234CA0" w:rsidRDefault="00234CA0" w:rsidP="00234CA0">
      <w:pPr>
        <w:pStyle w:val="af6"/>
      </w:pPr>
      <w:r>
        <w:t>import javax.ws.rs.GET;</w:t>
      </w:r>
    </w:p>
    <w:p w14:paraId="0136EE1E" w14:textId="77777777" w:rsidR="00234CA0" w:rsidRDefault="00234CA0" w:rsidP="00234CA0">
      <w:pPr>
        <w:pStyle w:val="af6"/>
      </w:pPr>
      <w:r>
        <w:t>import javax.ws.rs.Path;</w:t>
      </w:r>
    </w:p>
    <w:p w14:paraId="33599E69" w14:textId="77777777" w:rsidR="00234CA0" w:rsidRDefault="00234CA0" w:rsidP="00234CA0">
      <w:pPr>
        <w:pStyle w:val="af6"/>
      </w:pPr>
      <w:r w:rsidRPr="00234CA0">
        <w:rPr>
          <w:highlight w:val="yellow"/>
        </w:rPr>
        <w:t>import javax.ws.rs.PathParam;</w:t>
      </w:r>
    </w:p>
    <w:p w14:paraId="101EEDC0" w14:textId="77777777" w:rsidR="00234CA0" w:rsidRDefault="00234CA0" w:rsidP="00234CA0">
      <w:pPr>
        <w:pStyle w:val="af6"/>
      </w:pPr>
      <w:r>
        <w:t>import javax.ws.rs.Produces;</w:t>
      </w:r>
    </w:p>
    <w:p w14:paraId="0D93A84C" w14:textId="77777777" w:rsidR="00234CA0" w:rsidRDefault="00234CA0" w:rsidP="00234CA0">
      <w:pPr>
        <w:pStyle w:val="af6"/>
      </w:pPr>
      <w:r>
        <w:t>import javax.ws.rs.core.MediaType;</w:t>
      </w:r>
    </w:p>
    <w:p w14:paraId="74AC16A7" w14:textId="77777777" w:rsidR="00234CA0" w:rsidRDefault="00234CA0" w:rsidP="00234CA0">
      <w:pPr>
        <w:pStyle w:val="af6"/>
      </w:pPr>
      <w:r>
        <w:t>import todo.domain.model.Todo;</w:t>
      </w:r>
    </w:p>
    <w:p w14:paraId="08EDFF38" w14:textId="77777777" w:rsidR="00234CA0" w:rsidRDefault="00234CA0" w:rsidP="00234CA0">
      <w:pPr>
        <w:pStyle w:val="af6"/>
      </w:pPr>
      <w:r>
        <w:t>import todo.domain.service.todo.TodoService;</w:t>
      </w:r>
    </w:p>
    <w:p w14:paraId="2D64AA7D" w14:textId="77777777" w:rsidR="00234CA0" w:rsidRDefault="00234CA0" w:rsidP="00234CA0">
      <w:pPr>
        <w:pStyle w:val="af6"/>
      </w:pPr>
    </w:p>
    <w:p w14:paraId="09ED3828" w14:textId="77777777" w:rsidR="00234CA0" w:rsidRDefault="00234CA0" w:rsidP="00234CA0">
      <w:pPr>
        <w:pStyle w:val="af6"/>
      </w:pPr>
      <w:r>
        <w:t>@Path("todos")</w:t>
      </w:r>
    </w:p>
    <w:p w14:paraId="6C901997" w14:textId="77777777" w:rsidR="00234CA0" w:rsidRDefault="00234CA0" w:rsidP="00234CA0">
      <w:pPr>
        <w:pStyle w:val="af6"/>
      </w:pPr>
      <w:r>
        <w:t>public class TodoResource {</w:t>
      </w:r>
    </w:p>
    <w:p w14:paraId="6F32A57F" w14:textId="77777777" w:rsidR="00234CA0" w:rsidRDefault="00234CA0" w:rsidP="00234CA0">
      <w:pPr>
        <w:pStyle w:val="af6"/>
      </w:pPr>
    </w:p>
    <w:p w14:paraId="0503EBDB" w14:textId="77777777" w:rsidR="00234CA0" w:rsidRDefault="00234CA0" w:rsidP="00234CA0">
      <w:pPr>
        <w:pStyle w:val="af6"/>
      </w:pPr>
      <w:r>
        <w:t xml:space="preserve">    @EJB</w:t>
      </w:r>
    </w:p>
    <w:p w14:paraId="027BE7A3" w14:textId="77777777" w:rsidR="00234CA0" w:rsidRDefault="00234CA0" w:rsidP="00234CA0">
      <w:pPr>
        <w:pStyle w:val="af6"/>
      </w:pPr>
      <w:r>
        <w:t xml:space="preserve">    protected TodoService todoService;</w:t>
      </w:r>
    </w:p>
    <w:p w14:paraId="6671F8BB" w14:textId="77777777" w:rsidR="00234CA0" w:rsidRDefault="00234CA0" w:rsidP="00234CA0">
      <w:pPr>
        <w:pStyle w:val="af6"/>
      </w:pPr>
    </w:p>
    <w:p w14:paraId="3D6017B2" w14:textId="77777777" w:rsidR="00234CA0" w:rsidRDefault="00234CA0" w:rsidP="00234CA0">
      <w:pPr>
        <w:pStyle w:val="af6"/>
      </w:pPr>
      <w:r>
        <w:t xml:space="preserve">    @GET</w:t>
      </w:r>
    </w:p>
    <w:p w14:paraId="2A79D883" w14:textId="77777777" w:rsidR="00234CA0" w:rsidRDefault="00234CA0" w:rsidP="00234CA0">
      <w:pPr>
        <w:pStyle w:val="af6"/>
      </w:pPr>
      <w:r>
        <w:t xml:space="preserve">    @Produces(MediaType.APPLICATION_JSON)</w:t>
      </w:r>
    </w:p>
    <w:p w14:paraId="1F73F30E" w14:textId="77777777" w:rsidR="00234CA0" w:rsidRDefault="00234CA0" w:rsidP="00234CA0">
      <w:pPr>
        <w:pStyle w:val="af6"/>
      </w:pPr>
      <w:r>
        <w:t xml:space="preserve">    public List&lt;Todo&gt; getTodos() {</w:t>
      </w:r>
    </w:p>
    <w:p w14:paraId="3E403548" w14:textId="77777777" w:rsidR="00234CA0" w:rsidRDefault="00234CA0" w:rsidP="00234CA0">
      <w:pPr>
        <w:pStyle w:val="af6"/>
      </w:pPr>
      <w:r>
        <w:t xml:space="preserve">        return todoService.findAll();</w:t>
      </w:r>
    </w:p>
    <w:p w14:paraId="4048D2CA" w14:textId="77777777" w:rsidR="00234CA0" w:rsidRDefault="00234CA0" w:rsidP="00234CA0">
      <w:pPr>
        <w:pStyle w:val="af6"/>
      </w:pPr>
      <w:r>
        <w:t xml:space="preserve">    }</w:t>
      </w:r>
    </w:p>
    <w:p w14:paraId="44CB5BBC" w14:textId="77777777" w:rsidR="00234CA0" w:rsidRDefault="00234CA0" w:rsidP="00234CA0">
      <w:pPr>
        <w:pStyle w:val="af6"/>
      </w:pPr>
      <w:r>
        <w:t xml:space="preserve">    </w:t>
      </w:r>
    </w:p>
    <w:p w14:paraId="488B18A8" w14:textId="77777777" w:rsidR="00234CA0" w:rsidRPr="00234CA0" w:rsidRDefault="00234CA0" w:rsidP="00234CA0">
      <w:pPr>
        <w:pStyle w:val="af6"/>
        <w:rPr>
          <w:highlight w:val="yellow"/>
        </w:rPr>
      </w:pPr>
      <w:r>
        <w:t xml:space="preserve">    </w:t>
      </w:r>
      <w:r w:rsidRPr="00234CA0">
        <w:rPr>
          <w:highlight w:val="yellow"/>
        </w:rPr>
        <w:t>@GET</w:t>
      </w:r>
    </w:p>
    <w:p w14:paraId="1B3DCB50" w14:textId="0BF161DC" w:rsidR="00234CA0" w:rsidRPr="00234CA0" w:rsidRDefault="00234CA0" w:rsidP="00234CA0">
      <w:pPr>
        <w:pStyle w:val="af6"/>
        <w:rPr>
          <w:highlight w:val="yellow"/>
        </w:rPr>
      </w:pPr>
      <w:r w:rsidRPr="00234CA0">
        <w:rPr>
          <w:highlight w:val="yellow"/>
        </w:rPr>
        <w:t xml:space="preserve">    @Path("{todoId}")</w:t>
      </w:r>
      <w:r w:rsidR="004A464F">
        <w:rPr>
          <w:highlight w:val="yellow"/>
        </w:rPr>
        <w:t xml:space="preserve"> // (1)</w:t>
      </w:r>
    </w:p>
    <w:p w14:paraId="2CAD6D38" w14:textId="77777777" w:rsidR="00234CA0" w:rsidRPr="00234CA0" w:rsidRDefault="00234CA0" w:rsidP="00234CA0">
      <w:pPr>
        <w:pStyle w:val="af6"/>
        <w:rPr>
          <w:highlight w:val="yellow"/>
        </w:rPr>
      </w:pPr>
      <w:r w:rsidRPr="00234CA0">
        <w:rPr>
          <w:highlight w:val="yellow"/>
        </w:rPr>
        <w:t xml:space="preserve">    @Produces(MediaType.APPLICATION_JSON)</w:t>
      </w:r>
    </w:p>
    <w:p w14:paraId="1443B6D1" w14:textId="0CC7C624" w:rsidR="00234CA0" w:rsidRPr="00234CA0" w:rsidRDefault="00234CA0" w:rsidP="00234CA0">
      <w:pPr>
        <w:pStyle w:val="af6"/>
        <w:rPr>
          <w:highlight w:val="yellow"/>
        </w:rPr>
      </w:pPr>
      <w:r w:rsidRPr="00234CA0">
        <w:rPr>
          <w:highlight w:val="yellow"/>
        </w:rPr>
        <w:t xml:space="preserve">    public Todo getTodo(@PathParam("todoId") Integer todoId) {</w:t>
      </w:r>
      <w:r w:rsidR="004A464F">
        <w:rPr>
          <w:highlight w:val="yellow"/>
        </w:rPr>
        <w:t xml:space="preserve"> //(2)</w:t>
      </w:r>
    </w:p>
    <w:p w14:paraId="04C92F9E" w14:textId="77777777" w:rsidR="00234CA0" w:rsidRPr="00234CA0" w:rsidRDefault="00234CA0" w:rsidP="00234CA0">
      <w:pPr>
        <w:pStyle w:val="af6"/>
        <w:rPr>
          <w:highlight w:val="yellow"/>
        </w:rPr>
      </w:pPr>
      <w:r w:rsidRPr="00234CA0">
        <w:rPr>
          <w:highlight w:val="yellow"/>
        </w:rPr>
        <w:t xml:space="preserve">        return todoService.findOne(todoId);</w:t>
      </w:r>
    </w:p>
    <w:p w14:paraId="35348303" w14:textId="77777777" w:rsidR="00234CA0" w:rsidRDefault="00234CA0" w:rsidP="00234CA0">
      <w:pPr>
        <w:pStyle w:val="af6"/>
      </w:pPr>
      <w:r w:rsidRPr="00234CA0">
        <w:rPr>
          <w:highlight w:val="yellow"/>
        </w:rPr>
        <w:t xml:space="preserve">    }</w:t>
      </w:r>
    </w:p>
    <w:p w14:paraId="3A92CFEC" w14:textId="77777777" w:rsidR="00234CA0" w:rsidRDefault="00234CA0" w:rsidP="00234CA0">
      <w:pPr>
        <w:pStyle w:val="af6"/>
      </w:pPr>
      <w:r>
        <w:t>}</w:t>
      </w:r>
    </w:p>
    <w:p w14:paraId="2AA56CC5" w14:textId="77777777" w:rsidR="00234CA0" w:rsidRDefault="00234CA0" w:rsidP="00234CA0">
      <w:pPr>
        <w:pStyle w:val="af6"/>
      </w:pPr>
    </w:p>
    <w:p w14:paraId="274A9B8F" w14:textId="77777777" w:rsidR="00234CA0" w:rsidRDefault="00234CA0" w:rsidP="009D6817"/>
    <w:tbl>
      <w:tblPr>
        <w:tblStyle w:val="a5"/>
        <w:tblW w:w="0" w:type="auto"/>
        <w:tblLook w:val="04A0" w:firstRow="1" w:lastRow="0" w:firstColumn="1" w:lastColumn="0" w:noHBand="0" w:noVBand="1"/>
      </w:tblPr>
      <w:tblGrid>
        <w:gridCol w:w="675"/>
        <w:gridCol w:w="6326"/>
      </w:tblGrid>
      <w:tr w:rsidR="004D41D9" w14:paraId="1272C71F" w14:textId="77777777" w:rsidTr="002061B0">
        <w:tc>
          <w:tcPr>
            <w:tcW w:w="675" w:type="dxa"/>
          </w:tcPr>
          <w:p w14:paraId="1AE30D51" w14:textId="77777777" w:rsidR="004D41D9" w:rsidRDefault="004D41D9" w:rsidP="002061B0">
            <w:r>
              <w:rPr>
                <w:rFonts w:hint="eastAsia"/>
              </w:rPr>
              <w:t>項番</w:t>
            </w:r>
          </w:p>
        </w:tc>
        <w:tc>
          <w:tcPr>
            <w:tcW w:w="6326" w:type="dxa"/>
          </w:tcPr>
          <w:p w14:paraId="13828D48" w14:textId="77777777" w:rsidR="004D41D9" w:rsidRDefault="004D41D9" w:rsidP="002061B0">
            <w:r>
              <w:rPr>
                <w:rFonts w:hint="eastAsia"/>
              </w:rPr>
              <w:t>説明</w:t>
            </w:r>
          </w:p>
        </w:tc>
      </w:tr>
      <w:tr w:rsidR="004D41D9" w14:paraId="4634495F" w14:textId="77777777" w:rsidTr="002061B0">
        <w:tc>
          <w:tcPr>
            <w:tcW w:w="675" w:type="dxa"/>
          </w:tcPr>
          <w:p w14:paraId="584D9A12" w14:textId="77777777" w:rsidR="004D41D9" w:rsidRDefault="004D41D9" w:rsidP="002061B0">
            <w:r>
              <w:t>(1)</w:t>
            </w:r>
          </w:p>
        </w:tc>
        <w:tc>
          <w:tcPr>
            <w:tcW w:w="6326" w:type="dxa"/>
          </w:tcPr>
          <w:p w14:paraId="341C8C04" w14:textId="0B0CD891" w:rsidR="004D41D9" w:rsidRDefault="003C1315" w:rsidP="002061B0">
            <w:r>
              <w:t>@Path</w:t>
            </w:r>
            <w:r>
              <w:rPr>
                <w:rFonts w:hint="eastAsia"/>
              </w:rPr>
              <w:t>でパスの続きを指定する。</w:t>
            </w:r>
            <w:r>
              <w:t>”{</w:t>
            </w:r>
            <w:r>
              <w:rPr>
                <w:rFonts w:hint="eastAsia"/>
              </w:rPr>
              <w:t>パラメータ名</w:t>
            </w:r>
            <w:r>
              <w:t>}”</w:t>
            </w:r>
            <w:r>
              <w:rPr>
                <w:rFonts w:hint="eastAsia"/>
              </w:rPr>
              <w:t>と書くことにより、メソッド引数の</w:t>
            </w:r>
            <w:r>
              <w:t>@PathParam</w:t>
            </w:r>
            <w:r>
              <w:rPr>
                <w:rFonts w:hint="eastAsia"/>
              </w:rPr>
              <w:t>でパラメータを受け取ることができる。</w:t>
            </w:r>
          </w:p>
        </w:tc>
      </w:tr>
      <w:tr w:rsidR="004D41D9" w14:paraId="6D69A00B" w14:textId="77777777" w:rsidTr="002061B0">
        <w:tc>
          <w:tcPr>
            <w:tcW w:w="675" w:type="dxa"/>
          </w:tcPr>
          <w:p w14:paraId="5EEFAC22" w14:textId="77777777" w:rsidR="004D41D9" w:rsidRDefault="004D41D9" w:rsidP="002061B0">
            <w:r>
              <w:t>(2)</w:t>
            </w:r>
          </w:p>
        </w:tc>
        <w:tc>
          <w:tcPr>
            <w:tcW w:w="6326" w:type="dxa"/>
          </w:tcPr>
          <w:p w14:paraId="2BAB8066" w14:textId="0C725F57" w:rsidR="00343143" w:rsidRDefault="00343143" w:rsidP="002061B0">
            <w:r>
              <w:t>@Path</w:t>
            </w:r>
            <w:r>
              <w:rPr>
                <w:rFonts w:hint="eastAsia"/>
              </w:rPr>
              <w:t>で設定したパラメータを受け取るための</w:t>
            </w:r>
            <w:r>
              <w:t>@PathPara</w:t>
            </w:r>
            <w:r w:rsidR="00210525">
              <w:t>m</w:t>
            </w:r>
            <w:r w:rsidR="00210525">
              <w:rPr>
                <w:rFonts w:hint="eastAsia"/>
              </w:rPr>
              <w:t>に</w:t>
            </w:r>
            <w:r w:rsidR="00B55797">
              <w:rPr>
                <w:rFonts w:hint="eastAsia"/>
              </w:rPr>
              <w:t>対応する</w:t>
            </w:r>
            <w:r w:rsidR="00210525">
              <w:rPr>
                <w:rFonts w:hint="eastAsia"/>
              </w:rPr>
              <w:t>パラメータ名を指定する。</w:t>
            </w:r>
          </w:p>
        </w:tc>
      </w:tr>
    </w:tbl>
    <w:p w14:paraId="4CE2D1EF" w14:textId="77777777" w:rsidR="0089039D" w:rsidRDefault="0089039D" w:rsidP="0089039D"/>
    <w:p w14:paraId="1C18532E" w14:textId="77777777" w:rsidR="0089039D" w:rsidRDefault="0089039D" w:rsidP="0089039D">
      <w:r>
        <w:t>Dev HTTP Client</w:t>
      </w:r>
      <w:r>
        <w:rPr>
          <w:rFonts w:hint="eastAsia"/>
        </w:rPr>
        <w:t>を開いて</w:t>
      </w:r>
      <w:r>
        <w:t>URL</w:t>
      </w:r>
    </w:p>
    <w:p w14:paraId="6C3BCAE0" w14:textId="69715D8D" w:rsidR="0089039D" w:rsidRDefault="0089039D" w:rsidP="0089039D">
      <w:r>
        <w:t>“localhost:8080/todo/webresources/todos/XXXX”</w:t>
      </w:r>
      <w:r>
        <w:rPr>
          <w:rFonts w:hint="eastAsia"/>
        </w:rPr>
        <w:t>、メソッドに</w:t>
      </w:r>
      <w:r>
        <w:t>GET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78654E1" w14:textId="77777777" w:rsidR="00AB2FFF" w:rsidRDefault="00AB2FFF" w:rsidP="0089039D"/>
    <w:p w14:paraId="77732A8E" w14:textId="795A85EA" w:rsidR="00AB2FFF" w:rsidRDefault="00AB2FFF" w:rsidP="0089039D">
      <w:r>
        <w:rPr>
          <w:rFonts w:hint="eastAsia"/>
        </w:rPr>
        <w:t>以下のように一件分の</w:t>
      </w:r>
      <w:r>
        <w:t>Todo</w:t>
      </w:r>
      <w:r>
        <w:rPr>
          <w:rFonts w:hint="eastAsia"/>
        </w:rPr>
        <w:t>の</w:t>
      </w:r>
      <w:r>
        <w:t>JSON</w:t>
      </w:r>
      <w:r>
        <w:rPr>
          <w:rFonts w:hint="eastAsia"/>
        </w:rPr>
        <w:t>が出力される。</w:t>
      </w:r>
    </w:p>
    <w:p w14:paraId="64E75CE1" w14:textId="43B5CDF4" w:rsidR="004D41D9" w:rsidRDefault="004D41D9" w:rsidP="009D6817"/>
    <w:p w14:paraId="4ED79E00" w14:textId="6736BB48" w:rsidR="009D6817" w:rsidRDefault="00234CA0" w:rsidP="009D6817">
      <w:r>
        <w:rPr>
          <w:noProof/>
        </w:rPr>
        <w:drawing>
          <wp:inline distT="0" distB="0" distL="0" distR="0" wp14:anchorId="5519FF46" wp14:editId="30398B65">
            <wp:extent cx="4319905" cy="1578416"/>
            <wp:effectExtent l="0" t="0" r="0" b="0"/>
            <wp:docPr id="187"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9905" cy="1578416"/>
                    </a:xfrm>
                    <a:prstGeom prst="rect">
                      <a:avLst/>
                    </a:prstGeom>
                    <a:noFill/>
                    <a:ln>
                      <a:noFill/>
                    </a:ln>
                  </pic:spPr>
                </pic:pic>
              </a:graphicData>
            </a:graphic>
          </wp:inline>
        </w:drawing>
      </w:r>
    </w:p>
    <w:p w14:paraId="1EFE1F81" w14:textId="77777777" w:rsidR="00AC66DE" w:rsidRDefault="00AC66DE" w:rsidP="009D6817"/>
    <w:p w14:paraId="160B6C89" w14:textId="4C048EA9" w:rsidR="00AC66DE" w:rsidRDefault="00AC66DE" w:rsidP="00AC66DE">
      <w:pPr>
        <w:pStyle w:val="4"/>
      </w:pPr>
      <w:r>
        <w:rPr>
          <w:rFonts w:hint="eastAsia"/>
        </w:rPr>
        <w:t>例外</w:t>
      </w:r>
      <w:r w:rsidR="00683C6D">
        <w:rPr>
          <w:rFonts w:hint="eastAsia"/>
        </w:rPr>
        <w:t>ハンドラの作成</w:t>
      </w:r>
    </w:p>
    <w:p w14:paraId="44A0D834" w14:textId="77777777" w:rsidR="00FA2160" w:rsidRDefault="00D52E02" w:rsidP="00683C6D">
      <w:r>
        <w:t>ResourceNotFoundException</w:t>
      </w:r>
      <w:r>
        <w:rPr>
          <w:rFonts w:hint="eastAsia"/>
        </w:rPr>
        <w:t>が発生した場合に</w:t>
      </w:r>
      <w:r>
        <w:t>404</w:t>
      </w:r>
      <w:r>
        <w:rPr>
          <w:rFonts w:hint="eastAsia"/>
        </w:rPr>
        <w:t>エラーとしてメッセージを</w:t>
      </w:r>
      <w:r w:rsidR="00B3573E">
        <w:rPr>
          <w:rFonts w:hint="eastAsia"/>
        </w:rPr>
        <w:t>持つ</w:t>
      </w:r>
      <w:r w:rsidR="00B3573E">
        <w:t>JSON</w:t>
      </w:r>
      <w:r w:rsidR="00B3573E">
        <w:rPr>
          <w:rFonts w:hint="eastAsia"/>
        </w:rPr>
        <w:t>を返すように例外ハンドラを作成する。</w:t>
      </w:r>
    </w:p>
    <w:p w14:paraId="4BEA41CB" w14:textId="77777777" w:rsidR="00FA2160" w:rsidRDefault="00FA2160" w:rsidP="00683C6D"/>
    <w:p w14:paraId="65E1CFBF" w14:textId="74CC4617" w:rsidR="00683C6D" w:rsidRDefault="00FA2160" w:rsidP="00683C6D">
      <w:r>
        <w:rPr>
          <w:rFonts w:hint="eastAsia"/>
        </w:rPr>
        <w:t>新規</w:t>
      </w:r>
      <w:r>
        <w:t>Java</w:t>
      </w:r>
      <w:r>
        <w:rPr>
          <w:rFonts w:hint="eastAsia"/>
        </w:rPr>
        <w:t>クラスで</w:t>
      </w:r>
    </w:p>
    <w:p w14:paraId="5BA9C7AE" w14:textId="7B732E23" w:rsidR="00FA2160" w:rsidRDefault="00FA2160" w:rsidP="00683C6D">
      <w:r>
        <w:rPr>
          <w:rFonts w:hint="eastAsia"/>
        </w:rPr>
        <w:t>クラス名</w:t>
      </w:r>
      <w:r>
        <w:t>: ResourceNotFoundExceptionMapper</w:t>
      </w:r>
    </w:p>
    <w:p w14:paraId="4919BCF7" w14:textId="1C6F17B2" w:rsidR="00FA2160" w:rsidRDefault="00FA2160" w:rsidP="00683C6D">
      <w:r>
        <w:rPr>
          <w:rFonts w:hint="eastAsia"/>
        </w:rPr>
        <w:t>パッケージ</w:t>
      </w:r>
      <w:r>
        <w:t>: todo.app.common.exception</w:t>
      </w:r>
    </w:p>
    <w:p w14:paraId="6DA635E9" w14:textId="726233CC" w:rsidR="00FA2160" w:rsidRDefault="00FA2160" w:rsidP="00683C6D">
      <w:r>
        <w:rPr>
          <w:rFonts w:hint="eastAsia"/>
        </w:rPr>
        <w:t>を入力して「終了」をクリック。</w:t>
      </w:r>
    </w:p>
    <w:p w14:paraId="17AA7AFA" w14:textId="77777777" w:rsidR="0026070C" w:rsidRDefault="0026070C" w:rsidP="00683C6D"/>
    <w:p w14:paraId="023C776E" w14:textId="4740CF78" w:rsidR="0026070C" w:rsidRDefault="002E060C" w:rsidP="00683C6D">
      <w:r>
        <w:t>JAX-RS</w:t>
      </w:r>
      <w:r>
        <w:rPr>
          <w:rFonts w:hint="eastAsia"/>
        </w:rPr>
        <w:t>の例外ハンドラとして</w:t>
      </w:r>
      <w:r w:rsidR="0026070C">
        <w:t>javax.ws.rs.ext.ExceptionMapper</w:t>
      </w:r>
      <w:r w:rsidR="0026070C">
        <w:rPr>
          <w:rFonts w:hint="eastAsia"/>
        </w:rPr>
        <w:t>インタフェースを実装する。</w:t>
      </w:r>
    </w:p>
    <w:p w14:paraId="40E6E6EE" w14:textId="77777777" w:rsidR="00D52E02" w:rsidRDefault="00D52E02" w:rsidP="00683C6D"/>
    <w:p w14:paraId="501429F0" w14:textId="5314667D" w:rsidR="005F24A4" w:rsidRPr="00683C6D" w:rsidRDefault="00F96DED" w:rsidP="00683C6D">
      <w:r>
        <w:rPr>
          <w:noProof/>
        </w:rPr>
        <w:drawing>
          <wp:inline distT="0" distB="0" distL="0" distR="0" wp14:anchorId="42C51412" wp14:editId="59574B7B">
            <wp:extent cx="4319905" cy="3079155"/>
            <wp:effectExtent l="0" t="0" r="0" b="0"/>
            <wp:docPr id="188"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9905" cy="3079155"/>
                    </a:xfrm>
                    <a:prstGeom prst="rect">
                      <a:avLst/>
                    </a:prstGeom>
                    <a:noFill/>
                    <a:ln>
                      <a:noFill/>
                    </a:ln>
                  </pic:spPr>
                </pic:pic>
              </a:graphicData>
            </a:graphic>
          </wp:inline>
        </w:drawing>
      </w:r>
    </w:p>
    <w:p w14:paraId="7905761F" w14:textId="77777777" w:rsidR="00AC66DE" w:rsidRDefault="00AC66DE" w:rsidP="00AC66DE"/>
    <w:p w14:paraId="3B1E72D0" w14:textId="77777777" w:rsidR="001A2FA6" w:rsidRDefault="001A2FA6" w:rsidP="001A2FA6">
      <w:pPr>
        <w:pStyle w:val="af6"/>
      </w:pPr>
      <w:r>
        <w:t>package todo.app.common.exception;</w:t>
      </w:r>
    </w:p>
    <w:p w14:paraId="1A27770C" w14:textId="77777777" w:rsidR="001A2FA6" w:rsidRDefault="001A2FA6" w:rsidP="001A2FA6">
      <w:pPr>
        <w:pStyle w:val="af6"/>
      </w:pPr>
    </w:p>
    <w:p w14:paraId="770EC6E5" w14:textId="77777777" w:rsidR="001A2FA6" w:rsidRDefault="001A2FA6" w:rsidP="001A2FA6">
      <w:pPr>
        <w:pStyle w:val="af6"/>
      </w:pPr>
      <w:r>
        <w:t>import javax.ws.rs.core.Response;</w:t>
      </w:r>
    </w:p>
    <w:p w14:paraId="0CF14099" w14:textId="77777777" w:rsidR="001A2FA6" w:rsidRDefault="001A2FA6" w:rsidP="001A2FA6">
      <w:pPr>
        <w:pStyle w:val="af6"/>
      </w:pPr>
      <w:r>
        <w:t>import javax.ws.rs.ext.ExceptionMapper;</w:t>
      </w:r>
    </w:p>
    <w:p w14:paraId="32F22840" w14:textId="630362ED" w:rsidR="00FC6DAC" w:rsidRDefault="00FC6DAC" w:rsidP="001A2FA6">
      <w:pPr>
        <w:pStyle w:val="af6"/>
      </w:pPr>
      <w:r w:rsidRPr="00FC6DAC">
        <w:t>import javax.ws.rs.ext.Provider;</w:t>
      </w:r>
    </w:p>
    <w:p w14:paraId="1E47D55F" w14:textId="77777777" w:rsidR="001A2FA6" w:rsidRDefault="001A2FA6" w:rsidP="001A2FA6">
      <w:pPr>
        <w:pStyle w:val="af6"/>
      </w:pPr>
      <w:r>
        <w:t>import todo.domain.common.exception.ResourceNotFoundException;</w:t>
      </w:r>
    </w:p>
    <w:p w14:paraId="44D1624C" w14:textId="77777777" w:rsidR="001A2FA6" w:rsidRDefault="001A2FA6" w:rsidP="001A2FA6">
      <w:pPr>
        <w:pStyle w:val="af6"/>
      </w:pPr>
    </w:p>
    <w:p w14:paraId="31ECDA72" w14:textId="02180588" w:rsidR="00FC6DAC" w:rsidRDefault="00FC6DAC" w:rsidP="001A2FA6">
      <w:pPr>
        <w:pStyle w:val="af6"/>
      </w:pPr>
      <w:r w:rsidRPr="00FC6DAC">
        <w:t>@Provider</w:t>
      </w:r>
      <w:r w:rsidR="00474648">
        <w:t xml:space="preserve"> // (1)</w:t>
      </w:r>
    </w:p>
    <w:p w14:paraId="2FB4CDB6" w14:textId="49F6A45D" w:rsidR="001A2FA6" w:rsidRDefault="001A2FA6" w:rsidP="001A2FA6">
      <w:pPr>
        <w:pStyle w:val="af6"/>
      </w:pPr>
      <w:r>
        <w:t>public class ResourceNotFoundExceptionMapper implements ExceptionMapper&lt;ResourceNotFoundException&gt; {</w:t>
      </w:r>
      <w:r w:rsidR="00474648">
        <w:t xml:space="preserve"> // (2)</w:t>
      </w:r>
    </w:p>
    <w:p w14:paraId="46447943" w14:textId="77777777" w:rsidR="001A2FA6" w:rsidRDefault="001A2FA6" w:rsidP="001A2FA6">
      <w:pPr>
        <w:pStyle w:val="af6"/>
      </w:pPr>
    </w:p>
    <w:p w14:paraId="4BECD761" w14:textId="77777777" w:rsidR="001A2FA6" w:rsidRDefault="001A2FA6" w:rsidP="001A2FA6">
      <w:pPr>
        <w:pStyle w:val="af6"/>
      </w:pPr>
      <w:r>
        <w:t xml:space="preserve">    @Override</w:t>
      </w:r>
    </w:p>
    <w:p w14:paraId="580F8E7C" w14:textId="77777777" w:rsidR="001A2FA6" w:rsidRDefault="001A2FA6" w:rsidP="001A2FA6">
      <w:pPr>
        <w:pStyle w:val="af6"/>
      </w:pPr>
      <w:r>
        <w:t xml:space="preserve">    public Response toResponse(ResourceNotFoundException exception) {</w:t>
      </w:r>
    </w:p>
    <w:p w14:paraId="67DA1A9D" w14:textId="77777777" w:rsidR="001A2FA6" w:rsidRDefault="001A2FA6" w:rsidP="001A2FA6">
      <w:pPr>
        <w:pStyle w:val="af6"/>
      </w:pPr>
      <w:r>
        <w:t xml:space="preserve">        throw new UnsupportedOperationException("Not supported yet.");</w:t>
      </w:r>
    </w:p>
    <w:p w14:paraId="353BE4A2" w14:textId="77777777" w:rsidR="001A2FA6" w:rsidRDefault="001A2FA6" w:rsidP="001A2FA6">
      <w:pPr>
        <w:pStyle w:val="af6"/>
      </w:pPr>
      <w:r>
        <w:t xml:space="preserve">    }</w:t>
      </w:r>
    </w:p>
    <w:p w14:paraId="52B29588" w14:textId="0B5269FA" w:rsidR="001A2FA6" w:rsidRDefault="0093260D" w:rsidP="001A2FA6">
      <w:pPr>
        <w:pStyle w:val="af6"/>
      </w:pPr>
      <w:r>
        <w:t>}</w:t>
      </w:r>
    </w:p>
    <w:p w14:paraId="58B17071" w14:textId="77777777" w:rsidR="001A2FA6" w:rsidRDefault="001A2FA6" w:rsidP="00AC66DE"/>
    <w:tbl>
      <w:tblPr>
        <w:tblStyle w:val="a5"/>
        <w:tblW w:w="0" w:type="auto"/>
        <w:tblLook w:val="04A0" w:firstRow="1" w:lastRow="0" w:firstColumn="1" w:lastColumn="0" w:noHBand="0" w:noVBand="1"/>
      </w:tblPr>
      <w:tblGrid>
        <w:gridCol w:w="675"/>
        <w:gridCol w:w="6326"/>
      </w:tblGrid>
      <w:tr w:rsidR="004D41D9" w14:paraId="04C6A97A" w14:textId="77777777" w:rsidTr="002061B0">
        <w:tc>
          <w:tcPr>
            <w:tcW w:w="675" w:type="dxa"/>
          </w:tcPr>
          <w:p w14:paraId="4B56ABB0" w14:textId="77777777" w:rsidR="004D41D9" w:rsidRDefault="004D41D9" w:rsidP="002061B0">
            <w:r>
              <w:rPr>
                <w:rFonts w:hint="eastAsia"/>
              </w:rPr>
              <w:t>項番</w:t>
            </w:r>
          </w:p>
        </w:tc>
        <w:tc>
          <w:tcPr>
            <w:tcW w:w="6326" w:type="dxa"/>
          </w:tcPr>
          <w:p w14:paraId="5705637D" w14:textId="77777777" w:rsidR="004D41D9" w:rsidRDefault="004D41D9" w:rsidP="002061B0">
            <w:r>
              <w:rPr>
                <w:rFonts w:hint="eastAsia"/>
              </w:rPr>
              <w:t>説明</w:t>
            </w:r>
          </w:p>
        </w:tc>
      </w:tr>
      <w:tr w:rsidR="004D41D9" w14:paraId="2AA227EE" w14:textId="77777777" w:rsidTr="002061B0">
        <w:tc>
          <w:tcPr>
            <w:tcW w:w="675" w:type="dxa"/>
          </w:tcPr>
          <w:p w14:paraId="5460527C" w14:textId="77777777" w:rsidR="004D41D9" w:rsidRDefault="004D41D9" w:rsidP="002061B0">
            <w:r>
              <w:t>(1)</w:t>
            </w:r>
          </w:p>
        </w:tc>
        <w:tc>
          <w:tcPr>
            <w:tcW w:w="6326" w:type="dxa"/>
          </w:tcPr>
          <w:p w14:paraId="0E493C7C" w14:textId="51A5EFB0" w:rsidR="004D41D9" w:rsidRDefault="005B5CAC" w:rsidP="002061B0">
            <w:r>
              <w:t>@Provider</w:t>
            </w:r>
            <w:r>
              <w:rPr>
                <w:rFonts w:hint="eastAsia"/>
              </w:rPr>
              <w:t>アノテーションを付けることで、</w:t>
            </w:r>
            <w:r>
              <w:t>JAX-RS</w:t>
            </w:r>
            <w:r>
              <w:rPr>
                <w:rFonts w:hint="eastAsia"/>
              </w:rPr>
              <w:t>で</w:t>
            </w:r>
            <w:r>
              <w:t>REST API</w:t>
            </w:r>
            <w:r>
              <w:rPr>
                <w:rFonts w:hint="eastAsia"/>
              </w:rPr>
              <w:t>として公開される。このアノテーションを付けると</w:t>
            </w:r>
            <w:r>
              <w:t>NetBeans</w:t>
            </w:r>
            <w:r>
              <w:rPr>
                <w:rFonts w:hint="eastAsia"/>
              </w:rPr>
              <w:t>によって</w:t>
            </w:r>
            <w:r>
              <w:t>ApplicationConfig</w:t>
            </w:r>
            <w:r>
              <w:rPr>
                <w:rFonts w:hint="eastAsia"/>
              </w:rPr>
              <w:t>に設定が自動で追加される。</w:t>
            </w:r>
          </w:p>
        </w:tc>
      </w:tr>
      <w:tr w:rsidR="004D41D9" w14:paraId="540776BC" w14:textId="77777777" w:rsidTr="002061B0">
        <w:tc>
          <w:tcPr>
            <w:tcW w:w="675" w:type="dxa"/>
          </w:tcPr>
          <w:p w14:paraId="29E2A8DC" w14:textId="77777777" w:rsidR="004D41D9" w:rsidRDefault="004D41D9" w:rsidP="002061B0">
            <w:r>
              <w:t>(2)</w:t>
            </w:r>
          </w:p>
        </w:tc>
        <w:tc>
          <w:tcPr>
            <w:tcW w:w="6326" w:type="dxa"/>
          </w:tcPr>
          <w:p w14:paraId="7774B9C3" w14:textId="66DA7812" w:rsidR="004D41D9" w:rsidRDefault="002E060C" w:rsidP="002061B0">
            <w:r>
              <w:rPr>
                <w:rFonts w:hint="eastAsia"/>
              </w:rPr>
              <w:t>この例外ハンドラが扱う例外クラスをジェネリクスで指定する。</w:t>
            </w:r>
          </w:p>
        </w:tc>
      </w:tr>
    </w:tbl>
    <w:p w14:paraId="6D971A14" w14:textId="77777777" w:rsidR="004D41D9" w:rsidRDefault="004D41D9" w:rsidP="00AC66DE"/>
    <w:p w14:paraId="58D054EB" w14:textId="41989D0B" w:rsidR="004D41D9" w:rsidRDefault="007457F0" w:rsidP="00AC66DE">
      <w:r>
        <w:rPr>
          <w:rFonts w:hint="eastAsia"/>
        </w:rPr>
        <w:t>エラー用</w:t>
      </w:r>
      <w:r>
        <w:t>JSON</w:t>
      </w:r>
      <w:r>
        <w:rPr>
          <w:rFonts w:hint="eastAsia"/>
        </w:rPr>
        <w:t>を表現する</w:t>
      </w:r>
      <w:r>
        <w:t>Java Bean</w:t>
      </w:r>
      <w:r>
        <w:rPr>
          <w:rFonts w:hint="eastAsia"/>
        </w:rPr>
        <w:t>を作成する。</w:t>
      </w:r>
    </w:p>
    <w:p w14:paraId="58A0E147" w14:textId="7233F4CB" w:rsidR="00960141" w:rsidRDefault="00960141" w:rsidP="00AC66DE">
      <w:r>
        <w:rPr>
          <w:rFonts w:hint="eastAsia"/>
        </w:rPr>
        <w:t>新規</w:t>
      </w:r>
      <w:r>
        <w:t>Java</w:t>
      </w:r>
      <w:r>
        <w:rPr>
          <w:rFonts w:hint="eastAsia"/>
        </w:rPr>
        <w:t>クラスで</w:t>
      </w:r>
    </w:p>
    <w:p w14:paraId="4E4304EF" w14:textId="666955B0" w:rsidR="00960141" w:rsidRDefault="00960141" w:rsidP="00AC66DE">
      <w:r>
        <w:rPr>
          <w:rFonts w:hint="eastAsia"/>
        </w:rPr>
        <w:t>クラス名</w:t>
      </w:r>
      <w:r>
        <w:t>: ErrorModel</w:t>
      </w:r>
    </w:p>
    <w:p w14:paraId="1E20ABBE" w14:textId="144250C1" w:rsidR="00960141" w:rsidRDefault="00960141" w:rsidP="00AC66DE">
      <w:r>
        <w:rPr>
          <w:rFonts w:hint="eastAsia"/>
        </w:rPr>
        <w:t>パッケージ</w:t>
      </w:r>
      <w:r>
        <w:t>: todo.app.common.exception</w:t>
      </w:r>
    </w:p>
    <w:p w14:paraId="65269581" w14:textId="75A755CB" w:rsidR="00960141" w:rsidRDefault="00960141" w:rsidP="00AC66DE">
      <w:r>
        <w:rPr>
          <w:rFonts w:hint="eastAsia"/>
        </w:rPr>
        <w:t>を入力して「終了」をクリック。</w:t>
      </w:r>
    </w:p>
    <w:p w14:paraId="281F605E" w14:textId="48AE05CA" w:rsidR="001A2FA6" w:rsidRDefault="001A2FA6" w:rsidP="00AC66DE">
      <w:r>
        <w:rPr>
          <w:noProof/>
        </w:rPr>
        <w:drawing>
          <wp:inline distT="0" distB="0" distL="0" distR="0" wp14:anchorId="502D7BFB" wp14:editId="6DF89514">
            <wp:extent cx="4319905" cy="3067928"/>
            <wp:effectExtent l="0" t="0" r="0" b="5715"/>
            <wp:docPr id="189"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9905" cy="3067928"/>
                    </a:xfrm>
                    <a:prstGeom prst="rect">
                      <a:avLst/>
                    </a:prstGeom>
                    <a:noFill/>
                    <a:ln>
                      <a:noFill/>
                    </a:ln>
                  </pic:spPr>
                </pic:pic>
              </a:graphicData>
            </a:graphic>
          </wp:inline>
        </w:drawing>
      </w:r>
    </w:p>
    <w:p w14:paraId="43307799" w14:textId="77777777" w:rsidR="007309DB" w:rsidRDefault="007309DB" w:rsidP="00AC66DE"/>
    <w:p w14:paraId="033A69BA" w14:textId="2FE3A75E" w:rsidR="002A4061" w:rsidRDefault="002A4061" w:rsidP="00AC66DE">
      <w:r>
        <w:rPr>
          <w:rFonts w:hint="eastAsia"/>
        </w:rPr>
        <w:t>以下のようにエラーメッセージのリストを持つように実装する。</w:t>
      </w:r>
    </w:p>
    <w:p w14:paraId="477A5E98" w14:textId="66764265" w:rsidR="00B00A9C" w:rsidRDefault="00A36ADC" w:rsidP="00B00A9C">
      <w:pPr>
        <w:pStyle w:val="af6"/>
      </w:pPr>
      <w:r>
        <w:t>package todo.app.common.exception;</w:t>
      </w:r>
    </w:p>
    <w:p w14:paraId="3C8BB693" w14:textId="77777777" w:rsidR="00B00A9C" w:rsidRDefault="00B00A9C" w:rsidP="00B00A9C">
      <w:pPr>
        <w:pStyle w:val="af6"/>
      </w:pPr>
    </w:p>
    <w:p w14:paraId="56E7F892" w14:textId="77777777" w:rsidR="00B00A9C" w:rsidRDefault="00B00A9C" w:rsidP="00B00A9C">
      <w:pPr>
        <w:pStyle w:val="af6"/>
      </w:pPr>
      <w:r>
        <w:t>import java.util.List;</w:t>
      </w:r>
    </w:p>
    <w:p w14:paraId="1C37EAB5" w14:textId="77777777" w:rsidR="00B00A9C" w:rsidRDefault="00B00A9C" w:rsidP="00B00A9C">
      <w:pPr>
        <w:pStyle w:val="af6"/>
      </w:pPr>
    </w:p>
    <w:p w14:paraId="2833EA49" w14:textId="77777777" w:rsidR="00B00A9C" w:rsidRDefault="00B00A9C" w:rsidP="00B00A9C">
      <w:pPr>
        <w:pStyle w:val="af6"/>
      </w:pPr>
      <w:r>
        <w:t>public class ErrorModel {</w:t>
      </w:r>
    </w:p>
    <w:p w14:paraId="6AAFC5C3" w14:textId="77777777" w:rsidR="00B00A9C" w:rsidRDefault="00B00A9C" w:rsidP="00B00A9C">
      <w:pPr>
        <w:pStyle w:val="af6"/>
      </w:pPr>
      <w:r>
        <w:t xml:space="preserve">    private final List&lt;String&gt; errorMessages;</w:t>
      </w:r>
    </w:p>
    <w:p w14:paraId="7442C279" w14:textId="77777777" w:rsidR="00B00A9C" w:rsidRDefault="00B00A9C" w:rsidP="00B00A9C">
      <w:pPr>
        <w:pStyle w:val="af6"/>
      </w:pPr>
      <w:r>
        <w:t xml:space="preserve">    </w:t>
      </w:r>
    </w:p>
    <w:p w14:paraId="402B86BB" w14:textId="77777777" w:rsidR="00B00A9C" w:rsidRDefault="00B00A9C" w:rsidP="00B00A9C">
      <w:pPr>
        <w:pStyle w:val="af6"/>
      </w:pPr>
    </w:p>
    <w:p w14:paraId="60DC87A0" w14:textId="77777777" w:rsidR="00B00A9C" w:rsidRDefault="00B00A9C" w:rsidP="00B00A9C">
      <w:pPr>
        <w:pStyle w:val="af6"/>
      </w:pPr>
      <w:r>
        <w:t xml:space="preserve">    public ErrorModel(List&lt;String&gt; errorMessages) {</w:t>
      </w:r>
    </w:p>
    <w:p w14:paraId="074C0136" w14:textId="77777777" w:rsidR="00B00A9C" w:rsidRDefault="00B00A9C" w:rsidP="00B00A9C">
      <w:pPr>
        <w:pStyle w:val="af6"/>
      </w:pPr>
      <w:r>
        <w:t xml:space="preserve">        this.errorMessages = errorMessages;</w:t>
      </w:r>
    </w:p>
    <w:p w14:paraId="09D7204E" w14:textId="77777777" w:rsidR="00B00A9C" w:rsidRDefault="00B00A9C" w:rsidP="00B00A9C">
      <w:pPr>
        <w:pStyle w:val="af6"/>
      </w:pPr>
      <w:r>
        <w:t xml:space="preserve">    }</w:t>
      </w:r>
    </w:p>
    <w:p w14:paraId="1CFEFFD8" w14:textId="77777777" w:rsidR="00B00A9C" w:rsidRDefault="00B00A9C" w:rsidP="00B00A9C">
      <w:pPr>
        <w:pStyle w:val="af6"/>
      </w:pPr>
    </w:p>
    <w:p w14:paraId="7DA9BB16" w14:textId="77777777" w:rsidR="00B00A9C" w:rsidRDefault="00B00A9C" w:rsidP="00B00A9C">
      <w:pPr>
        <w:pStyle w:val="af6"/>
      </w:pPr>
      <w:r>
        <w:t xml:space="preserve">    public List&lt;String&gt; getErrorMessages() {</w:t>
      </w:r>
    </w:p>
    <w:p w14:paraId="737B2EFA" w14:textId="77777777" w:rsidR="00B00A9C" w:rsidRDefault="00B00A9C" w:rsidP="00B00A9C">
      <w:pPr>
        <w:pStyle w:val="af6"/>
      </w:pPr>
      <w:r>
        <w:t xml:space="preserve">        return errorMessages;</w:t>
      </w:r>
    </w:p>
    <w:p w14:paraId="57C633EA" w14:textId="77777777" w:rsidR="00B00A9C" w:rsidRDefault="00B00A9C" w:rsidP="00B00A9C">
      <w:pPr>
        <w:pStyle w:val="af6"/>
      </w:pPr>
      <w:r>
        <w:t xml:space="preserve">    }</w:t>
      </w:r>
    </w:p>
    <w:p w14:paraId="0B328A9D" w14:textId="61DE0943" w:rsidR="00B00A9C" w:rsidRDefault="00B00A9C" w:rsidP="00A36ADC">
      <w:pPr>
        <w:pStyle w:val="af6"/>
      </w:pPr>
      <w:r>
        <w:t>}</w:t>
      </w:r>
    </w:p>
    <w:p w14:paraId="5E0340C9" w14:textId="77777777" w:rsidR="00A36ADC" w:rsidRDefault="00A36ADC" w:rsidP="00AC66DE"/>
    <w:p w14:paraId="3DD94320" w14:textId="77777777" w:rsidR="00A36ADC" w:rsidRDefault="00A36ADC" w:rsidP="00AC66DE"/>
    <w:p w14:paraId="4F216CBA" w14:textId="77777777" w:rsidR="00D602D6" w:rsidRDefault="00D602D6" w:rsidP="00D602D6">
      <w:pPr>
        <w:pStyle w:val="af6"/>
      </w:pPr>
      <w:r>
        <w:t>package todo.app.common.exception;</w:t>
      </w:r>
    </w:p>
    <w:p w14:paraId="5054F183" w14:textId="77777777" w:rsidR="00D602D6" w:rsidRDefault="00D602D6" w:rsidP="00D602D6">
      <w:pPr>
        <w:pStyle w:val="af6"/>
      </w:pPr>
    </w:p>
    <w:p w14:paraId="65C2158A" w14:textId="77777777" w:rsidR="00D602D6" w:rsidRDefault="00D602D6" w:rsidP="00D602D6">
      <w:pPr>
        <w:pStyle w:val="af6"/>
      </w:pPr>
      <w:r>
        <w:t>import java.util.Arrays;</w:t>
      </w:r>
    </w:p>
    <w:p w14:paraId="61C13F00" w14:textId="77777777" w:rsidR="00D602D6" w:rsidRDefault="00D602D6" w:rsidP="00D602D6">
      <w:pPr>
        <w:pStyle w:val="af6"/>
      </w:pPr>
      <w:r>
        <w:t>import javax.ws.rs.core.Response;</w:t>
      </w:r>
    </w:p>
    <w:p w14:paraId="4D9AC41B" w14:textId="77777777" w:rsidR="00D602D6" w:rsidRDefault="00D602D6" w:rsidP="00D602D6">
      <w:pPr>
        <w:pStyle w:val="af6"/>
      </w:pPr>
      <w:r>
        <w:t>import javax.ws.rs.ext.ExceptionMapper;</w:t>
      </w:r>
    </w:p>
    <w:p w14:paraId="4562293C" w14:textId="77777777" w:rsidR="00D602D6" w:rsidRDefault="00D602D6" w:rsidP="00D602D6">
      <w:pPr>
        <w:pStyle w:val="af6"/>
      </w:pPr>
      <w:r>
        <w:t>import javax.ws.rs.ext.Provider;</w:t>
      </w:r>
    </w:p>
    <w:p w14:paraId="61D4AC13" w14:textId="77777777" w:rsidR="00D602D6" w:rsidRDefault="00D602D6" w:rsidP="00D602D6">
      <w:pPr>
        <w:pStyle w:val="af6"/>
      </w:pPr>
      <w:r>
        <w:t>import todo.domain.common.exception.ResourceNotFoundException;</w:t>
      </w:r>
    </w:p>
    <w:p w14:paraId="36DA4778" w14:textId="77777777" w:rsidR="00D602D6" w:rsidRDefault="00D602D6" w:rsidP="00D602D6">
      <w:pPr>
        <w:pStyle w:val="af6"/>
      </w:pPr>
    </w:p>
    <w:p w14:paraId="6EF49604" w14:textId="77777777" w:rsidR="00D602D6" w:rsidRDefault="00D602D6" w:rsidP="00D602D6">
      <w:pPr>
        <w:pStyle w:val="af6"/>
      </w:pPr>
      <w:r>
        <w:t>@Provider</w:t>
      </w:r>
    </w:p>
    <w:p w14:paraId="382C05F9" w14:textId="77777777" w:rsidR="00D602D6" w:rsidRDefault="00D602D6" w:rsidP="00D602D6">
      <w:pPr>
        <w:pStyle w:val="af6"/>
      </w:pPr>
      <w:r>
        <w:t>public class ResourceNotFoundExceptionMapper implements ExceptionMapper&lt;ResourceNotFoundException&gt; {</w:t>
      </w:r>
    </w:p>
    <w:p w14:paraId="0BEDF84D" w14:textId="77777777" w:rsidR="00D602D6" w:rsidRDefault="00D602D6" w:rsidP="00D602D6">
      <w:pPr>
        <w:pStyle w:val="af6"/>
      </w:pPr>
    </w:p>
    <w:p w14:paraId="435B6974" w14:textId="77777777" w:rsidR="00D602D6" w:rsidRDefault="00D602D6" w:rsidP="00D602D6">
      <w:pPr>
        <w:pStyle w:val="af6"/>
      </w:pPr>
      <w:r>
        <w:t xml:space="preserve">    @Override</w:t>
      </w:r>
    </w:p>
    <w:p w14:paraId="24E96BEC" w14:textId="77777777" w:rsidR="00D602D6" w:rsidRDefault="00D602D6" w:rsidP="00D602D6">
      <w:pPr>
        <w:pStyle w:val="af6"/>
      </w:pPr>
      <w:r>
        <w:t xml:space="preserve">    public Response toResponse(ResourceNotFoundException exception) {</w:t>
      </w:r>
    </w:p>
    <w:p w14:paraId="29DDFBFA" w14:textId="77777777" w:rsidR="00D602D6" w:rsidRPr="00D602D6" w:rsidRDefault="00D602D6" w:rsidP="00D602D6">
      <w:pPr>
        <w:pStyle w:val="af6"/>
        <w:rPr>
          <w:highlight w:val="yellow"/>
        </w:rPr>
      </w:pPr>
      <w:r>
        <w:t xml:space="preserve">        </w:t>
      </w:r>
      <w:r w:rsidRPr="00D602D6">
        <w:rPr>
          <w:highlight w:val="yellow"/>
        </w:rPr>
        <w:t>ErrorModel errorModel = new ErrorModel(Arrays.asList(exception.getMessage()));</w:t>
      </w:r>
    </w:p>
    <w:p w14:paraId="441864FC" w14:textId="77777777" w:rsidR="00D602D6" w:rsidRPr="00D602D6" w:rsidRDefault="00D602D6" w:rsidP="00D602D6">
      <w:pPr>
        <w:pStyle w:val="af6"/>
        <w:rPr>
          <w:highlight w:val="yellow"/>
        </w:rPr>
      </w:pPr>
      <w:r w:rsidRPr="00D602D6">
        <w:rPr>
          <w:highlight w:val="yellow"/>
        </w:rPr>
        <w:t xml:space="preserve">        return Response.status(Response.Status.NOT_FOUND)</w:t>
      </w:r>
    </w:p>
    <w:p w14:paraId="76E6F61A" w14:textId="73B1734D" w:rsidR="00D602D6" w:rsidRDefault="00D602D6" w:rsidP="00D602D6">
      <w:pPr>
        <w:pStyle w:val="af6"/>
      </w:pPr>
      <w:r w:rsidRPr="00D602D6">
        <w:rPr>
          <w:highlight w:val="yellow"/>
        </w:rPr>
        <w:t xml:space="preserve">                .entity(errorModel).build(</w:t>
      </w:r>
      <w:r w:rsidRPr="00666EA1">
        <w:rPr>
          <w:highlight w:val="yellow"/>
        </w:rPr>
        <w:t>);</w:t>
      </w:r>
      <w:r w:rsidR="00666EA1" w:rsidRPr="00666EA1">
        <w:rPr>
          <w:highlight w:val="yellow"/>
        </w:rPr>
        <w:t xml:space="preserve">  // (1)</w:t>
      </w:r>
    </w:p>
    <w:p w14:paraId="157C4C7E" w14:textId="77777777" w:rsidR="00D602D6" w:rsidRDefault="00D602D6" w:rsidP="00D602D6">
      <w:pPr>
        <w:pStyle w:val="af6"/>
      </w:pPr>
      <w:r>
        <w:t xml:space="preserve">    }</w:t>
      </w:r>
    </w:p>
    <w:p w14:paraId="5C8F39CA" w14:textId="77777777" w:rsidR="00D602D6" w:rsidRDefault="00D602D6" w:rsidP="00D602D6">
      <w:pPr>
        <w:pStyle w:val="af6"/>
      </w:pPr>
      <w:r>
        <w:t>}</w:t>
      </w:r>
    </w:p>
    <w:p w14:paraId="734C50C5" w14:textId="77777777" w:rsidR="00D602D6" w:rsidRDefault="00D602D6" w:rsidP="00E93E1E">
      <w:pPr>
        <w:pStyle w:val="af6"/>
      </w:pPr>
    </w:p>
    <w:p w14:paraId="52F0EFE0" w14:textId="77777777" w:rsidR="00A36ADC" w:rsidRDefault="00A36ADC" w:rsidP="00AC66DE"/>
    <w:tbl>
      <w:tblPr>
        <w:tblStyle w:val="a5"/>
        <w:tblW w:w="0" w:type="auto"/>
        <w:tblLook w:val="04A0" w:firstRow="1" w:lastRow="0" w:firstColumn="1" w:lastColumn="0" w:noHBand="0" w:noVBand="1"/>
      </w:tblPr>
      <w:tblGrid>
        <w:gridCol w:w="675"/>
        <w:gridCol w:w="6326"/>
      </w:tblGrid>
      <w:tr w:rsidR="004D41D9" w14:paraId="169D0110" w14:textId="77777777" w:rsidTr="002061B0">
        <w:tc>
          <w:tcPr>
            <w:tcW w:w="675" w:type="dxa"/>
          </w:tcPr>
          <w:p w14:paraId="0B1F5C64" w14:textId="77777777" w:rsidR="004D41D9" w:rsidRDefault="004D41D9" w:rsidP="002061B0">
            <w:r>
              <w:rPr>
                <w:rFonts w:hint="eastAsia"/>
              </w:rPr>
              <w:t>項番</w:t>
            </w:r>
          </w:p>
        </w:tc>
        <w:tc>
          <w:tcPr>
            <w:tcW w:w="6326" w:type="dxa"/>
          </w:tcPr>
          <w:p w14:paraId="4D281AE7" w14:textId="77777777" w:rsidR="004D41D9" w:rsidRDefault="004D41D9" w:rsidP="002061B0">
            <w:r>
              <w:rPr>
                <w:rFonts w:hint="eastAsia"/>
              </w:rPr>
              <w:t>説明</w:t>
            </w:r>
          </w:p>
        </w:tc>
      </w:tr>
      <w:tr w:rsidR="004D41D9" w14:paraId="2278CB74" w14:textId="77777777" w:rsidTr="002061B0">
        <w:tc>
          <w:tcPr>
            <w:tcW w:w="675" w:type="dxa"/>
          </w:tcPr>
          <w:p w14:paraId="203E80EE" w14:textId="77777777" w:rsidR="004D41D9" w:rsidRDefault="004D41D9" w:rsidP="002061B0">
            <w:r>
              <w:t>(1)</w:t>
            </w:r>
          </w:p>
        </w:tc>
        <w:tc>
          <w:tcPr>
            <w:tcW w:w="6326" w:type="dxa"/>
          </w:tcPr>
          <w:p w14:paraId="18E4F431" w14:textId="62A513BA" w:rsidR="004D41D9" w:rsidRDefault="00666EA1" w:rsidP="002061B0">
            <w:r>
              <w:t>javax.ws.rs.core.Response</w:t>
            </w:r>
            <w:r>
              <w:rPr>
                <w:rFonts w:hint="eastAsia"/>
              </w:rPr>
              <w:t>クラスを利用することで、返却するオブジェクトとステータスコードを指定</w:t>
            </w:r>
            <w:r w:rsidR="001648FC">
              <w:rPr>
                <w:rFonts w:hint="eastAsia"/>
              </w:rPr>
              <w:t>できる。ここでは</w:t>
            </w:r>
            <w:r w:rsidR="001648FC">
              <w:t>ErrorModel</w:t>
            </w:r>
            <w:r w:rsidR="001648FC">
              <w:rPr>
                <w:rFonts w:hint="eastAsia"/>
              </w:rPr>
              <w:t>オブジェクト</w:t>
            </w:r>
            <w:r w:rsidR="004D33A6">
              <w:rPr>
                <w:rFonts w:hint="eastAsia"/>
              </w:rPr>
              <w:t>と</w:t>
            </w:r>
            <w:r w:rsidR="004D33A6">
              <w:t>404</w:t>
            </w:r>
            <w:r w:rsidR="004D33A6">
              <w:rPr>
                <w:rFonts w:hint="eastAsia"/>
              </w:rPr>
              <w:t>を指定する。</w:t>
            </w:r>
          </w:p>
        </w:tc>
      </w:tr>
    </w:tbl>
    <w:p w14:paraId="2F92DDF7" w14:textId="77777777" w:rsidR="004D41D9" w:rsidRDefault="004D41D9" w:rsidP="00AC66DE"/>
    <w:p w14:paraId="6009A777" w14:textId="53337AF9" w:rsidR="00A91901" w:rsidRDefault="0069290F" w:rsidP="00AC66DE">
      <w:r>
        <w:t>Dev HTTP Client</w:t>
      </w:r>
      <w:r>
        <w:rPr>
          <w:rFonts w:hint="eastAsia"/>
        </w:rPr>
        <w:t>で存在しない</w:t>
      </w:r>
      <w:r>
        <w:t>todoId</w:t>
      </w:r>
      <w:r>
        <w:rPr>
          <w:rFonts w:hint="eastAsia"/>
        </w:rPr>
        <w:t>を指定してリクエストを送ると</w:t>
      </w:r>
      <w:r>
        <w:t>404</w:t>
      </w:r>
      <w:r>
        <w:rPr>
          <w:rFonts w:hint="eastAsia"/>
        </w:rPr>
        <w:t>エラーで</w:t>
      </w:r>
      <w:r>
        <w:t>E404</w:t>
      </w:r>
      <w:r>
        <w:rPr>
          <w:rFonts w:hint="eastAsia"/>
        </w:rPr>
        <w:t>のエラーメッセージが返却される。</w:t>
      </w:r>
    </w:p>
    <w:p w14:paraId="305A1689" w14:textId="77777777" w:rsidR="004D41D9" w:rsidRDefault="004D41D9" w:rsidP="00AC66DE"/>
    <w:p w14:paraId="61656F30" w14:textId="7383A638" w:rsidR="00E93E1E" w:rsidRDefault="000F2B14" w:rsidP="00AC66DE">
      <w:r>
        <w:rPr>
          <w:noProof/>
        </w:rPr>
        <w:drawing>
          <wp:inline distT="0" distB="0" distL="0" distR="0" wp14:anchorId="62DC7D3D" wp14:editId="2FF34181">
            <wp:extent cx="4319905" cy="1504599"/>
            <wp:effectExtent l="0" t="0" r="0" b="0"/>
            <wp:docPr id="19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9905" cy="1504599"/>
                    </a:xfrm>
                    <a:prstGeom prst="rect">
                      <a:avLst/>
                    </a:prstGeom>
                    <a:noFill/>
                    <a:ln>
                      <a:noFill/>
                    </a:ln>
                  </pic:spPr>
                </pic:pic>
              </a:graphicData>
            </a:graphic>
          </wp:inline>
        </w:drawing>
      </w:r>
    </w:p>
    <w:p w14:paraId="0B67767B" w14:textId="77777777" w:rsidR="00E93E1E" w:rsidRDefault="00E93E1E" w:rsidP="00AC66DE"/>
    <w:p w14:paraId="1B3911B2" w14:textId="51E2FCC0" w:rsidR="00E93E1E" w:rsidRDefault="00B50C32" w:rsidP="00B50C32">
      <w:pPr>
        <w:pStyle w:val="3"/>
      </w:pPr>
      <w:bookmarkStart w:id="927" w:name="_Toc238348476"/>
      <w:r>
        <w:t>POST Todos</w:t>
      </w:r>
      <w:bookmarkEnd w:id="927"/>
    </w:p>
    <w:p w14:paraId="6A77FFA7" w14:textId="7EDBD783" w:rsidR="00637324" w:rsidRDefault="002C79D4" w:rsidP="00637324">
      <w:r>
        <w:t>POST Todos(</w:t>
      </w:r>
      <w:r>
        <w:rPr>
          <w:rFonts w:hint="eastAsia"/>
        </w:rPr>
        <w:t>１件作成</w:t>
      </w:r>
      <w:r>
        <w:t>)</w:t>
      </w:r>
      <w:r>
        <w:rPr>
          <w:rFonts w:hint="eastAsia"/>
        </w:rPr>
        <w:t>を実装する。</w:t>
      </w:r>
      <w:r w:rsidR="00571EA8">
        <w:rPr>
          <w:rFonts w:hint="eastAsia"/>
        </w:rPr>
        <w:t>新規作成した</w:t>
      </w:r>
      <w:r w:rsidR="00571EA8">
        <w:t>Todo</w:t>
      </w:r>
      <w:r w:rsidR="00571EA8">
        <w:rPr>
          <w:rFonts w:hint="eastAsia"/>
        </w:rPr>
        <w:t>への</w:t>
      </w:r>
      <w:r w:rsidR="00571EA8">
        <w:t>URL</w:t>
      </w:r>
      <w:r w:rsidR="00571EA8">
        <w:rPr>
          <w:rFonts w:hint="eastAsia"/>
        </w:rPr>
        <w:t>がレスポンスの</w:t>
      </w:r>
      <w:r w:rsidR="00571EA8">
        <w:t>Location</w:t>
      </w:r>
      <w:r w:rsidR="00571EA8">
        <w:rPr>
          <w:rFonts w:hint="eastAsia"/>
        </w:rPr>
        <w:t>ヘッダーに含まれるようにする。</w:t>
      </w:r>
    </w:p>
    <w:p w14:paraId="1F1FDB6B" w14:textId="77777777" w:rsidR="002C79D4" w:rsidRDefault="002C79D4" w:rsidP="00637324"/>
    <w:p w14:paraId="0F0C5414" w14:textId="43DFEECE" w:rsidR="000F4987" w:rsidRDefault="000F4987" w:rsidP="000F4987">
      <w:pPr>
        <w:pStyle w:val="4"/>
      </w:pPr>
      <w:r>
        <w:t>TodoResource</w:t>
      </w:r>
      <w:r>
        <w:rPr>
          <w:rFonts w:hint="eastAsia"/>
        </w:rPr>
        <w:t>の修正</w:t>
      </w:r>
    </w:p>
    <w:p w14:paraId="67024EF1" w14:textId="041CC15E" w:rsidR="000F4987" w:rsidRDefault="002C79D4" w:rsidP="00637324">
      <w:r>
        <w:t>postTodos</w:t>
      </w:r>
      <w:r>
        <w:rPr>
          <w:rFonts w:hint="eastAsia"/>
        </w:rPr>
        <w:t>メソッドに新規作成処理を実装する。</w:t>
      </w:r>
    </w:p>
    <w:p w14:paraId="68CE1CBF" w14:textId="77777777" w:rsidR="00796AC2" w:rsidRDefault="00796AC2" w:rsidP="00796AC2">
      <w:pPr>
        <w:pStyle w:val="af6"/>
      </w:pPr>
      <w:r>
        <w:t>package todo.app.todo;</w:t>
      </w:r>
    </w:p>
    <w:p w14:paraId="4631C093" w14:textId="77777777" w:rsidR="00796AC2" w:rsidRDefault="00796AC2" w:rsidP="00796AC2">
      <w:pPr>
        <w:pStyle w:val="af6"/>
      </w:pPr>
    </w:p>
    <w:p w14:paraId="7DB5A489" w14:textId="77777777" w:rsidR="00796AC2" w:rsidRDefault="00796AC2" w:rsidP="00796AC2">
      <w:pPr>
        <w:pStyle w:val="af6"/>
      </w:pPr>
      <w:r>
        <w:t>import java.net.URI;</w:t>
      </w:r>
    </w:p>
    <w:p w14:paraId="3C761381" w14:textId="77777777" w:rsidR="00796AC2" w:rsidRDefault="00796AC2" w:rsidP="00796AC2">
      <w:pPr>
        <w:pStyle w:val="af6"/>
      </w:pPr>
      <w:r>
        <w:t>import java.util.List;</w:t>
      </w:r>
    </w:p>
    <w:p w14:paraId="18D71FE5" w14:textId="77777777" w:rsidR="00796AC2" w:rsidRDefault="00796AC2" w:rsidP="00796AC2">
      <w:pPr>
        <w:pStyle w:val="af6"/>
      </w:pPr>
      <w:r>
        <w:t>import javax.ejb.EJB;</w:t>
      </w:r>
    </w:p>
    <w:p w14:paraId="0FEF5A7A" w14:textId="77777777" w:rsidR="00796AC2" w:rsidRDefault="00796AC2" w:rsidP="00796AC2">
      <w:pPr>
        <w:pStyle w:val="af6"/>
      </w:pPr>
      <w:r>
        <w:t>import javax.ws.rs.GET;</w:t>
      </w:r>
    </w:p>
    <w:p w14:paraId="6C6EBC54" w14:textId="77777777" w:rsidR="00796AC2" w:rsidRDefault="00796AC2" w:rsidP="00796AC2">
      <w:pPr>
        <w:pStyle w:val="af6"/>
      </w:pPr>
      <w:r w:rsidRPr="000F4987">
        <w:rPr>
          <w:highlight w:val="yellow"/>
        </w:rPr>
        <w:t>import javax.ws.rs.POST;</w:t>
      </w:r>
    </w:p>
    <w:p w14:paraId="6F3BE3B0" w14:textId="77777777" w:rsidR="00796AC2" w:rsidRDefault="00796AC2" w:rsidP="00796AC2">
      <w:pPr>
        <w:pStyle w:val="af6"/>
      </w:pPr>
      <w:r>
        <w:t>import javax.ws.rs.Path;</w:t>
      </w:r>
    </w:p>
    <w:p w14:paraId="679ADCD5" w14:textId="77777777" w:rsidR="00796AC2" w:rsidRDefault="00796AC2" w:rsidP="00796AC2">
      <w:pPr>
        <w:pStyle w:val="af6"/>
      </w:pPr>
      <w:r>
        <w:t>import javax.ws.rs.PathParam;</w:t>
      </w:r>
    </w:p>
    <w:p w14:paraId="3B16C7FF" w14:textId="77777777" w:rsidR="00796AC2" w:rsidRDefault="00796AC2" w:rsidP="00796AC2">
      <w:pPr>
        <w:pStyle w:val="af6"/>
      </w:pPr>
      <w:r>
        <w:t>import javax.ws.rs.Produces;</w:t>
      </w:r>
    </w:p>
    <w:p w14:paraId="74035BB3" w14:textId="77777777" w:rsidR="00796AC2" w:rsidRDefault="00796AC2" w:rsidP="00796AC2">
      <w:pPr>
        <w:pStyle w:val="af6"/>
      </w:pPr>
      <w:r w:rsidRPr="000F4987">
        <w:rPr>
          <w:highlight w:val="yellow"/>
        </w:rPr>
        <w:t>import javax.ws.rs.core.Context;</w:t>
      </w:r>
    </w:p>
    <w:p w14:paraId="3FE1C89B" w14:textId="77777777" w:rsidR="00796AC2" w:rsidRDefault="00796AC2" w:rsidP="00796AC2">
      <w:pPr>
        <w:pStyle w:val="af6"/>
      </w:pPr>
      <w:r>
        <w:t>import javax.ws.rs.core.MediaType;</w:t>
      </w:r>
    </w:p>
    <w:p w14:paraId="53D9AF69" w14:textId="77777777" w:rsidR="00796AC2" w:rsidRPr="000F4987" w:rsidRDefault="00796AC2" w:rsidP="00796AC2">
      <w:pPr>
        <w:pStyle w:val="af6"/>
        <w:rPr>
          <w:highlight w:val="yellow"/>
        </w:rPr>
      </w:pPr>
      <w:r w:rsidRPr="000F4987">
        <w:rPr>
          <w:highlight w:val="yellow"/>
        </w:rPr>
        <w:t>import javax.ws.rs.core.Response;</w:t>
      </w:r>
    </w:p>
    <w:p w14:paraId="612B2576" w14:textId="77777777" w:rsidR="00796AC2" w:rsidRDefault="00796AC2" w:rsidP="00796AC2">
      <w:pPr>
        <w:pStyle w:val="af6"/>
      </w:pPr>
      <w:r w:rsidRPr="000F4987">
        <w:rPr>
          <w:highlight w:val="yellow"/>
        </w:rPr>
        <w:t>import javax.ws.rs.core.UriInfo;</w:t>
      </w:r>
    </w:p>
    <w:p w14:paraId="4F49034C" w14:textId="77777777" w:rsidR="00796AC2" w:rsidRDefault="00796AC2" w:rsidP="00796AC2">
      <w:pPr>
        <w:pStyle w:val="af6"/>
      </w:pPr>
      <w:r>
        <w:t>import todo.domain.model.Todo;</w:t>
      </w:r>
    </w:p>
    <w:p w14:paraId="3F1055DF" w14:textId="77777777" w:rsidR="00796AC2" w:rsidRDefault="00796AC2" w:rsidP="00796AC2">
      <w:pPr>
        <w:pStyle w:val="af6"/>
      </w:pPr>
      <w:r>
        <w:t>import todo.domain.service.todo.TodoService;</w:t>
      </w:r>
    </w:p>
    <w:p w14:paraId="70BB2EFD" w14:textId="77777777" w:rsidR="00796AC2" w:rsidRDefault="00796AC2" w:rsidP="00796AC2">
      <w:pPr>
        <w:pStyle w:val="af6"/>
      </w:pPr>
    </w:p>
    <w:p w14:paraId="58069E17" w14:textId="77777777" w:rsidR="00796AC2" w:rsidRDefault="00796AC2" w:rsidP="00796AC2">
      <w:pPr>
        <w:pStyle w:val="af6"/>
      </w:pPr>
      <w:r>
        <w:t>@Path("todos")</w:t>
      </w:r>
    </w:p>
    <w:p w14:paraId="10EBADB4" w14:textId="77777777" w:rsidR="00796AC2" w:rsidRDefault="00796AC2" w:rsidP="00796AC2">
      <w:pPr>
        <w:pStyle w:val="af6"/>
      </w:pPr>
      <w:r>
        <w:t>public class TodoResource {</w:t>
      </w:r>
    </w:p>
    <w:p w14:paraId="3C738199" w14:textId="77777777" w:rsidR="00796AC2" w:rsidRDefault="00796AC2" w:rsidP="00796AC2">
      <w:pPr>
        <w:pStyle w:val="af6"/>
      </w:pPr>
    </w:p>
    <w:p w14:paraId="363F8EB1" w14:textId="77777777" w:rsidR="00796AC2" w:rsidRDefault="00796AC2" w:rsidP="00796AC2">
      <w:pPr>
        <w:pStyle w:val="af6"/>
      </w:pPr>
      <w:r>
        <w:t xml:space="preserve">    @EJB</w:t>
      </w:r>
    </w:p>
    <w:p w14:paraId="3F51FA69" w14:textId="77777777" w:rsidR="00796AC2" w:rsidRDefault="00796AC2" w:rsidP="00796AC2">
      <w:pPr>
        <w:pStyle w:val="af6"/>
      </w:pPr>
      <w:r>
        <w:t xml:space="preserve">    protected TodoService todoService;</w:t>
      </w:r>
    </w:p>
    <w:p w14:paraId="47006D61" w14:textId="77777777" w:rsidR="00796AC2" w:rsidRDefault="00796AC2" w:rsidP="00796AC2">
      <w:pPr>
        <w:pStyle w:val="af6"/>
      </w:pPr>
    </w:p>
    <w:p w14:paraId="7670F6E7" w14:textId="77777777" w:rsidR="00796AC2" w:rsidRDefault="00796AC2" w:rsidP="00796AC2">
      <w:pPr>
        <w:pStyle w:val="af6"/>
      </w:pPr>
      <w:r>
        <w:t xml:space="preserve">    @GET</w:t>
      </w:r>
    </w:p>
    <w:p w14:paraId="66BD05DC" w14:textId="77777777" w:rsidR="00796AC2" w:rsidRDefault="00796AC2" w:rsidP="00796AC2">
      <w:pPr>
        <w:pStyle w:val="af6"/>
      </w:pPr>
      <w:r>
        <w:t xml:space="preserve">    @Produces(MediaType.APPLICATION_JSON)</w:t>
      </w:r>
    </w:p>
    <w:p w14:paraId="7C96B231" w14:textId="77777777" w:rsidR="00796AC2" w:rsidRDefault="00796AC2" w:rsidP="00796AC2">
      <w:pPr>
        <w:pStyle w:val="af6"/>
      </w:pPr>
      <w:r>
        <w:t xml:space="preserve">    public List&lt;Todo&gt; getTodos() {</w:t>
      </w:r>
    </w:p>
    <w:p w14:paraId="3C3F09DF" w14:textId="77777777" w:rsidR="00796AC2" w:rsidRDefault="00796AC2" w:rsidP="00796AC2">
      <w:pPr>
        <w:pStyle w:val="af6"/>
      </w:pPr>
      <w:r>
        <w:t xml:space="preserve">        return todoService.findAll();</w:t>
      </w:r>
    </w:p>
    <w:p w14:paraId="596A8474" w14:textId="77777777" w:rsidR="00796AC2" w:rsidRDefault="00796AC2" w:rsidP="00796AC2">
      <w:pPr>
        <w:pStyle w:val="af6"/>
      </w:pPr>
      <w:r>
        <w:t xml:space="preserve">    }</w:t>
      </w:r>
    </w:p>
    <w:p w14:paraId="66684B2D" w14:textId="77777777" w:rsidR="00796AC2" w:rsidRDefault="00796AC2" w:rsidP="00796AC2">
      <w:pPr>
        <w:pStyle w:val="af6"/>
      </w:pPr>
    </w:p>
    <w:p w14:paraId="4A18F2E9" w14:textId="77777777" w:rsidR="00796AC2" w:rsidRDefault="00796AC2" w:rsidP="00796AC2">
      <w:pPr>
        <w:pStyle w:val="af6"/>
      </w:pPr>
      <w:r>
        <w:t xml:space="preserve">    @GET</w:t>
      </w:r>
    </w:p>
    <w:p w14:paraId="3A2BAE42" w14:textId="77777777" w:rsidR="00796AC2" w:rsidRDefault="00796AC2" w:rsidP="00796AC2">
      <w:pPr>
        <w:pStyle w:val="af6"/>
      </w:pPr>
      <w:r>
        <w:t xml:space="preserve">    @Path("{todoId}")</w:t>
      </w:r>
    </w:p>
    <w:p w14:paraId="38C8FD1C" w14:textId="77777777" w:rsidR="00796AC2" w:rsidRDefault="00796AC2" w:rsidP="00796AC2">
      <w:pPr>
        <w:pStyle w:val="af6"/>
      </w:pPr>
      <w:r>
        <w:t xml:space="preserve">    @Produces(MediaType.APPLICATION_JSON)</w:t>
      </w:r>
    </w:p>
    <w:p w14:paraId="11A2DA90" w14:textId="77777777" w:rsidR="00796AC2" w:rsidRDefault="00796AC2" w:rsidP="00796AC2">
      <w:pPr>
        <w:pStyle w:val="af6"/>
      </w:pPr>
      <w:r>
        <w:t xml:space="preserve">    public Todo getTodo(@PathParam("todoId") Integer todoId) {</w:t>
      </w:r>
    </w:p>
    <w:p w14:paraId="2FA7936A" w14:textId="77777777" w:rsidR="00796AC2" w:rsidRDefault="00796AC2" w:rsidP="00796AC2">
      <w:pPr>
        <w:pStyle w:val="af6"/>
      </w:pPr>
      <w:r>
        <w:t xml:space="preserve">        return todoService.findOne(todoId);</w:t>
      </w:r>
    </w:p>
    <w:p w14:paraId="4ACF1FD3" w14:textId="77777777" w:rsidR="00796AC2" w:rsidRDefault="00796AC2" w:rsidP="00796AC2">
      <w:pPr>
        <w:pStyle w:val="af6"/>
      </w:pPr>
      <w:r>
        <w:t xml:space="preserve">    }</w:t>
      </w:r>
    </w:p>
    <w:p w14:paraId="0704C516" w14:textId="77777777" w:rsidR="00796AC2" w:rsidRDefault="00796AC2" w:rsidP="00796AC2">
      <w:pPr>
        <w:pStyle w:val="af6"/>
      </w:pPr>
    </w:p>
    <w:p w14:paraId="5D0991E4" w14:textId="590BFAAF" w:rsidR="00796AC2" w:rsidRPr="00796AC2" w:rsidRDefault="00796AC2" w:rsidP="00796AC2">
      <w:pPr>
        <w:pStyle w:val="af6"/>
        <w:rPr>
          <w:highlight w:val="yellow"/>
        </w:rPr>
      </w:pPr>
      <w:r>
        <w:t xml:space="preserve">    </w:t>
      </w:r>
      <w:r w:rsidRPr="00796AC2">
        <w:rPr>
          <w:highlight w:val="yellow"/>
        </w:rPr>
        <w:t>@POST</w:t>
      </w:r>
      <w:r w:rsidR="00F26D6E">
        <w:rPr>
          <w:highlight w:val="yellow"/>
        </w:rPr>
        <w:t xml:space="preserve"> // (1)</w:t>
      </w:r>
    </w:p>
    <w:p w14:paraId="532EBACF" w14:textId="77777777" w:rsidR="00796AC2" w:rsidRPr="00796AC2" w:rsidRDefault="00796AC2" w:rsidP="00796AC2">
      <w:pPr>
        <w:pStyle w:val="af6"/>
        <w:rPr>
          <w:highlight w:val="yellow"/>
        </w:rPr>
      </w:pPr>
      <w:r w:rsidRPr="00796AC2">
        <w:rPr>
          <w:highlight w:val="yellow"/>
        </w:rPr>
        <w:t xml:space="preserve">    @Produces(MediaType.APPLICATION_JSON)</w:t>
      </w:r>
    </w:p>
    <w:p w14:paraId="42C16F04" w14:textId="3B9CF167" w:rsidR="00796AC2" w:rsidRPr="00796AC2" w:rsidRDefault="00796AC2" w:rsidP="00796AC2">
      <w:pPr>
        <w:pStyle w:val="af6"/>
        <w:rPr>
          <w:highlight w:val="yellow"/>
        </w:rPr>
      </w:pPr>
      <w:r w:rsidRPr="00796AC2">
        <w:rPr>
          <w:highlight w:val="yellow"/>
        </w:rPr>
        <w:t xml:space="preserve">    public Response postTodos(Todo todo, @Context UriInfo uriInfo) {</w:t>
      </w:r>
      <w:r w:rsidR="00F26D6E">
        <w:rPr>
          <w:highlight w:val="yellow"/>
        </w:rPr>
        <w:t xml:space="preserve"> // (2)</w:t>
      </w:r>
    </w:p>
    <w:p w14:paraId="11CCC1CD" w14:textId="77777777" w:rsidR="00796AC2" w:rsidRPr="00796AC2" w:rsidRDefault="00796AC2" w:rsidP="00796AC2">
      <w:pPr>
        <w:pStyle w:val="af6"/>
        <w:rPr>
          <w:highlight w:val="yellow"/>
        </w:rPr>
      </w:pPr>
      <w:r w:rsidRPr="00796AC2">
        <w:rPr>
          <w:highlight w:val="yellow"/>
        </w:rPr>
        <w:t xml:space="preserve">        Todo createdTodo = todoService.create(todo);</w:t>
      </w:r>
    </w:p>
    <w:p w14:paraId="773384AD" w14:textId="77777777" w:rsidR="00796AC2" w:rsidRPr="00796AC2" w:rsidRDefault="00796AC2" w:rsidP="00796AC2">
      <w:pPr>
        <w:pStyle w:val="af6"/>
        <w:rPr>
          <w:highlight w:val="yellow"/>
        </w:rPr>
      </w:pPr>
      <w:r w:rsidRPr="00796AC2">
        <w:rPr>
          <w:highlight w:val="yellow"/>
        </w:rPr>
        <w:t xml:space="preserve">        Integer todoId = createdTodo.getTodoId();</w:t>
      </w:r>
    </w:p>
    <w:p w14:paraId="0E75CB53" w14:textId="77777777" w:rsidR="00796AC2" w:rsidRPr="00796AC2" w:rsidRDefault="00796AC2" w:rsidP="00796AC2">
      <w:pPr>
        <w:pStyle w:val="af6"/>
        <w:rPr>
          <w:highlight w:val="yellow"/>
        </w:rPr>
      </w:pPr>
      <w:r w:rsidRPr="00796AC2">
        <w:rPr>
          <w:highlight w:val="yellow"/>
        </w:rPr>
        <w:t xml:space="preserve">        URI newUri = uriInfo.getRequestUriBuilder()</w:t>
      </w:r>
    </w:p>
    <w:p w14:paraId="5805E6F9" w14:textId="0EE5D07E" w:rsidR="00796AC2" w:rsidRPr="00796AC2" w:rsidRDefault="00796AC2" w:rsidP="00796AC2">
      <w:pPr>
        <w:pStyle w:val="af6"/>
        <w:rPr>
          <w:highlight w:val="yellow"/>
        </w:rPr>
      </w:pPr>
      <w:r w:rsidRPr="00796AC2">
        <w:rPr>
          <w:highlight w:val="yellow"/>
        </w:rPr>
        <w:t xml:space="preserve">                .path(todoId.toString()).build();</w:t>
      </w:r>
      <w:r w:rsidR="00F26D6E">
        <w:rPr>
          <w:highlight w:val="yellow"/>
        </w:rPr>
        <w:t xml:space="preserve"> // (3)</w:t>
      </w:r>
    </w:p>
    <w:p w14:paraId="757AC4A8" w14:textId="217C1D9C" w:rsidR="00796AC2" w:rsidRPr="00796AC2" w:rsidRDefault="00796AC2" w:rsidP="00796AC2">
      <w:pPr>
        <w:pStyle w:val="af6"/>
        <w:rPr>
          <w:highlight w:val="yellow"/>
        </w:rPr>
      </w:pPr>
      <w:r w:rsidRPr="00796AC2">
        <w:rPr>
          <w:highlight w:val="yellow"/>
        </w:rPr>
        <w:t xml:space="preserve">        return Response.created(newUri).entity(createdTodo).build();</w:t>
      </w:r>
      <w:r w:rsidR="00F26D6E">
        <w:rPr>
          <w:highlight w:val="yellow"/>
        </w:rPr>
        <w:t xml:space="preserve"> // (4)</w:t>
      </w:r>
    </w:p>
    <w:p w14:paraId="01D757F2" w14:textId="77777777" w:rsidR="00796AC2" w:rsidRDefault="00796AC2" w:rsidP="00796AC2">
      <w:pPr>
        <w:pStyle w:val="af6"/>
      </w:pPr>
      <w:r w:rsidRPr="00796AC2">
        <w:rPr>
          <w:highlight w:val="yellow"/>
        </w:rPr>
        <w:t xml:space="preserve">    }</w:t>
      </w:r>
    </w:p>
    <w:p w14:paraId="18978934" w14:textId="3D559C95" w:rsidR="00637324" w:rsidRDefault="00796AC2" w:rsidP="00796AC2">
      <w:pPr>
        <w:pStyle w:val="af6"/>
      </w:pPr>
      <w:r>
        <w:t>}</w:t>
      </w:r>
    </w:p>
    <w:p w14:paraId="3941F6B2" w14:textId="77777777" w:rsidR="00796AC2" w:rsidRDefault="00796AC2" w:rsidP="00637324"/>
    <w:tbl>
      <w:tblPr>
        <w:tblStyle w:val="a5"/>
        <w:tblW w:w="0" w:type="auto"/>
        <w:tblLook w:val="04A0" w:firstRow="1" w:lastRow="0" w:firstColumn="1" w:lastColumn="0" w:noHBand="0" w:noVBand="1"/>
      </w:tblPr>
      <w:tblGrid>
        <w:gridCol w:w="675"/>
        <w:gridCol w:w="6326"/>
      </w:tblGrid>
      <w:tr w:rsidR="004D41D9" w14:paraId="2C133F01" w14:textId="77777777" w:rsidTr="002061B0">
        <w:tc>
          <w:tcPr>
            <w:tcW w:w="675" w:type="dxa"/>
          </w:tcPr>
          <w:p w14:paraId="720979F5" w14:textId="77777777" w:rsidR="004D41D9" w:rsidRDefault="004D41D9" w:rsidP="002061B0">
            <w:r>
              <w:rPr>
                <w:rFonts w:hint="eastAsia"/>
              </w:rPr>
              <w:t>項番</w:t>
            </w:r>
          </w:p>
        </w:tc>
        <w:tc>
          <w:tcPr>
            <w:tcW w:w="6326" w:type="dxa"/>
          </w:tcPr>
          <w:p w14:paraId="7098AC34" w14:textId="77777777" w:rsidR="004D41D9" w:rsidRDefault="004D41D9" w:rsidP="002061B0">
            <w:r>
              <w:rPr>
                <w:rFonts w:hint="eastAsia"/>
              </w:rPr>
              <w:t>説明</w:t>
            </w:r>
          </w:p>
        </w:tc>
      </w:tr>
      <w:tr w:rsidR="004D41D9" w14:paraId="04F4F337" w14:textId="77777777" w:rsidTr="002061B0">
        <w:tc>
          <w:tcPr>
            <w:tcW w:w="675" w:type="dxa"/>
          </w:tcPr>
          <w:p w14:paraId="7964C36E" w14:textId="77777777" w:rsidR="004D41D9" w:rsidRDefault="004D41D9" w:rsidP="002061B0">
            <w:r>
              <w:t>(1)</w:t>
            </w:r>
          </w:p>
        </w:tc>
        <w:tc>
          <w:tcPr>
            <w:tcW w:w="6326" w:type="dxa"/>
          </w:tcPr>
          <w:p w14:paraId="29AA4A66" w14:textId="021D12D8" w:rsidR="004D41D9" w:rsidRDefault="00F57036" w:rsidP="002061B0">
            <w:r>
              <w:t>@POST</w:t>
            </w:r>
            <w:r>
              <w:rPr>
                <w:rFonts w:hint="eastAsia"/>
              </w:rPr>
              <w:t>アノテーションを付けることで</w:t>
            </w:r>
            <w:r w:rsidR="00E22E36">
              <w:t>pos</w:t>
            </w:r>
            <w:r>
              <w:t>tTodos</w:t>
            </w:r>
            <w:r>
              <w:rPr>
                <w:rFonts w:hint="eastAsia"/>
              </w:rPr>
              <w:t>メソッドが</w:t>
            </w:r>
            <w:r>
              <w:t>HTTP</w:t>
            </w:r>
            <w:r>
              <w:rPr>
                <w:rFonts w:hint="eastAsia"/>
              </w:rPr>
              <w:t>メソッドの</w:t>
            </w:r>
            <w:r w:rsidR="00E22E36">
              <w:t>POS</w:t>
            </w:r>
            <w:r>
              <w:t>T</w:t>
            </w:r>
            <w:r>
              <w:rPr>
                <w:rFonts w:hint="eastAsia"/>
              </w:rPr>
              <w:t>に対応していることを示す。</w:t>
            </w:r>
          </w:p>
        </w:tc>
      </w:tr>
      <w:tr w:rsidR="004D41D9" w14:paraId="152E4C39" w14:textId="77777777" w:rsidTr="002061B0">
        <w:tc>
          <w:tcPr>
            <w:tcW w:w="675" w:type="dxa"/>
          </w:tcPr>
          <w:p w14:paraId="44233562" w14:textId="77777777" w:rsidR="004D41D9" w:rsidRDefault="004D41D9" w:rsidP="002061B0">
            <w:r>
              <w:t>(2)</w:t>
            </w:r>
          </w:p>
        </w:tc>
        <w:tc>
          <w:tcPr>
            <w:tcW w:w="6326" w:type="dxa"/>
          </w:tcPr>
          <w:p w14:paraId="15C3D77B" w14:textId="47CDEE10" w:rsidR="004D41D9" w:rsidRDefault="001B7AE4" w:rsidP="002061B0">
            <w:r>
              <w:t>@Context</w:t>
            </w:r>
            <w:r>
              <w:rPr>
                <w:rFonts w:hint="eastAsia"/>
              </w:rPr>
              <w:t>を付けることで</w:t>
            </w:r>
            <w:r>
              <w:t>URI</w:t>
            </w:r>
            <w:r>
              <w:rPr>
                <w:rFonts w:hint="eastAsia"/>
              </w:rPr>
              <w:t>に関する情報を持つ</w:t>
            </w:r>
            <w:r>
              <w:t>UriInfo</w:t>
            </w:r>
            <w:r>
              <w:rPr>
                <w:rFonts w:hint="eastAsia"/>
              </w:rPr>
              <w:t>オブジェクトを取得できる。</w:t>
            </w:r>
          </w:p>
        </w:tc>
      </w:tr>
      <w:tr w:rsidR="004D41D9" w14:paraId="4B926E28" w14:textId="77777777" w:rsidTr="002061B0">
        <w:tc>
          <w:tcPr>
            <w:tcW w:w="675" w:type="dxa"/>
          </w:tcPr>
          <w:p w14:paraId="2C2EE593" w14:textId="77777777" w:rsidR="004D41D9" w:rsidRDefault="004D41D9" w:rsidP="002061B0">
            <w:r>
              <w:t>(3)</w:t>
            </w:r>
          </w:p>
        </w:tc>
        <w:tc>
          <w:tcPr>
            <w:tcW w:w="6326" w:type="dxa"/>
          </w:tcPr>
          <w:p w14:paraId="1E29FB17" w14:textId="49519686" w:rsidR="00571EA8" w:rsidRDefault="00503233" w:rsidP="002061B0">
            <w:r>
              <w:t>UriInfo</w:t>
            </w:r>
            <w:r>
              <w:rPr>
                <w:rFonts w:hint="eastAsia"/>
              </w:rPr>
              <w:t>を使用して、</w:t>
            </w:r>
            <w:r w:rsidR="00571EA8">
              <w:rPr>
                <w:rFonts w:hint="eastAsia"/>
              </w:rPr>
              <w:t>新規作成した</w:t>
            </w:r>
            <w:r w:rsidR="00571EA8">
              <w:t>Todo</w:t>
            </w:r>
            <w:r w:rsidR="00571EA8">
              <w:rPr>
                <w:rFonts w:hint="eastAsia"/>
              </w:rPr>
              <w:t>を取得するための</w:t>
            </w:r>
            <w:r>
              <w:t>U</w:t>
            </w:r>
            <w:r>
              <w:rPr>
                <w:rFonts w:hint="eastAsia"/>
              </w:rPr>
              <w:t>RL</w:t>
            </w:r>
            <w:r>
              <w:rPr>
                <w:rFonts w:hint="eastAsia"/>
              </w:rPr>
              <w:t>を生成する。</w:t>
            </w:r>
          </w:p>
        </w:tc>
      </w:tr>
      <w:tr w:rsidR="004D41D9" w14:paraId="64A0304B" w14:textId="77777777" w:rsidTr="002061B0">
        <w:tc>
          <w:tcPr>
            <w:tcW w:w="675" w:type="dxa"/>
          </w:tcPr>
          <w:p w14:paraId="4B98D557" w14:textId="079B8DB6" w:rsidR="004D41D9" w:rsidRDefault="004D41D9" w:rsidP="002061B0">
            <w:r>
              <w:t>(4)</w:t>
            </w:r>
          </w:p>
        </w:tc>
        <w:tc>
          <w:tcPr>
            <w:tcW w:w="6326" w:type="dxa"/>
          </w:tcPr>
          <w:p w14:paraId="413D3828" w14:textId="40036080" w:rsidR="004D41D9" w:rsidRDefault="0081443E" w:rsidP="002061B0">
            <w:r>
              <w:t>Response.created</w:t>
            </w:r>
            <w:r>
              <w:rPr>
                <w:rFonts w:hint="eastAsia"/>
              </w:rPr>
              <w:t>メソッドに新規作成した</w:t>
            </w:r>
            <w:r>
              <w:t>Todo</w:t>
            </w:r>
            <w:r>
              <w:rPr>
                <w:rFonts w:hint="eastAsia"/>
              </w:rPr>
              <w:t>の</w:t>
            </w:r>
            <w:r>
              <w:t>URI</w:t>
            </w:r>
            <w:r>
              <w:rPr>
                <w:rFonts w:hint="eastAsia"/>
              </w:rPr>
              <w:t>を渡すことで</w:t>
            </w:r>
            <w:r>
              <w:t>Location</w:t>
            </w:r>
            <w:r>
              <w:rPr>
                <w:rFonts w:hint="eastAsia"/>
              </w:rPr>
              <w:t>ヘッダの設定およびレスポンスステータス</w:t>
            </w:r>
            <w:r>
              <w:t>(201)</w:t>
            </w:r>
            <w:r>
              <w:rPr>
                <w:rFonts w:hint="eastAsia"/>
              </w:rPr>
              <w:t>の設定が行われる。</w:t>
            </w:r>
          </w:p>
        </w:tc>
      </w:tr>
    </w:tbl>
    <w:p w14:paraId="32A1CE53" w14:textId="77777777" w:rsidR="00796AC2" w:rsidRDefault="00796AC2" w:rsidP="00637324"/>
    <w:p w14:paraId="7151F8E1" w14:textId="77777777" w:rsidR="006B3412" w:rsidRDefault="006B3412" w:rsidP="006B3412">
      <w:r>
        <w:t>Dev HTTP Client</w:t>
      </w:r>
      <w:r>
        <w:rPr>
          <w:rFonts w:hint="eastAsia"/>
        </w:rPr>
        <w:t>を開いて</w:t>
      </w:r>
      <w:r>
        <w:t>URL</w:t>
      </w:r>
    </w:p>
    <w:p w14:paraId="70C5D1E3" w14:textId="4F4BA43E" w:rsidR="006B3412" w:rsidRDefault="006B3412" w:rsidP="006B3412">
      <w:r>
        <w:t>“localhost:8080/todo/webresources/todos”</w:t>
      </w:r>
      <w:r>
        <w:rPr>
          <w:rFonts w:hint="eastAsia"/>
        </w:rPr>
        <w:t>、メソッドに</w:t>
      </w:r>
      <w:r>
        <w:t>POST</w:t>
      </w:r>
      <w:r w:rsidR="00AF39A4">
        <w:rPr>
          <w:rFonts w:hint="eastAsia"/>
        </w:rPr>
        <w:t>を指定する。</w:t>
      </w:r>
      <w:r w:rsidR="00433BBA">
        <w:t>HEADER</w:t>
      </w:r>
      <w:r w:rsidR="00433BBA">
        <w:rPr>
          <w:rFonts w:hint="eastAsia"/>
        </w:rPr>
        <w:t>に</w:t>
      </w:r>
      <w:r w:rsidR="00433BBA">
        <w:t>”Content-Type: application/json”</w:t>
      </w:r>
      <w:r w:rsidR="00433BBA">
        <w:rPr>
          <w:rFonts w:hint="eastAsia"/>
        </w:rPr>
        <w:t>を設定し、</w:t>
      </w:r>
      <w:r w:rsidR="00433BBA">
        <w:t>BODY</w:t>
      </w:r>
      <w:r w:rsidR="00433BBA">
        <w:rPr>
          <w:rFonts w:hint="eastAsia"/>
        </w:rPr>
        <w:t>に</w:t>
      </w:r>
      <w:r w:rsidR="00433BBA">
        <w:t>”</w:t>
      </w:r>
      <w:r w:rsidR="00433BBA" w:rsidRPr="00433BBA">
        <w:t xml:space="preserve"> </w:t>
      </w:r>
      <w:r w:rsidR="00433BBA">
        <w:t>{"todoTitle" : "</w:t>
      </w:r>
      <w:r w:rsidR="00433BBA">
        <w:rPr>
          <w:rFonts w:hint="eastAsia"/>
        </w:rPr>
        <w:t>タイトル</w:t>
      </w:r>
      <w:r w:rsidR="00512439">
        <w:rPr>
          <w:rFonts w:hint="eastAsia"/>
        </w:rPr>
        <w:t>名</w:t>
      </w:r>
      <w:r w:rsidR="00433BBA" w:rsidRPr="00433BBA">
        <w:t>"}</w:t>
      </w:r>
      <w:r w:rsidR="00433BBA">
        <w:t>”</w:t>
      </w:r>
      <w:r w:rsidR="00433BBA">
        <w:rPr>
          <w:rFonts w:hint="eastAsia"/>
        </w:rPr>
        <w:t>を設定して</w:t>
      </w:r>
      <w:r>
        <w:t>”Send”</w:t>
      </w:r>
      <w:r>
        <w:rPr>
          <w:rFonts w:hint="eastAsia"/>
        </w:rPr>
        <w:t>ボタンをクリック。</w:t>
      </w:r>
    </w:p>
    <w:p w14:paraId="20BC428E" w14:textId="77777777" w:rsidR="006B3412" w:rsidRDefault="006B3412" w:rsidP="00637324"/>
    <w:p w14:paraId="611B3573" w14:textId="3D9D7D4B" w:rsidR="00633B30" w:rsidRDefault="00633B30" w:rsidP="00637324">
      <w:r>
        <w:rPr>
          <w:rFonts w:hint="eastAsia"/>
        </w:rPr>
        <w:t>新規作成された</w:t>
      </w:r>
      <w:r>
        <w:t>Todo</w:t>
      </w:r>
      <w:r>
        <w:rPr>
          <w:rFonts w:hint="eastAsia"/>
        </w:rPr>
        <w:t>が</w:t>
      </w:r>
      <w:r>
        <w:t>JSON</w:t>
      </w:r>
      <w:r>
        <w:rPr>
          <w:rFonts w:hint="eastAsia"/>
        </w:rPr>
        <w:t>で返却される。ステータスコードが</w:t>
      </w:r>
      <w:r>
        <w:t>201</w:t>
      </w:r>
      <w:r>
        <w:rPr>
          <w:rFonts w:hint="eastAsia"/>
        </w:rPr>
        <w:t>で</w:t>
      </w:r>
      <w:r>
        <w:t>HEADERS</w:t>
      </w:r>
      <w:r>
        <w:rPr>
          <w:rFonts w:hint="eastAsia"/>
        </w:rPr>
        <w:t>に</w:t>
      </w:r>
      <w:r>
        <w:t>”</w:t>
      </w:r>
      <w:r w:rsidR="0060538F">
        <w:t xml:space="preserve">Location: </w:t>
      </w:r>
      <w:r>
        <w:t>http://localhost:8080/todo/webresources/todo/XXXX”</w:t>
      </w:r>
      <w:r>
        <w:rPr>
          <w:rFonts w:hint="eastAsia"/>
        </w:rPr>
        <w:t>が</w:t>
      </w:r>
      <w:r w:rsidR="0060538F">
        <w:rPr>
          <w:rFonts w:hint="eastAsia"/>
        </w:rPr>
        <w:t>設定されていることを確認。</w:t>
      </w:r>
      <w:r w:rsidR="0060538F">
        <w:t>XXXX</w:t>
      </w:r>
      <w:r w:rsidR="0060538F">
        <w:rPr>
          <w:rFonts w:hint="eastAsia"/>
        </w:rPr>
        <w:t>には新規作成された</w:t>
      </w:r>
      <w:r w:rsidR="0060538F">
        <w:t>Todo</w:t>
      </w:r>
      <w:r w:rsidR="0060538F">
        <w:rPr>
          <w:rFonts w:hint="eastAsia"/>
        </w:rPr>
        <w:t>の</w:t>
      </w:r>
      <w:r w:rsidR="0060538F">
        <w:t>ID</w:t>
      </w:r>
      <w:r w:rsidR="0060538F">
        <w:rPr>
          <w:rFonts w:hint="eastAsia"/>
        </w:rPr>
        <w:t>が入る。</w:t>
      </w:r>
    </w:p>
    <w:p w14:paraId="4C69DBE9" w14:textId="2A2752CC" w:rsidR="006D3274" w:rsidRDefault="006D3274" w:rsidP="00637324">
      <w:r>
        <w:rPr>
          <w:noProof/>
        </w:rPr>
        <w:drawing>
          <wp:inline distT="0" distB="0" distL="0" distR="0" wp14:anchorId="4174CC6A" wp14:editId="67BF45C9">
            <wp:extent cx="4319905" cy="2174707"/>
            <wp:effectExtent l="0" t="0" r="0" b="10160"/>
            <wp:docPr id="191"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19905" cy="2174707"/>
                    </a:xfrm>
                    <a:prstGeom prst="rect">
                      <a:avLst/>
                    </a:prstGeom>
                    <a:noFill/>
                    <a:ln>
                      <a:noFill/>
                    </a:ln>
                  </pic:spPr>
                </pic:pic>
              </a:graphicData>
            </a:graphic>
          </wp:inline>
        </w:drawing>
      </w:r>
    </w:p>
    <w:p w14:paraId="14265343" w14:textId="77777777" w:rsidR="006D3274" w:rsidRDefault="006D3274" w:rsidP="00637324"/>
    <w:p w14:paraId="2FE52B0E" w14:textId="5D684327" w:rsidR="006D3274" w:rsidRDefault="006D3274" w:rsidP="006D3274">
      <w:pPr>
        <w:pStyle w:val="4"/>
      </w:pPr>
      <w:r>
        <w:rPr>
          <w:rFonts w:hint="eastAsia"/>
        </w:rPr>
        <w:t>例外ハンドラの追加</w:t>
      </w:r>
    </w:p>
    <w:p w14:paraId="6F882734" w14:textId="5FE85E2E" w:rsidR="00A02D5C" w:rsidRDefault="008E3BDA" w:rsidP="00A02D5C">
      <w:r>
        <w:t xml:space="preserve">ResourceNotFoundExceptionMapper </w:t>
      </w:r>
      <w:r>
        <w:rPr>
          <w:rFonts w:hint="eastAsia"/>
        </w:rPr>
        <w:t>同様に</w:t>
      </w:r>
      <w:r w:rsidR="00610A0D">
        <w:t>BusinessException</w:t>
      </w:r>
      <w:r w:rsidR="00610A0D">
        <w:rPr>
          <w:rFonts w:hint="eastAsia"/>
        </w:rPr>
        <w:t>用の例外ハンドラ</w:t>
      </w:r>
      <w:r>
        <w:rPr>
          <w:rFonts w:hint="eastAsia"/>
        </w:rPr>
        <w:t>である</w:t>
      </w:r>
      <w:r>
        <w:t>BusinessExceptionMapper</w:t>
      </w:r>
      <w:r w:rsidR="00610A0D">
        <w:rPr>
          <w:rFonts w:hint="eastAsia"/>
        </w:rPr>
        <w:t>を作成する。</w:t>
      </w:r>
    </w:p>
    <w:p w14:paraId="363FB459" w14:textId="77777777" w:rsidR="00610A0D" w:rsidRDefault="00610A0D" w:rsidP="00A02D5C"/>
    <w:p w14:paraId="3CCE8E83" w14:textId="1BAD3C54" w:rsidR="00831DF3" w:rsidRDefault="00831DF3" w:rsidP="00A02D5C">
      <w:r>
        <w:rPr>
          <w:rFonts w:hint="eastAsia"/>
        </w:rPr>
        <w:t>ステータスコードを</w:t>
      </w:r>
      <w:r>
        <w:t>40</w:t>
      </w:r>
      <w:ins w:id="928" w:author="Maki Toshiaki" w:date="2013-08-17T08:30:00Z">
        <w:r w:rsidR="00C92D9D">
          <w:t>9</w:t>
        </w:r>
      </w:ins>
      <w:del w:id="929" w:author="Maki Toshiaki" w:date="2013-08-17T08:30:00Z">
        <w:r w:rsidDel="00C92D9D">
          <w:delText>6</w:delText>
        </w:r>
      </w:del>
      <w:r>
        <w:t xml:space="preserve"> </w:t>
      </w:r>
      <w:ins w:id="930" w:author="Maki Toshiaki" w:date="2013-08-17T08:30:00Z">
        <w:r w:rsidR="00C92D9D">
          <w:t>Conflict</w:t>
        </w:r>
      </w:ins>
      <w:del w:id="931" w:author="Maki Toshiaki" w:date="2013-08-17T08:30:00Z">
        <w:r w:rsidDel="00C92D9D">
          <w:delText>Not Acceptable</w:delText>
        </w:r>
      </w:del>
      <w:r>
        <w:rPr>
          <w:rFonts w:hint="eastAsia"/>
        </w:rPr>
        <w:t>にする。</w:t>
      </w:r>
    </w:p>
    <w:p w14:paraId="7349A5C2" w14:textId="77777777" w:rsidR="00D602D6" w:rsidRDefault="00D602D6" w:rsidP="00D602D6">
      <w:pPr>
        <w:pStyle w:val="af6"/>
      </w:pPr>
      <w:r>
        <w:t>package todo.app.common.exception;</w:t>
      </w:r>
    </w:p>
    <w:p w14:paraId="6B68F7B0" w14:textId="77777777" w:rsidR="00D602D6" w:rsidRDefault="00D602D6" w:rsidP="00D602D6">
      <w:pPr>
        <w:pStyle w:val="af6"/>
      </w:pPr>
    </w:p>
    <w:p w14:paraId="34F310A7" w14:textId="77777777" w:rsidR="00D602D6" w:rsidRDefault="00D602D6" w:rsidP="00D602D6">
      <w:pPr>
        <w:pStyle w:val="af6"/>
      </w:pPr>
      <w:r>
        <w:t>import java.util.Arrays;</w:t>
      </w:r>
    </w:p>
    <w:p w14:paraId="6BD297EE" w14:textId="77777777" w:rsidR="00D602D6" w:rsidRDefault="00D602D6" w:rsidP="00D602D6">
      <w:pPr>
        <w:pStyle w:val="af6"/>
      </w:pPr>
      <w:r>
        <w:t>import javax.ws.rs.core.Response;</w:t>
      </w:r>
    </w:p>
    <w:p w14:paraId="091B6752" w14:textId="77777777" w:rsidR="00D602D6" w:rsidRDefault="00D602D6" w:rsidP="00D602D6">
      <w:pPr>
        <w:pStyle w:val="af6"/>
      </w:pPr>
      <w:r>
        <w:t>import javax.ws.rs.ext.ExceptionMapper;</w:t>
      </w:r>
    </w:p>
    <w:p w14:paraId="7B5770F4" w14:textId="77777777" w:rsidR="00D602D6" w:rsidRDefault="00D602D6" w:rsidP="00D602D6">
      <w:pPr>
        <w:pStyle w:val="af6"/>
      </w:pPr>
      <w:r>
        <w:t>import javax.ws.rs.ext.Provider;</w:t>
      </w:r>
    </w:p>
    <w:p w14:paraId="64953B5F" w14:textId="77777777" w:rsidR="00D602D6" w:rsidRDefault="00D602D6" w:rsidP="00D602D6">
      <w:pPr>
        <w:pStyle w:val="af6"/>
      </w:pPr>
      <w:r>
        <w:t>import todo.domain.common.exception.BusinessException;</w:t>
      </w:r>
    </w:p>
    <w:p w14:paraId="4C1399BB" w14:textId="77777777" w:rsidR="00D602D6" w:rsidRDefault="00D602D6" w:rsidP="00D602D6">
      <w:pPr>
        <w:pStyle w:val="af6"/>
      </w:pPr>
    </w:p>
    <w:p w14:paraId="26FD7C31" w14:textId="77777777" w:rsidR="00D602D6" w:rsidRDefault="00D602D6" w:rsidP="00D602D6">
      <w:pPr>
        <w:pStyle w:val="af6"/>
      </w:pPr>
      <w:r>
        <w:t>@Provider</w:t>
      </w:r>
    </w:p>
    <w:p w14:paraId="659234CC" w14:textId="77777777" w:rsidR="00D602D6" w:rsidRDefault="00D602D6" w:rsidP="00D602D6">
      <w:pPr>
        <w:pStyle w:val="af6"/>
      </w:pPr>
      <w:r>
        <w:t>public class BusinessExceptionMapper implements ExceptionMapper&lt;BusinessException&gt; {</w:t>
      </w:r>
    </w:p>
    <w:p w14:paraId="35005D83" w14:textId="77777777" w:rsidR="00D602D6" w:rsidRDefault="00D602D6" w:rsidP="00D602D6">
      <w:pPr>
        <w:pStyle w:val="af6"/>
      </w:pPr>
    </w:p>
    <w:p w14:paraId="6A10378A" w14:textId="77777777" w:rsidR="00D602D6" w:rsidRDefault="00D602D6" w:rsidP="00D602D6">
      <w:pPr>
        <w:pStyle w:val="af6"/>
      </w:pPr>
      <w:r>
        <w:t xml:space="preserve">    @Override</w:t>
      </w:r>
    </w:p>
    <w:p w14:paraId="0B2F97E1" w14:textId="77777777" w:rsidR="00D602D6" w:rsidRDefault="00D602D6" w:rsidP="00D602D6">
      <w:pPr>
        <w:pStyle w:val="af6"/>
      </w:pPr>
      <w:r>
        <w:t xml:space="preserve">    public Response toResponse(BusinessException exception) {</w:t>
      </w:r>
    </w:p>
    <w:p w14:paraId="3BE2580C" w14:textId="77777777" w:rsidR="00D602D6" w:rsidRDefault="00D602D6" w:rsidP="00D602D6">
      <w:pPr>
        <w:pStyle w:val="af6"/>
      </w:pPr>
      <w:r>
        <w:t xml:space="preserve">        ErrorModel errorModel = new ErrorModel(Arrays.asList(exception.getMessage()));</w:t>
      </w:r>
    </w:p>
    <w:p w14:paraId="75589EDF" w14:textId="176FEB40" w:rsidR="00D602D6" w:rsidRDefault="00D602D6" w:rsidP="00D602D6">
      <w:pPr>
        <w:pStyle w:val="af6"/>
      </w:pPr>
      <w:r>
        <w:t xml:space="preserve">        return Response.status(Response.Status.</w:t>
      </w:r>
      <w:ins w:id="932" w:author="Maki Toshiaki" w:date="2013-08-17T08:30:00Z">
        <w:r w:rsidR="00056525">
          <w:t>CONFLICT</w:t>
        </w:r>
      </w:ins>
      <w:del w:id="933" w:author="Maki Toshiaki" w:date="2013-08-17T08:30:00Z">
        <w:r w:rsidDel="00056525">
          <w:delText>NOT_ACCEPTABLE</w:delText>
        </w:r>
      </w:del>
      <w:r>
        <w:t>)</w:t>
      </w:r>
    </w:p>
    <w:p w14:paraId="63D3BB09" w14:textId="77777777" w:rsidR="00D602D6" w:rsidRDefault="00D602D6" w:rsidP="00D602D6">
      <w:pPr>
        <w:pStyle w:val="af6"/>
      </w:pPr>
      <w:r>
        <w:t xml:space="preserve">                .entity(errorModel).build();</w:t>
      </w:r>
    </w:p>
    <w:p w14:paraId="4CBB2302" w14:textId="77777777" w:rsidR="00D602D6" w:rsidRDefault="00D602D6" w:rsidP="00D602D6">
      <w:pPr>
        <w:pStyle w:val="af6"/>
      </w:pPr>
      <w:r>
        <w:t xml:space="preserve">    }</w:t>
      </w:r>
    </w:p>
    <w:p w14:paraId="7DA8E72D" w14:textId="423ADC4B" w:rsidR="00D602D6" w:rsidRDefault="00D602D6" w:rsidP="00D602D6">
      <w:pPr>
        <w:pStyle w:val="af6"/>
      </w:pPr>
      <w:r>
        <w:t>}</w:t>
      </w:r>
    </w:p>
    <w:p w14:paraId="37B9A529" w14:textId="77777777" w:rsidR="00A02D5C" w:rsidRDefault="00A02D5C" w:rsidP="00A02D5C"/>
    <w:p w14:paraId="2D0891CF" w14:textId="5D058E6A" w:rsidR="00831DF3" w:rsidRDefault="00E05277" w:rsidP="00A02D5C">
      <w:pPr>
        <w:rPr>
          <w:ins w:id="934" w:author="Maki Toshiaki" w:date="2013-08-17T08:31:00Z"/>
        </w:rPr>
      </w:pPr>
      <w:r>
        <w:rPr>
          <w:rFonts w:hint="eastAsia"/>
        </w:rPr>
        <w:t>未完了の</w:t>
      </w:r>
      <w:r>
        <w:t>Todo</w:t>
      </w:r>
      <w:r>
        <w:rPr>
          <w:rFonts w:hint="eastAsia"/>
        </w:rPr>
        <w:t>が６件以上になるように</w:t>
      </w:r>
      <w:r>
        <w:t>POST</w:t>
      </w:r>
      <w:r>
        <w:rPr>
          <w:rFonts w:hint="eastAsia"/>
        </w:rPr>
        <w:t>を繰り返すと</w:t>
      </w:r>
      <w:r>
        <w:t>40</w:t>
      </w:r>
      <w:ins w:id="935" w:author="Maki Toshiaki" w:date="2013-08-17T08:30:00Z">
        <w:r w:rsidR="005E3913">
          <w:t>9</w:t>
        </w:r>
      </w:ins>
      <w:del w:id="936" w:author="Maki Toshiaki" w:date="2013-08-17T08:30:00Z">
        <w:r w:rsidDel="005E3913">
          <w:delText>6</w:delText>
        </w:r>
      </w:del>
      <w:r>
        <w:rPr>
          <w:rFonts w:hint="eastAsia"/>
        </w:rPr>
        <w:t>エラーで</w:t>
      </w:r>
      <w:r>
        <w:t>E001</w:t>
      </w:r>
      <w:r>
        <w:rPr>
          <w:rFonts w:hint="eastAsia"/>
        </w:rPr>
        <w:t>のエラーメッセージが返却される。</w:t>
      </w:r>
    </w:p>
    <w:p w14:paraId="75E949E0" w14:textId="7D1A3624" w:rsidR="00F74CA1" w:rsidDel="00F74CA1" w:rsidRDefault="00F74CA1" w:rsidP="00A02D5C">
      <w:pPr>
        <w:rPr>
          <w:del w:id="937" w:author="Maki Toshiaki" w:date="2013-08-17T08:32:00Z"/>
        </w:rPr>
      </w:pPr>
      <w:ins w:id="938" w:author="Maki Toshiaki" w:date="2013-08-17T08:31:00Z">
        <w:r>
          <w:rPr>
            <w:noProof/>
          </w:rPr>
          <w:drawing>
            <wp:inline distT="0" distB="0" distL="0" distR="0" wp14:anchorId="49A630BC" wp14:editId="42BD934C">
              <wp:extent cx="4319905" cy="1992120"/>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9905" cy="1992120"/>
                      </a:xfrm>
                      <a:prstGeom prst="rect">
                        <a:avLst/>
                      </a:prstGeom>
                      <a:noFill/>
                      <a:ln>
                        <a:noFill/>
                      </a:ln>
                    </pic:spPr>
                  </pic:pic>
                </a:graphicData>
              </a:graphic>
            </wp:inline>
          </w:drawing>
        </w:r>
      </w:ins>
    </w:p>
    <w:p w14:paraId="6801D4FB" w14:textId="7DC8A9D7" w:rsidR="00A02D5C" w:rsidRPr="00A02D5C" w:rsidRDefault="000606F1" w:rsidP="00A02D5C">
      <w:del w:id="939" w:author="Maki Toshiaki" w:date="2013-08-17T08:32:00Z">
        <w:r w:rsidDel="00F74CA1">
          <w:rPr>
            <w:noProof/>
          </w:rPr>
          <w:drawing>
            <wp:inline distT="0" distB="0" distL="0" distR="0" wp14:anchorId="5A4EFCD2" wp14:editId="16289824">
              <wp:extent cx="4319905" cy="2100321"/>
              <wp:effectExtent l="0" t="0" r="0" b="8255"/>
              <wp:docPr id="195"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9905" cy="2100321"/>
                      </a:xfrm>
                      <a:prstGeom prst="rect">
                        <a:avLst/>
                      </a:prstGeom>
                      <a:noFill/>
                      <a:ln>
                        <a:noFill/>
                      </a:ln>
                    </pic:spPr>
                  </pic:pic>
                </a:graphicData>
              </a:graphic>
            </wp:inline>
          </w:drawing>
        </w:r>
      </w:del>
    </w:p>
    <w:p w14:paraId="05B1754E" w14:textId="77777777" w:rsidR="006D3274" w:rsidRDefault="006D3274" w:rsidP="00637324"/>
    <w:p w14:paraId="70B75036" w14:textId="77777777" w:rsidR="00933902" w:rsidRDefault="00933902" w:rsidP="00E321A9"/>
    <w:p w14:paraId="1B81B123" w14:textId="6EF41DDE" w:rsidR="00E77E8C" w:rsidRDefault="00031C65" w:rsidP="00E77E8C">
      <w:pPr>
        <w:pStyle w:val="3"/>
      </w:pPr>
      <w:bookmarkStart w:id="940" w:name="_Toc238348477"/>
      <w:r>
        <w:t>PUT Todo</w:t>
      </w:r>
      <w:bookmarkEnd w:id="940"/>
    </w:p>
    <w:p w14:paraId="35C5F372" w14:textId="0EADA4C5" w:rsidR="00A746B6" w:rsidRDefault="00B424B8" w:rsidP="00A746B6">
      <w:r>
        <w:t>PUT Todo(</w:t>
      </w:r>
      <w:r>
        <w:rPr>
          <w:rFonts w:hint="eastAsia"/>
        </w:rPr>
        <w:t>１件</w:t>
      </w:r>
      <w:r w:rsidR="00837D05">
        <w:rPr>
          <w:rFonts w:hint="eastAsia"/>
        </w:rPr>
        <w:t>更新</w:t>
      </w:r>
      <w:r>
        <w:t>)</w:t>
      </w:r>
      <w:r>
        <w:rPr>
          <w:rFonts w:hint="eastAsia"/>
        </w:rPr>
        <w:t>を実装する。</w:t>
      </w:r>
    </w:p>
    <w:p w14:paraId="0619249D" w14:textId="77777777" w:rsidR="00A746B6" w:rsidRDefault="00A746B6" w:rsidP="00A746B6">
      <w:pPr>
        <w:pStyle w:val="4"/>
      </w:pPr>
      <w:r>
        <w:t>TodoResource</w:t>
      </w:r>
      <w:r>
        <w:rPr>
          <w:rFonts w:hint="eastAsia"/>
        </w:rPr>
        <w:t>の修正</w:t>
      </w:r>
    </w:p>
    <w:p w14:paraId="6D93655B" w14:textId="5CBB70C6" w:rsidR="00E321A9" w:rsidRDefault="00837D05" w:rsidP="00E321A9">
      <w:r>
        <w:t>putTodo</w:t>
      </w:r>
      <w:r>
        <w:rPr>
          <w:rFonts w:hint="eastAsia"/>
        </w:rPr>
        <w:t>メソッドを作成し、完了処理を実装する。</w:t>
      </w:r>
    </w:p>
    <w:p w14:paraId="5F2250CE" w14:textId="77777777" w:rsidR="003606D3" w:rsidRDefault="003606D3" w:rsidP="003606D3">
      <w:pPr>
        <w:pStyle w:val="af6"/>
      </w:pPr>
      <w:r>
        <w:t>package todo.app.todo;</w:t>
      </w:r>
    </w:p>
    <w:p w14:paraId="4282C694" w14:textId="77777777" w:rsidR="003606D3" w:rsidRDefault="003606D3" w:rsidP="003606D3">
      <w:pPr>
        <w:pStyle w:val="af6"/>
      </w:pPr>
    </w:p>
    <w:p w14:paraId="2E08EA24" w14:textId="77777777" w:rsidR="003606D3" w:rsidRDefault="003606D3" w:rsidP="003606D3">
      <w:pPr>
        <w:pStyle w:val="af6"/>
      </w:pPr>
      <w:r>
        <w:t>import java.net.URI;</w:t>
      </w:r>
    </w:p>
    <w:p w14:paraId="270B40C5" w14:textId="77777777" w:rsidR="003606D3" w:rsidRDefault="003606D3" w:rsidP="003606D3">
      <w:pPr>
        <w:pStyle w:val="af6"/>
      </w:pPr>
      <w:r>
        <w:t>import java.util.List;</w:t>
      </w:r>
    </w:p>
    <w:p w14:paraId="75C0894C" w14:textId="77777777" w:rsidR="003606D3" w:rsidRDefault="003606D3" w:rsidP="003606D3">
      <w:pPr>
        <w:pStyle w:val="af6"/>
      </w:pPr>
      <w:r>
        <w:t>import javax.ejb.EJB;</w:t>
      </w:r>
    </w:p>
    <w:p w14:paraId="7660309A" w14:textId="77777777" w:rsidR="003606D3" w:rsidRDefault="003606D3" w:rsidP="003606D3">
      <w:pPr>
        <w:pStyle w:val="af6"/>
      </w:pPr>
      <w:r>
        <w:t>import javax.ws.rs.GET;</w:t>
      </w:r>
    </w:p>
    <w:p w14:paraId="633577DC" w14:textId="77777777" w:rsidR="003606D3" w:rsidRDefault="003606D3" w:rsidP="003606D3">
      <w:pPr>
        <w:pStyle w:val="af6"/>
      </w:pPr>
      <w:r>
        <w:t>import javax.ws.rs.POST;</w:t>
      </w:r>
    </w:p>
    <w:p w14:paraId="15440CC4" w14:textId="77777777" w:rsidR="003606D3" w:rsidRDefault="003606D3" w:rsidP="003606D3">
      <w:pPr>
        <w:pStyle w:val="af6"/>
      </w:pPr>
      <w:r w:rsidRPr="003606D3">
        <w:rPr>
          <w:highlight w:val="yellow"/>
        </w:rPr>
        <w:t>import javax.ws.rs.PUT;</w:t>
      </w:r>
    </w:p>
    <w:p w14:paraId="6EAA6682" w14:textId="77777777" w:rsidR="003606D3" w:rsidRDefault="003606D3" w:rsidP="003606D3">
      <w:pPr>
        <w:pStyle w:val="af6"/>
      </w:pPr>
      <w:r>
        <w:t>import javax.ws.rs.Path;</w:t>
      </w:r>
    </w:p>
    <w:p w14:paraId="1A2B88FB" w14:textId="77777777" w:rsidR="003606D3" w:rsidRDefault="003606D3" w:rsidP="003606D3">
      <w:pPr>
        <w:pStyle w:val="af6"/>
      </w:pPr>
      <w:r>
        <w:t>import javax.ws.rs.PathParam;</w:t>
      </w:r>
    </w:p>
    <w:p w14:paraId="1332D37D" w14:textId="77777777" w:rsidR="003606D3" w:rsidRDefault="003606D3" w:rsidP="003606D3">
      <w:pPr>
        <w:pStyle w:val="af6"/>
      </w:pPr>
      <w:r>
        <w:t>import javax.ws.rs.Produces;</w:t>
      </w:r>
    </w:p>
    <w:p w14:paraId="1FE80EC5" w14:textId="77777777" w:rsidR="003606D3" w:rsidRDefault="003606D3" w:rsidP="003606D3">
      <w:pPr>
        <w:pStyle w:val="af6"/>
      </w:pPr>
      <w:r>
        <w:t>import javax.ws.rs.core.Context;</w:t>
      </w:r>
    </w:p>
    <w:p w14:paraId="248B636D" w14:textId="77777777" w:rsidR="003606D3" w:rsidRDefault="003606D3" w:rsidP="003606D3">
      <w:pPr>
        <w:pStyle w:val="af6"/>
      </w:pPr>
      <w:r>
        <w:t>import javax.ws.rs.core.MediaType;</w:t>
      </w:r>
    </w:p>
    <w:p w14:paraId="1272077F" w14:textId="77777777" w:rsidR="003606D3" w:rsidRDefault="003606D3" w:rsidP="003606D3">
      <w:pPr>
        <w:pStyle w:val="af6"/>
      </w:pPr>
      <w:r>
        <w:t>import javax.ws.rs.core.Response;</w:t>
      </w:r>
    </w:p>
    <w:p w14:paraId="3B963DC6" w14:textId="77777777" w:rsidR="003606D3" w:rsidRDefault="003606D3" w:rsidP="003606D3">
      <w:pPr>
        <w:pStyle w:val="af6"/>
      </w:pPr>
      <w:r>
        <w:t>import javax.ws.rs.core.UriInfo;</w:t>
      </w:r>
    </w:p>
    <w:p w14:paraId="0DCC95F9" w14:textId="77777777" w:rsidR="003606D3" w:rsidRDefault="003606D3" w:rsidP="003606D3">
      <w:pPr>
        <w:pStyle w:val="af6"/>
      </w:pPr>
      <w:r>
        <w:t>import todo.domain.model.Todo;</w:t>
      </w:r>
    </w:p>
    <w:p w14:paraId="7CA2180B" w14:textId="77777777" w:rsidR="003606D3" w:rsidRDefault="003606D3" w:rsidP="003606D3">
      <w:pPr>
        <w:pStyle w:val="af6"/>
      </w:pPr>
      <w:r>
        <w:t>import todo.domain.service.todo.TodoService;</w:t>
      </w:r>
    </w:p>
    <w:p w14:paraId="71814CBD" w14:textId="77777777" w:rsidR="003606D3" w:rsidRDefault="003606D3" w:rsidP="003606D3">
      <w:pPr>
        <w:pStyle w:val="af6"/>
      </w:pPr>
    </w:p>
    <w:p w14:paraId="0869DA7C" w14:textId="77777777" w:rsidR="003606D3" w:rsidRDefault="003606D3" w:rsidP="003606D3">
      <w:pPr>
        <w:pStyle w:val="af6"/>
      </w:pPr>
      <w:r>
        <w:t>@Path("todos")</w:t>
      </w:r>
    </w:p>
    <w:p w14:paraId="5FEF8935" w14:textId="77777777" w:rsidR="003606D3" w:rsidRDefault="003606D3" w:rsidP="003606D3">
      <w:pPr>
        <w:pStyle w:val="af6"/>
      </w:pPr>
      <w:r>
        <w:t>public class TodoResource {</w:t>
      </w:r>
    </w:p>
    <w:p w14:paraId="036F9F02" w14:textId="77777777" w:rsidR="003606D3" w:rsidRDefault="003606D3" w:rsidP="003606D3">
      <w:pPr>
        <w:pStyle w:val="af6"/>
      </w:pPr>
    </w:p>
    <w:p w14:paraId="6C33C0A7" w14:textId="77777777" w:rsidR="003606D3" w:rsidRDefault="003606D3" w:rsidP="003606D3">
      <w:pPr>
        <w:pStyle w:val="af6"/>
      </w:pPr>
      <w:r>
        <w:t xml:space="preserve">    @EJB</w:t>
      </w:r>
    </w:p>
    <w:p w14:paraId="1872B7F6" w14:textId="77777777" w:rsidR="003606D3" w:rsidRDefault="003606D3" w:rsidP="003606D3">
      <w:pPr>
        <w:pStyle w:val="af6"/>
      </w:pPr>
      <w:r>
        <w:t xml:space="preserve">    protected TodoService todoService;</w:t>
      </w:r>
    </w:p>
    <w:p w14:paraId="0408246C" w14:textId="77777777" w:rsidR="003606D3" w:rsidRDefault="003606D3" w:rsidP="003606D3">
      <w:pPr>
        <w:pStyle w:val="af6"/>
      </w:pPr>
    </w:p>
    <w:p w14:paraId="476A04B9" w14:textId="77777777" w:rsidR="003606D3" w:rsidRDefault="003606D3" w:rsidP="003606D3">
      <w:pPr>
        <w:pStyle w:val="af6"/>
      </w:pPr>
      <w:r>
        <w:t xml:space="preserve">    @GET</w:t>
      </w:r>
    </w:p>
    <w:p w14:paraId="4943FD9B" w14:textId="77777777" w:rsidR="003606D3" w:rsidRDefault="003606D3" w:rsidP="003606D3">
      <w:pPr>
        <w:pStyle w:val="af6"/>
      </w:pPr>
      <w:r>
        <w:t xml:space="preserve">    @Produces(MediaType.APPLICATION_JSON)</w:t>
      </w:r>
    </w:p>
    <w:p w14:paraId="5064F953" w14:textId="77777777" w:rsidR="003606D3" w:rsidRDefault="003606D3" w:rsidP="003606D3">
      <w:pPr>
        <w:pStyle w:val="af6"/>
      </w:pPr>
      <w:r>
        <w:t xml:space="preserve">    public List&lt;Todo&gt; getTodos() {</w:t>
      </w:r>
    </w:p>
    <w:p w14:paraId="4CBDD312" w14:textId="77777777" w:rsidR="003606D3" w:rsidRDefault="003606D3" w:rsidP="003606D3">
      <w:pPr>
        <w:pStyle w:val="af6"/>
      </w:pPr>
      <w:r>
        <w:t xml:space="preserve">        return todoService.findAll();</w:t>
      </w:r>
    </w:p>
    <w:p w14:paraId="2957454A" w14:textId="77777777" w:rsidR="003606D3" w:rsidRDefault="003606D3" w:rsidP="003606D3">
      <w:pPr>
        <w:pStyle w:val="af6"/>
      </w:pPr>
      <w:r>
        <w:t xml:space="preserve">    }</w:t>
      </w:r>
    </w:p>
    <w:p w14:paraId="1409E301" w14:textId="77777777" w:rsidR="003606D3" w:rsidRDefault="003606D3" w:rsidP="003606D3">
      <w:pPr>
        <w:pStyle w:val="af6"/>
      </w:pPr>
    </w:p>
    <w:p w14:paraId="5A565CE7" w14:textId="77777777" w:rsidR="003606D3" w:rsidRDefault="003606D3" w:rsidP="003606D3">
      <w:pPr>
        <w:pStyle w:val="af6"/>
      </w:pPr>
      <w:r>
        <w:t xml:space="preserve">    @GET</w:t>
      </w:r>
    </w:p>
    <w:p w14:paraId="3E36E4F5" w14:textId="77777777" w:rsidR="003606D3" w:rsidRDefault="003606D3" w:rsidP="003606D3">
      <w:pPr>
        <w:pStyle w:val="af6"/>
      </w:pPr>
      <w:r>
        <w:t xml:space="preserve">    @Path("{todoId}")</w:t>
      </w:r>
    </w:p>
    <w:p w14:paraId="5AFA5914" w14:textId="77777777" w:rsidR="003606D3" w:rsidRDefault="003606D3" w:rsidP="003606D3">
      <w:pPr>
        <w:pStyle w:val="af6"/>
      </w:pPr>
      <w:r>
        <w:t xml:space="preserve">    @Produces(MediaType.APPLICATION_JSON)</w:t>
      </w:r>
    </w:p>
    <w:p w14:paraId="51383872" w14:textId="77777777" w:rsidR="003606D3" w:rsidRDefault="003606D3" w:rsidP="003606D3">
      <w:pPr>
        <w:pStyle w:val="af6"/>
      </w:pPr>
      <w:r>
        <w:t xml:space="preserve">    public Todo getTodo(@PathParam("todoId") Integer todoId) {</w:t>
      </w:r>
    </w:p>
    <w:p w14:paraId="74DA41A1" w14:textId="77777777" w:rsidR="003606D3" w:rsidRDefault="003606D3" w:rsidP="003606D3">
      <w:pPr>
        <w:pStyle w:val="af6"/>
      </w:pPr>
      <w:r>
        <w:t xml:space="preserve">        return todoService.findOne(todoId);</w:t>
      </w:r>
    </w:p>
    <w:p w14:paraId="7414C3FB" w14:textId="77777777" w:rsidR="003606D3" w:rsidRDefault="003606D3" w:rsidP="003606D3">
      <w:pPr>
        <w:pStyle w:val="af6"/>
      </w:pPr>
      <w:r>
        <w:t xml:space="preserve">    }</w:t>
      </w:r>
    </w:p>
    <w:p w14:paraId="5BAF762F" w14:textId="77777777" w:rsidR="003606D3" w:rsidRDefault="003606D3" w:rsidP="003606D3">
      <w:pPr>
        <w:pStyle w:val="af6"/>
      </w:pPr>
    </w:p>
    <w:p w14:paraId="7555C89B" w14:textId="77777777" w:rsidR="003606D3" w:rsidRDefault="003606D3" w:rsidP="003606D3">
      <w:pPr>
        <w:pStyle w:val="af6"/>
      </w:pPr>
      <w:r>
        <w:t xml:space="preserve">    @POST</w:t>
      </w:r>
    </w:p>
    <w:p w14:paraId="76FDD2D9" w14:textId="77777777" w:rsidR="003606D3" w:rsidRDefault="003606D3" w:rsidP="003606D3">
      <w:pPr>
        <w:pStyle w:val="af6"/>
      </w:pPr>
      <w:r>
        <w:t xml:space="preserve">    @Produces(MediaType.APPLICATION_JSON)</w:t>
      </w:r>
    </w:p>
    <w:p w14:paraId="028EC872" w14:textId="77777777" w:rsidR="003606D3" w:rsidRDefault="003606D3" w:rsidP="003606D3">
      <w:pPr>
        <w:pStyle w:val="af6"/>
      </w:pPr>
      <w:r>
        <w:t xml:space="preserve">    public Response postTodos(Todo todo, @Context UriInfo uriInfo) {</w:t>
      </w:r>
    </w:p>
    <w:p w14:paraId="3AAC6966" w14:textId="77777777" w:rsidR="003606D3" w:rsidRDefault="003606D3" w:rsidP="003606D3">
      <w:pPr>
        <w:pStyle w:val="af6"/>
      </w:pPr>
      <w:r>
        <w:t xml:space="preserve">        Todo createdTodo = todoService.create(todo);</w:t>
      </w:r>
    </w:p>
    <w:p w14:paraId="03543970" w14:textId="77777777" w:rsidR="003606D3" w:rsidRDefault="003606D3" w:rsidP="003606D3">
      <w:pPr>
        <w:pStyle w:val="af6"/>
      </w:pPr>
      <w:r>
        <w:t xml:space="preserve">        Integer todoId = createdTodo.getTodoId();</w:t>
      </w:r>
    </w:p>
    <w:p w14:paraId="512C3DD3" w14:textId="77777777" w:rsidR="003606D3" w:rsidRDefault="003606D3" w:rsidP="003606D3">
      <w:pPr>
        <w:pStyle w:val="af6"/>
      </w:pPr>
      <w:r>
        <w:t xml:space="preserve">        URI newUri = uriInfo.getRequestUriBuilder()</w:t>
      </w:r>
    </w:p>
    <w:p w14:paraId="294CB414" w14:textId="77777777" w:rsidR="003606D3" w:rsidRDefault="003606D3" w:rsidP="003606D3">
      <w:pPr>
        <w:pStyle w:val="af6"/>
      </w:pPr>
      <w:r>
        <w:t xml:space="preserve">                .path(todoId.toString()).build();</w:t>
      </w:r>
    </w:p>
    <w:p w14:paraId="7EA5275F" w14:textId="77777777" w:rsidR="003606D3" w:rsidRDefault="003606D3" w:rsidP="003606D3">
      <w:pPr>
        <w:pStyle w:val="af6"/>
      </w:pPr>
      <w:r>
        <w:t xml:space="preserve">        return Response.created(newUri).entity(createdTodo).build();</w:t>
      </w:r>
    </w:p>
    <w:p w14:paraId="20E46BFD" w14:textId="77777777" w:rsidR="003606D3" w:rsidRDefault="003606D3" w:rsidP="003606D3">
      <w:pPr>
        <w:pStyle w:val="af6"/>
      </w:pPr>
      <w:r>
        <w:t xml:space="preserve">    }</w:t>
      </w:r>
    </w:p>
    <w:p w14:paraId="760F81C7" w14:textId="77777777" w:rsidR="003606D3" w:rsidRDefault="003606D3" w:rsidP="003606D3">
      <w:pPr>
        <w:pStyle w:val="af6"/>
      </w:pPr>
    </w:p>
    <w:p w14:paraId="4BF2AA53" w14:textId="5726E355" w:rsidR="003606D3" w:rsidRPr="003606D3" w:rsidRDefault="003606D3" w:rsidP="003606D3">
      <w:pPr>
        <w:pStyle w:val="af6"/>
        <w:rPr>
          <w:highlight w:val="yellow"/>
        </w:rPr>
      </w:pPr>
      <w:r>
        <w:t xml:space="preserve">    </w:t>
      </w:r>
      <w:r w:rsidRPr="003606D3">
        <w:rPr>
          <w:highlight w:val="yellow"/>
        </w:rPr>
        <w:t>@PUT</w:t>
      </w:r>
      <w:r w:rsidR="008C5BF7">
        <w:rPr>
          <w:highlight w:val="yellow"/>
        </w:rPr>
        <w:t xml:space="preserve"> // (1)</w:t>
      </w:r>
    </w:p>
    <w:p w14:paraId="377D15E2" w14:textId="77777777" w:rsidR="003606D3" w:rsidRPr="003606D3" w:rsidRDefault="003606D3" w:rsidP="003606D3">
      <w:pPr>
        <w:pStyle w:val="af6"/>
        <w:rPr>
          <w:highlight w:val="yellow"/>
        </w:rPr>
      </w:pPr>
      <w:r w:rsidRPr="003606D3">
        <w:rPr>
          <w:highlight w:val="yellow"/>
        </w:rPr>
        <w:t xml:space="preserve">    @Path("{todoId}")</w:t>
      </w:r>
    </w:p>
    <w:p w14:paraId="54BD4FE0" w14:textId="77777777" w:rsidR="003606D3" w:rsidRPr="003606D3" w:rsidRDefault="003606D3" w:rsidP="003606D3">
      <w:pPr>
        <w:pStyle w:val="af6"/>
        <w:rPr>
          <w:highlight w:val="yellow"/>
        </w:rPr>
      </w:pPr>
      <w:r w:rsidRPr="003606D3">
        <w:rPr>
          <w:highlight w:val="yellow"/>
        </w:rPr>
        <w:t xml:space="preserve">    @Produces(MediaType.APPLICATION_JSON)</w:t>
      </w:r>
    </w:p>
    <w:p w14:paraId="7DAE16DE" w14:textId="2E6ECD54" w:rsidR="003606D3" w:rsidRPr="003606D3" w:rsidRDefault="00031C65" w:rsidP="003606D3">
      <w:pPr>
        <w:pStyle w:val="af6"/>
        <w:rPr>
          <w:highlight w:val="yellow"/>
        </w:rPr>
      </w:pPr>
      <w:r>
        <w:rPr>
          <w:highlight w:val="yellow"/>
        </w:rPr>
        <w:t xml:space="preserve">    public Todo putTodo</w:t>
      </w:r>
      <w:r w:rsidR="003606D3" w:rsidRPr="003606D3">
        <w:rPr>
          <w:highlight w:val="yellow"/>
        </w:rPr>
        <w:t>(@PathParam("todoId") Integer todoId) {</w:t>
      </w:r>
    </w:p>
    <w:p w14:paraId="1AB04254" w14:textId="77777777" w:rsidR="003606D3" w:rsidRPr="003606D3" w:rsidRDefault="003606D3" w:rsidP="003606D3">
      <w:pPr>
        <w:pStyle w:val="af6"/>
        <w:rPr>
          <w:highlight w:val="yellow"/>
        </w:rPr>
      </w:pPr>
      <w:r w:rsidRPr="003606D3">
        <w:rPr>
          <w:highlight w:val="yellow"/>
        </w:rPr>
        <w:t xml:space="preserve">        Todo todo = todoService.finish(todoId);</w:t>
      </w:r>
    </w:p>
    <w:p w14:paraId="76ED57C5" w14:textId="77777777" w:rsidR="003606D3" w:rsidRPr="003606D3" w:rsidRDefault="003606D3" w:rsidP="003606D3">
      <w:pPr>
        <w:pStyle w:val="af6"/>
        <w:rPr>
          <w:highlight w:val="yellow"/>
        </w:rPr>
      </w:pPr>
      <w:r w:rsidRPr="003606D3">
        <w:rPr>
          <w:highlight w:val="yellow"/>
        </w:rPr>
        <w:t xml:space="preserve">        return todo;</w:t>
      </w:r>
    </w:p>
    <w:p w14:paraId="0A4D16CF" w14:textId="77777777" w:rsidR="003606D3" w:rsidRDefault="003606D3" w:rsidP="003606D3">
      <w:pPr>
        <w:pStyle w:val="af6"/>
      </w:pPr>
      <w:r w:rsidRPr="003606D3">
        <w:rPr>
          <w:highlight w:val="yellow"/>
        </w:rPr>
        <w:t xml:space="preserve">    }</w:t>
      </w:r>
    </w:p>
    <w:p w14:paraId="059DE318" w14:textId="4A70A897" w:rsidR="00E77E8C" w:rsidRDefault="003606D3" w:rsidP="003606D3">
      <w:pPr>
        <w:pStyle w:val="af6"/>
      </w:pPr>
      <w:r>
        <w:t>}</w:t>
      </w:r>
    </w:p>
    <w:p w14:paraId="76DA5409" w14:textId="77777777" w:rsidR="003606D3" w:rsidRDefault="003606D3" w:rsidP="00E321A9"/>
    <w:tbl>
      <w:tblPr>
        <w:tblStyle w:val="a5"/>
        <w:tblW w:w="0" w:type="auto"/>
        <w:tblLook w:val="04A0" w:firstRow="1" w:lastRow="0" w:firstColumn="1" w:lastColumn="0" w:noHBand="0" w:noVBand="1"/>
      </w:tblPr>
      <w:tblGrid>
        <w:gridCol w:w="675"/>
        <w:gridCol w:w="6326"/>
      </w:tblGrid>
      <w:tr w:rsidR="004D41D9" w14:paraId="2C2F31F2" w14:textId="77777777" w:rsidTr="002061B0">
        <w:tc>
          <w:tcPr>
            <w:tcW w:w="675" w:type="dxa"/>
          </w:tcPr>
          <w:p w14:paraId="19437260" w14:textId="77777777" w:rsidR="004D41D9" w:rsidRDefault="004D41D9" w:rsidP="002061B0">
            <w:r>
              <w:rPr>
                <w:rFonts w:hint="eastAsia"/>
              </w:rPr>
              <w:t>項番</w:t>
            </w:r>
          </w:p>
        </w:tc>
        <w:tc>
          <w:tcPr>
            <w:tcW w:w="6326" w:type="dxa"/>
          </w:tcPr>
          <w:p w14:paraId="4B879A17" w14:textId="77777777" w:rsidR="004D41D9" w:rsidRDefault="004D41D9" w:rsidP="002061B0">
            <w:r>
              <w:rPr>
                <w:rFonts w:hint="eastAsia"/>
              </w:rPr>
              <w:t>説明</w:t>
            </w:r>
          </w:p>
        </w:tc>
      </w:tr>
      <w:tr w:rsidR="004D41D9" w14:paraId="2486147B" w14:textId="77777777" w:rsidTr="002061B0">
        <w:tc>
          <w:tcPr>
            <w:tcW w:w="675" w:type="dxa"/>
          </w:tcPr>
          <w:p w14:paraId="299BDAF2" w14:textId="77777777" w:rsidR="004D41D9" w:rsidRDefault="004D41D9" w:rsidP="002061B0">
            <w:r>
              <w:t>(1)</w:t>
            </w:r>
          </w:p>
        </w:tc>
        <w:tc>
          <w:tcPr>
            <w:tcW w:w="6326" w:type="dxa"/>
          </w:tcPr>
          <w:p w14:paraId="5B2B3B12" w14:textId="5CF2B1A3" w:rsidR="004D41D9" w:rsidRDefault="008C5BF7" w:rsidP="002061B0">
            <w:r>
              <w:t>@PUT</w:t>
            </w:r>
            <w:r>
              <w:rPr>
                <w:rFonts w:hint="eastAsia"/>
              </w:rPr>
              <w:t>アノテーションを付けることで</w:t>
            </w:r>
            <w:r>
              <w:t>putTodo</w:t>
            </w:r>
            <w:r>
              <w:rPr>
                <w:rFonts w:hint="eastAsia"/>
              </w:rPr>
              <w:t>メソッドが</w:t>
            </w:r>
            <w:r>
              <w:t>HTTP</w:t>
            </w:r>
            <w:r>
              <w:rPr>
                <w:rFonts w:hint="eastAsia"/>
              </w:rPr>
              <w:t>メソッドの</w:t>
            </w:r>
            <w:r>
              <w:t>PUT</w:t>
            </w:r>
            <w:r>
              <w:rPr>
                <w:rFonts w:hint="eastAsia"/>
              </w:rPr>
              <w:t>に対応していることを示す。</w:t>
            </w:r>
          </w:p>
        </w:tc>
      </w:tr>
    </w:tbl>
    <w:p w14:paraId="2571C947" w14:textId="77777777" w:rsidR="004D41D9" w:rsidRDefault="004D41D9" w:rsidP="00E321A9"/>
    <w:p w14:paraId="4EBEF888" w14:textId="77777777" w:rsidR="00794755" w:rsidRDefault="00794755" w:rsidP="00794755">
      <w:r>
        <w:t>Dev HTTP Client</w:t>
      </w:r>
      <w:r>
        <w:rPr>
          <w:rFonts w:hint="eastAsia"/>
        </w:rPr>
        <w:t>を開いて</w:t>
      </w:r>
      <w:r>
        <w:t>URL</w:t>
      </w:r>
    </w:p>
    <w:p w14:paraId="0F51648F" w14:textId="3FAEF915" w:rsidR="00794755" w:rsidRDefault="00794755" w:rsidP="00794755">
      <w:r>
        <w:t>“localhost:8080/todo/webresources/todos/XXXX”</w:t>
      </w:r>
      <w:r>
        <w:rPr>
          <w:rFonts w:hint="eastAsia"/>
        </w:rPr>
        <w:t>、メソッドに</w:t>
      </w:r>
      <w:r>
        <w:t>PUT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E34042F" w14:textId="0EC71017" w:rsidR="00C6673B" w:rsidRDefault="00C6673B" w:rsidP="00794755">
      <w:r>
        <w:rPr>
          <w:rFonts w:hint="eastAsia"/>
        </w:rPr>
        <w:t>更新された</w:t>
      </w:r>
      <w:r>
        <w:t>Todo</w:t>
      </w:r>
      <w:r>
        <w:rPr>
          <w:rFonts w:hint="eastAsia"/>
        </w:rPr>
        <w:t>の</w:t>
      </w:r>
      <w:r>
        <w:t>JSON</w:t>
      </w:r>
      <w:r>
        <w:rPr>
          <w:rFonts w:hint="eastAsia"/>
        </w:rPr>
        <w:t>が返却される。</w:t>
      </w:r>
      <w:r>
        <w:t>finished</w:t>
      </w:r>
      <w:r>
        <w:rPr>
          <w:rFonts w:hint="eastAsia"/>
        </w:rPr>
        <w:t>が</w:t>
      </w:r>
      <w:r>
        <w:t>true</w:t>
      </w:r>
      <w:r>
        <w:rPr>
          <w:rFonts w:hint="eastAsia"/>
        </w:rPr>
        <w:t>になり、</w:t>
      </w:r>
      <w:r>
        <w:t>version</w:t>
      </w:r>
      <w:r>
        <w:rPr>
          <w:rFonts w:hint="eastAsia"/>
        </w:rPr>
        <w:t>がインクリメントされていることを確認。</w:t>
      </w:r>
    </w:p>
    <w:p w14:paraId="4E3B29CA" w14:textId="77777777" w:rsidR="00794755" w:rsidRDefault="00794755" w:rsidP="00E321A9"/>
    <w:p w14:paraId="30D6C2F3" w14:textId="754DB93D" w:rsidR="003606D3" w:rsidRDefault="003606D3" w:rsidP="00E321A9">
      <w:r>
        <w:rPr>
          <w:noProof/>
        </w:rPr>
        <w:drawing>
          <wp:inline distT="0" distB="0" distL="0" distR="0" wp14:anchorId="3CE09913" wp14:editId="3BEC59D4">
            <wp:extent cx="4319905" cy="2149510"/>
            <wp:effectExtent l="0" t="0" r="0" b="9525"/>
            <wp:docPr id="196"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9905" cy="2149510"/>
                    </a:xfrm>
                    <a:prstGeom prst="rect">
                      <a:avLst/>
                    </a:prstGeom>
                    <a:noFill/>
                    <a:ln>
                      <a:noFill/>
                    </a:ln>
                  </pic:spPr>
                </pic:pic>
              </a:graphicData>
            </a:graphic>
          </wp:inline>
        </w:drawing>
      </w:r>
    </w:p>
    <w:p w14:paraId="66033574" w14:textId="77777777" w:rsidR="00E77E8C" w:rsidRDefault="00E77E8C" w:rsidP="00E321A9"/>
    <w:p w14:paraId="1473F821" w14:textId="26BAF1B4" w:rsidR="00615380" w:rsidRDefault="00615380" w:rsidP="00E321A9">
      <w:r>
        <w:rPr>
          <w:rFonts w:hint="eastAsia"/>
        </w:rPr>
        <w:t>連続して</w:t>
      </w:r>
      <w:r>
        <w:t>Send</w:t>
      </w:r>
      <w:r>
        <w:rPr>
          <w:rFonts w:hint="eastAsia"/>
        </w:rPr>
        <w:t>ボタンを押すと</w:t>
      </w:r>
      <w:r>
        <w:t>E002</w:t>
      </w:r>
      <w:r>
        <w:rPr>
          <w:rFonts w:hint="eastAsia"/>
        </w:rPr>
        <w:t>のエラーメッセージが返却される。</w:t>
      </w:r>
    </w:p>
    <w:p w14:paraId="620213C0" w14:textId="77777777" w:rsidR="007C2AD5" w:rsidRDefault="007C2AD5" w:rsidP="00E321A9"/>
    <w:p w14:paraId="2426A2D2" w14:textId="5A654800" w:rsidR="00E77E8C" w:rsidRDefault="000E39F1" w:rsidP="00E321A9">
      <w:r>
        <w:rPr>
          <w:noProof/>
        </w:rPr>
        <w:drawing>
          <wp:inline distT="0" distB="0" distL="0" distR="0" wp14:anchorId="7B7139CD" wp14:editId="12713C49">
            <wp:extent cx="4319905" cy="2072962"/>
            <wp:effectExtent l="0" t="0" r="0" b="10160"/>
            <wp:docPr id="197"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19905" cy="2072962"/>
                    </a:xfrm>
                    <a:prstGeom prst="rect">
                      <a:avLst/>
                    </a:prstGeom>
                    <a:noFill/>
                    <a:ln>
                      <a:noFill/>
                    </a:ln>
                  </pic:spPr>
                </pic:pic>
              </a:graphicData>
            </a:graphic>
          </wp:inline>
        </w:drawing>
      </w:r>
    </w:p>
    <w:p w14:paraId="38AA3D0A" w14:textId="77777777" w:rsidR="000E39F1" w:rsidRDefault="000E39F1" w:rsidP="00E321A9"/>
    <w:p w14:paraId="75F47A60" w14:textId="77777777" w:rsidR="000E39F1" w:rsidRDefault="000E39F1" w:rsidP="00E321A9"/>
    <w:p w14:paraId="151DB45D" w14:textId="4FDADBF7" w:rsidR="00E77E8C" w:rsidRDefault="00031C65" w:rsidP="00E77E8C">
      <w:pPr>
        <w:pStyle w:val="3"/>
      </w:pPr>
      <w:bookmarkStart w:id="941" w:name="_Toc238348478"/>
      <w:r>
        <w:t>DELETE Todo</w:t>
      </w:r>
      <w:bookmarkEnd w:id="941"/>
    </w:p>
    <w:p w14:paraId="0D9E3BB5" w14:textId="29C72359" w:rsidR="00A746B6" w:rsidRDefault="002810C5" w:rsidP="00A746B6">
      <w:r>
        <w:t>DELETE Todo(</w:t>
      </w:r>
      <w:r>
        <w:rPr>
          <w:rFonts w:hint="eastAsia"/>
        </w:rPr>
        <w:t>１件削除</w:t>
      </w:r>
      <w:r>
        <w:t>)</w:t>
      </w:r>
      <w:r>
        <w:rPr>
          <w:rFonts w:hint="eastAsia"/>
        </w:rPr>
        <w:t>を実装する。</w:t>
      </w:r>
    </w:p>
    <w:p w14:paraId="0A6549BA" w14:textId="77777777" w:rsidR="00A746B6" w:rsidRDefault="00A746B6" w:rsidP="00A746B6">
      <w:pPr>
        <w:pStyle w:val="4"/>
      </w:pPr>
      <w:r>
        <w:t>TodoResource</w:t>
      </w:r>
      <w:r>
        <w:rPr>
          <w:rFonts w:hint="eastAsia"/>
        </w:rPr>
        <w:t>の修正</w:t>
      </w:r>
    </w:p>
    <w:p w14:paraId="2F9D0072" w14:textId="21DAEDFE" w:rsidR="00E77E8C" w:rsidRDefault="00883D46" w:rsidP="00E321A9">
      <w:r>
        <w:t>deleteTodo</w:t>
      </w:r>
      <w:r>
        <w:rPr>
          <w:rFonts w:hint="eastAsia"/>
        </w:rPr>
        <w:t>メソッドを追加し削除処理を実装する。</w:t>
      </w:r>
    </w:p>
    <w:p w14:paraId="1D4A396F" w14:textId="77777777" w:rsidR="00C906E5" w:rsidRDefault="00C906E5" w:rsidP="00C906E5">
      <w:pPr>
        <w:pStyle w:val="af6"/>
      </w:pPr>
      <w:r>
        <w:t>package todo.app.todo;</w:t>
      </w:r>
    </w:p>
    <w:p w14:paraId="438A0E19" w14:textId="77777777" w:rsidR="00C906E5" w:rsidRDefault="00C906E5" w:rsidP="00C906E5">
      <w:pPr>
        <w:pStyle w:val="af6"/>
      </w:pPr>
    </w:p>
    <w:p w14:paraId="224BA675" w14:textId="77777777" w:rsidR="00C906E5" w:rsidRDefault="00C906E5" w:rsidP="00C906E5">
      <w:pPr>
        <w:pStyle w:val="af6"/>
      </w:pPr>
      <w:r>
        <w:t>import java.net.URI;</w:t>
      </w:r>
    </w:p>
    <w:p w14:paraId="4B3D9405" w14:textId="77777777" w:rsidR="00C906E5" w:rsidRDefault="00C906E5" w:rsidP="00C906E5">
      <w:pPr>
        <w:pStyle w:val="af6"/>
      </w:pPr>
      <w:r>
        <w:t>import java.util.List;</w:t>
      </w:r>
    </w:p>
    <w:p w14:paraId="14646287" w14:textId="77777777" w:rsidR="00C906E5" w:rsidRDefault="00C906E5" w:rsidP="00C906E5">
      <w:pPr>
        <w:pStyle w:val="af6"/>
      </w:pPr>
      <w:r>
        <w:t>import javax.ejb.EJB;</w:t>
      </w:r>
    </w:p>
    <w:p w14:paraId="6A249F4B" w14:textId="77777777" w:rsidR="00C906E5" w:rsidRDefault="00C906E5" w:rsidP="00C906E5">
      <w:pPr>
        <w:pStyle w:val="af6"/>
      </w:pPr>
      <w:r>
        <w:t>import javax.ws.rs.DELETE;</w:t>
      </w:r>
    </w:p>
    <w:p w14:paraId="1A0000AD" w14:textId="77777777" w:rsidR="00C906E5" w:rsidRDefault="00C906E5" w:rsidP="00C906E5">
      <w:pPr>
        <w:pStyle w:val="af6"/>
      </w:pPr>
      <w:r>
        <w:t>import javax.ws.rs.GET;</w:t>
      </w:r>
    </w:p>
    <w:p w14:paraId="0D26AD11" w14:textId="77777777" w:rsidR="00C906E5" w:rsidRDefault="00C906E5" w:rsidP="00C906E5">
      <w:pPr>
        <w:pStyle w:val="af6"/>
      </w:pPr>
      <w:r>
        <w:t>import javax.ws.rs.POST;</w:t>
      </w:r>
    </w:p>
    <w:p w14:paraId="1FCA0BD7" w14:textId="77777777" w:rsidR="00C906E5" w:rsidRDefault="00C906E5" w:rsidP="00C906E5">
      <w:pPr>
        <w:pStyle w:val="af6"/>
      </w:pPr>
      <w:r>
        <w:t>import javax.ws.rs.PUT;</w:t>
      </w:r>
    </w:p>
    <w:p w14:paraId="25350675" w14:textId="77777777" w:rsidR="00C906E5" w:rsidRDefault="00C906E5" w:rsidP="00C906E5">
      <w:pPr>
        <w:pStyle w:val="af6"/>
      </w:pPr>
      <w:r>
        <w:t>import javax.ws.rs.Path;</w:t>
      </w:r>
    </w:p>
    <w:p w14:paraId="7E4577B0" w14:textId="77777777" w:rsidR="00C906E5" w:rsidRDefault="00C906E5" w:rsidP="00C906E5">
      <w:pPr>
        <w:pStyle w:val="af6"/>
      </w:pPr>
      <w:r>
        <w:t>import javax.ws.rs.PathParam;</w:t>
      </w:r>
    </w:p>
    <w:p w14:paraId="4A0D9C30" w14:textId="77777777" w:rsidR="00C906E5" w:rsidRDefault="00C906E5" w:rsidP="00C906E5">
      <w:pPr>
        <w:pStyle w:val="af6"/>
      </w:pPr>
      <w:r>
        <w:t>import javax.ws.rs.Produces;</w:t>
      </w:r>
    </w:p>
    <w:p w14:paraId="072DC405" w14:textId="77777777" w:rsidR="00C906E5" w:rsidRDefault="00C906E5" w:rsidP="00C906E5">
      <w:pPr>
        <w:pStyle w:val="af6"/>
      </w:pPr>
      <w:r>
        <w:t>import javax.ws.rs.core.Context;</w:t>
      </w:r>
    </w:p>
    <w:p w14:paraId="01C59A7C" w14:textId="77777777" w:rsidR="00C906E5" w:rsidRDefault="00C906E5" w:rsidP="00C906E5">
      <w:pPr>
        <w:pStyle w:val="af6"/>
      </w:pPr>
      <w:r>
        <w:t>import javax.ws.rs.core.MediaType;</w:t>
      </w:r>
    </w:p>
    <w:p w14:paraId="14C43009" w14:textId="77777777" w:rsidR="00C906E5" w:rsidRDefault="00C906E5" w:rsidP="00C906E5">
      <w:pPr>
        <w:pStyle w:val="af6"/>
      </w:pPr>
      <w:r>
        <w:t>import javax.ws.rs.core.Response;</w:t>
      </w:r>
    </w:p>
    <w:p w14:paraId="45738A76" w14:textId="77777777" w:rsidR="00C906E5" w:rsidRDefault="00C906E5" w:rsidP="00C906E5">
      <w:pPr>
        <w:pStyle w:val="af6"/>
      </w:pPr>
      <w:r>
        <w:t>import javax.ws.rs.core.UriInfo;</w:t>
      </w:r>
    </w:p>
    <w:p w14:paraId="7C939C64" w14:textId="77777777" w:rsidR="00C906E5" w:rsidRDefault="00C906E5" w:rsidP="00C906E5">
      <w:pPr>
        <w:pStyle w:val="af6"/>
      </w:pPr>
      <w:r>
        <w:t>import todo.domain.model.Todo;</w:t>
      </w:r>
    </w:p>
    <w:p w14:paraId="45E3AC21" w14:textId="77777777" w:rsidR="00C906E5" w:rsidRDefault="00C906E5" w:rsidP="00C906E5">
      <w:pPr>
        <w:pStyle w:val="af6"/>
      </w:pPr>
      <w:r>
        <w:t>import todo.domain.service.todo.TodoService;</w:t>
      </w:r>
    </w:p>
    <w:p w14:paraId="4A4F34F2" w14:textId="77777777" w:rsidR="00C906E5" w:rsidRDefault="00C906E5" w:rsidP="00C906E5">
      <w:pPr>
        <w:pStyle w:val="af6"/>
      </w:pPr>
    </w:p>
    <w:p w14:paraId="5BAF0247" w14:textId="77777777" w:rsidR="00C906E5" w:rsidRDefault="00C906E5" w:rsidP="00C906E5">
      <w:pPr>
        <w:pStyle w:val="af6"/>
      </w:pPr>
      <w:r>
        <w:t>@Path("todos")</w:t>
      </w:r>
    </w:p>
    <w:p w14:paraId="63F739E1" w14:textId="77777777" w:rsidR="00C906E5" w:rsidRDefault="00C906E5" w:rsidP="00C906E5">
      <w:pPr>
        <w:pStyle w:val="af6"/>
      </w:pPr>
      <w:r>
        <w:t>public class TodoResource {</w:t>
      </w:r>
    </w:p>
    <w:p w14:paraId="1E744FA5" w14:textId="77777777" w:rsidR="00C906E5" w:rsidRDefault="00C906E5" w:rsidP="00C906E5">
      <w:pPr>
        <w:pStyle w:val="af6"/>
      </w:pPr>
    </w:p>
    <w:p w14:paraId="6F203DC9" w14:textId="77777777" w:rsidR="00C906E5" w:rsidRDefault="00C906E5" w:rsidP="00C906E5">
      <w:pPr>
        <w:pStyle w:val="af6"/>
      </w:pPr>
      <w:r>
        <w:t xml:space="preserve">    @EJB</w:t>
      </w:r>
    </w:p>
    <w:p w14:paraId="42EF47D9" w14:textId="77777777" w:rsidR="00C906E5" w:rsidRDefault="00C906E5" w:rsidP="00C906E5">
      <w:pPr>
        <w:pStyle w:val="af6"/>
      </w:pPr>
      <w:r>
        <w:t xml:space="preserve">    protected TodoService todoService;</w:t>
      </w:r>
    </w:p>
    <w:p w14:paraId="70A4252C" w14:textId="77777777" w:rsidR="00C906E5" w:rsidRDefault="00C906E5" w:rsidP="00C906E5">
      <w:pPr>
        <w:pStyle w:val="af6"/>
      </w:pPr>
    </w:p>
    <w:p w14:paraId="643304EA" w14:textId="77777777" w:rsidR="00C906E5" w:rsidRDefault="00C906E5" w:rsidP="00C906E5">
      <w:pPr>
        <w:pStyle w:val="af6"/>
      </w:pPr>
      <w:r>
        <w:t xml:space="preserve">    @GET</w:t>
      </w:r>
    </w:p>
    <w:p w14:paraId="14506FA2" w14:textId="77777777" w:rsidR="00C906E5" w:rsidRDefault="00C906E5" w:rsidP="00C906E5">
      <w:pPr>
        <w:pStyle w:val="af6"/>
      </w:pPr>
      <w:r>
        <w:t xml:space="preserve">    @Produces(MediaType.APPLICATION_JSON)</w:t>
      </w:r>
    </w:p>
    <w:p w14:paraId="6CD75F88" w14:textId="77777777" w:rsidR="00C906E5" w:rsidRDefault="00C906E5" w:rsidP="00C906E5">
      <w:pPr>
        <w:pStyle w:val="af6"/>
      </w:pPr>
      <w:r>
        <w:t xml:space="preserve">    public List&lt;Todo&gt; getTodos() {</w:t>
      </w:r>
    </w:p>
    <w:p w14:paraId="1D78E1C4" w14:textId="77777777" w:rsidR="00C906E5" w:rsidRDefault="00C906E5" w:rsidP="00C906E5">
      <w:pPr>
        <w:pStyle w:val="af6"/>
      </w:pPr>
      <w:r>
        <w:t xml:space="preserve">        return todoService.findAll();</w:t>
      </w:r>
    </w:p>
    <w:p w14:paraId="4179CB55" w14:textId="77777777" w:rsidR="00C906E5" w:rsidRDefault="00C906E5" w:rsidP="00C906E5">
      <w:pPr>
        <w:pStyle w:val="af6"/>
      </w:pPr>
      <w:r>
        <w:t xml:space="preserve">    }</w:t>
      </w:r>
    </w:p>
    <w:p w14:paraId="787A5F61" w14:textId="77777777" w:rsidR="00C906E5" w:rsidRDefault="00C906E5" w:rsidP="00C906E5">
      <w:pPr>
        <w:pStyle w:val="af6"/>
      </w:pPr>
    </w:p>
    <w:p w14:paraId="09AA14D6" w14:textId="77777777" w:rsidR="00C906E5" w:rsidRDefault="00C906E5" w:rsidP="00C906E5">
      <w:pPr>
        <w:pStyle w:val="af6"/>
      </w:pPr>
      <w:r>
        <w:t xml:space="preserve">    @GET</w:t>
      </w:r>
    </w:p>
    <w:p w14:paraId="5CEE0E50" w14:textId="77777777" w:rsidR="00C906E5" w:rsidRDefault="00C906E5" w:rsidP="00C906E5">
      <w:pPr>
        <w:pStyle w:val="af6"/>
      </w:pPr>
      <w:r>
        <w:t xml:space="preserve">    @Path("{todoId}")</w:t>
      </w:r>
    </w:p>
    <w:p w14:paraId="33A7F239" w14:textId="77777777" w:rsidR="00C906E5" w:rsidRDefault="00C906E5" w:rsidP="00C906E5">
      <w:pPr>
        <w:pStyle w:val="af6"/>
      </w:pPr>
      <w:r>
        <w:t xml:space="preserve">    @Produces(MediaType.APPLICATION_JSON)</w:t>
      </w:r>
    </w:p>
    <w:p w14:paraId="4D044268" w14:textId="77777777" w:rsidR="00C906E5" w:rsidRDefault="00C906E5" w:rsidP="00C906E5">
      <w:pPr>
        <w:pStyle w:val="af6"/>
      </w:pPr>
      <w:r>
        <w:t xml:space="preserve">    public Todo getTodo(@PathParam("todoId") Integer todoId) {</w:t>
      </w:r>
    </w:p>
    <w:p w14:paraId="3774777C" w14:textId="77777777" w:rsidR="00C906E5" w:rsidRDefault="00C906E5" w:rsidP="00C906E5">
      <w:pPr>
        <w:pStyle w:val="af6"/>
      </w:pPr>
      <w:r>
        <w:t xml:space="preserve">        return todoService.findOne(todoId);</w:t>
      </w:r>
    </w:p>
    <w:p w14:paraId="0A189283" w14:textId="77777777" w:rsidR="00C906E5" w:rsidRDefault="00C906E5" w:rsidP="00C906E5">
      <w:pPr>
        <w:pStyle w:val="af6"/>
      </w:pPr>
      <w:r>
        <w:t xml:space="preserve">    }</w:t>
      </w:r>
    </w:p>
    <w:p w14:paraId="6BB9637C" w14:textId="77777777" w:rsidR="00C906E5" w:rsidRDefault="00C906E5" w:rsidP="00C906E5">
      <w:pPr>
        <w:pStyle w:val="af6"/>
      </w:pPr>
    </w:p>
    <w:p w14:paraId="422A7938" w14:textId="77777777" w:rsidR="00C906E5" w:rsidRDefault="00C906E5" w:rsidP="00C906E5">
      <w:pPr>
        <w:pStyle w:val="af6"/>
      </w:pPr>
      <w:r>
        <w:t xml:space="preserve">    @POST</w:t>
      </w:r>
    </w:p>
    <w:p w14:paraId="727925D8" w14:textId="77777777" w:rsidR="00C906E5" w:rsidRDefault="00C906E5" w:rsidP="00C906E5">
      <w:pPr>
        <w:pStyle w:val="af6"/>
      </w:pPr>
      <w:r>
        <w:t xml:space="preserve">    @Produces(MediaType.APPLICATION_JSON)</w:t>
      </w:r>
    </w:p>
    <w:p w14:paraId="2CADBAC4" w14:textId="77777777" w:rsidR="00C906E5" w:rsidRDefault="00C906E5" w:rsidP="00C906E5">
      <w:pPr>
        <w:pStyle w:val="af6"/>
      </w:pPr>
      <w:r>
        <w:t xml:space="preserve">    public Response postTodos(Todo todo, @Context UriInfo uriInfo) {</w:t>
      </w:r>
    </w:p>
    <w:p w14:paraId="1FE2CF3E" w14:textId="77777777" w:rsidR="00C906E5" w:rsidRDefault="00C906E5" w:rsidP="00C906E5">
      <w:pPr>
        <w:pStyle w:val="af6"/>
      </w:pPr>
      <w:r>
        <w:t xml:space="preserve">        Todo createdTodo = todoService.create(todo);</w:t>
      </w:r>
    </w:p>
    <w:p w14:paraId="5B352F6D" w14:textId="77777777" w:rsidR="00C906E5" w:rsidRDefault="00C906E5" w:rsidP="00C906E5">
      <w:pPr>
        <w:pStyle w:val="af6"/>
      </w:pPr>
      <w:r>
        <w:t xml:space="preserve">        Integer todoId = createdTodo.getTodoId();</w:t>
      </w:r>
    </w:p>
    <w:p w14:paraId="22694164" w14:textId="77777777" w:rsidR="00C906E5" w:rsidRDefault="00C906E5" w:rsidP="00C906E5">
      <w:pPr>
        <w:pStyle w:val="af6"/>
      </w:pPr>
      <w:r>
        <w:t xml:space="preserve">        URI newUri = uriInfo.getRequestUriBuilder()</w:t>
      </w:r>
    </w:p>
    <w:p w14:paraId="3AFE562C" w14:textId="77777777" w:rsidR="00C906E5" w:rsidRDefault="00C906E5" w:rsidP="00C906E5">
      <w:pPr>
        <w:pStyle w:val="af6"/>
      </w:pPr>
      <w:r>
        <w:t xml:space="preserve">                .path(todoId.toString()).build();</w:t>
      </w:r>
    </w:p>
    <w:p w14:paraId="4A3C9C57" w14:textId="77777777" w:rsidR="00C906E5" w:rsidRDefault="00C906E5" w:rsidP="00C906E5">
      <w:pPr>
        <w:pStyle w:val="af6"/>
      </w:pPr>
      <w:r>
        <w:t xml:space="preserve">        return Response.created(newUri).entity(createdTodo).build();</w:t>
      </w:r>
    </w:p>
    <w:p w14:paraId="1246A4F4" w14:textId="77777777" w:rsidR="00C906E5" w:rsidRDefault="00C906E5" w:rsidP="00C906E5">
      <w:pPr>
        <w:pStyle w:val="af6"/>
      </w:pPr>
      <w:r>
        <w:t xml:space="preserve">    }</w:t>
      </w:r>
    </w:p>
    <w:p w14:paraId="3B32D4F8" w14:textId="77777777" w:rsidR="00C906E5" w:rsidRDefault="00C906E5" w:rsidP="00C906E5">
      <w:pPr>
        <w:pStyle w:val="af6"/>
      </w:pPr>
    </w:p>
    <w:p w14:paraId="28210E01" w14:textId="77777777" w:rsidR="00C906E5" w:rsidRDefault="00C906E5" w:rsidP="00C906E5">
      <w:pPr>
        <w:pStyle w:val="af6"/>
      </w:pPr>
      <w:r>
        <w:t xml:space="preserve">    @PUT</w:t>
      </w:r>
    </w:p>
    <w:p w14:paraId="17230306" w14:textId="77777777" w:rsidR="00C906E5" w:rsidRDefault="00C906E5" w:rsidP="00C906E5">
      <w:pPr>
        <w:pStyle w:val="af6"/>
      </w:pPr>
      <w:r>
        <w:t xml:space="preserve">    @Path("{todoId}")</w:t>
      </w:r>
    </w:p>
    <w:p w14:paraId="3537BBAC" w14:textId="77777777" w:rsidR="00C906E5" w:rsidRDefault="00C906E5" w:rsidP="00C906E5">
      <w:pPr>
        <w:pStyle w:val="af6"/>
      </w:pPr>
      <w:r>
        <w:t xml:space="preserve">    @Produces(MediaType.APPLICATION_JSON)</w:t>
      </w:r>
    </w:p>
    <w:p w14:paraId="36277BB1" w14:textId="4784A0B3" w:rsidR="00C906E5" w:rsidRDefault="00031C65" w:rsidP="00C906E5">
      <w:pPr>
        <w:pStyle w:val="af6"/>
      </w:pPr>
      <w:r>
        <w:t xml:space="preserve">    public Todo putTodo</w:t>
      </w:r>
      <w:r w:rsidR="00C906E5">
        <w:t>(@PathParam("todoId") Integer todoId) {</w:t>
      </w:r>
    </w:p>
    <w:p w14:paraId="23C116B6" w14:textId="77777777" w:rsidR="00C906E5" w:rsidRDefault="00C906E5" w:rsidP="00C906E5">
      <w:pPr>
        <w:pStyle w:val="af6"/>
      </w:pPr>
      <w:r>
        <w:t xml:space="preserve">        Todo todo = todoService.finish(todoId);</w:t>
      </w:r>
    </w:p>
    <w:p w14:paraId="4190FCB0" w14:textId="77777777" w:rsidR="00C906E5" w:rsidRDefault="00C906E5" w:rsidP="00C906E5">
      <w:pPr>
        <w:pStyle w:val="af6"/>
      </w:pPr>
      <w:r>
        <w:t xml:space="preserve">        return todo;</w:t>
      </w:r>
    </w:p>
    <w:p w14:paraId="723ACB18" w14:textId="77777777" w:rsidR="00C906E5" w:rsidRDefault="00C906E5" w:rsidP="00C906E5">
      <w:pPr>
        <w:pStyle w:val="af6"/>
      </w:pPr>
      <w:r>
        <w:t xml:space="preserve">    }</w:t>
      </w:r>
    </w:p>
    <w:p w14:paraId="548E4BC8" w14:textId="77777777" w:rsidR="00C906E5" w:rsidRDefault="00C906E5" w:rsidP="00C906E5">
      <w:pPr>
        <w:pStyle w:val="af6"/>
      </w:pPr>
      <w:r>
        <w:t xml:space="preserve">    </w:t>
      </w:r>
    </w:p>
    <w:p w14:paraId="71FE1F6E" w14:textId="77777777" w:rsidR="00C906E5" w:rsidRDefault="00C906E5" w:rsidP="00C906E5">
      <w:pPr>
        <w:pStyle w:val="af6"/>
      </w:pPr>
      <w:r>
        <w:t xml:space="preserve">    </w:t>
      </w:r>
    </w:p>
    <w:p w14:paraId="3D08AEC1" w14:textId="77777777" w:rsidR="00C906E5" w:rsidRPr="00C906E5" w:rsidRDefault="00C906E5" w:rsidP="00C906E5">
      <w:pPr>
        <w:pStyle w:val="af6"/>
        <w:rPr>
          <w:highlight w:val="yellow"/>
        </w:rPr>
      </w:pPr>
      <w:r>
        <w:t xml:space="preserve">    </w:t>
      </w:r>
      <w:r w:rsidRPr="00C906E5">
        <w:rPr>
          <w:highlight w:val="yellow"/>
        </w:rPr>
        <w:t>@DELETE</w:t>
      </w:r>
    </w:p>
    <w:p w14:paraId="1124FC41" w14:textId="77777777" w:rsidR="00C906E5" w:rsidRPr="00C906E5" w:rsidRDefault="00C906E5" w:rsidP="00C906E5">
      <w:pPr>
        <w:pStyle w:val="af6"/>
        <w:rPr>
          <w:highlight w:val="yellow"/>
        </w:rPr>
      </w:pPr>
      <w:r w:rsidRPr="00C906E5">
        <w:rPr>
          <w:highlight w:val="yellow"/>
        </w:rPr>
        <w:t xml:space="preserve">    @Path("{todoId}")</w:t>
      </w:r>
    </w:p>
    <w:p w14:paraId="52EE10CB" w14:textId="77777777" w:rsidR="00C906E5" w:rsidRPr="00C906E5" w:rsidRDefault="00C906E5" w:rsidP="00C906E5">
      <w:pPr>
        <w:pStyle w:val="af6"/>
        <w:rPr>
          <w:highlight w:val="yellow"/>
        </w:rPr>
      </w:pPr>
      <w:r w:rsidRPr="00C906E5">
        <w:rPr>
          <w:highlight w:val="yellow"/>
        </w:rPr>
        <w:t xml:space="preserve">    @Produces(MediaType.APPLICATION_JSON)</w:t>
      </w:r>
    </w:p>
    <w:p w14:paraId="12072B05" w14:textId="6122C805" w:rsidR="00C906E5" w:rsidRPr="00C906E5" w:rsidRDefault="00031C65" w:rsidP="00C906E5">
      <w:pPr>
        <w:pStyle w:val="af6"/>
        <w:rPr>
          <w:highlight w:val="yellow"/>
        </w:rPr>
      </w:pPr>
      <w:r>
        <w:rPr>
          <w:highlight w:val="yellow"/>
        </w:rPr>
        <w:t xml:space="preserve">    public void deleteTodo</w:t>
      </w:r>
      <w:r w:rsidR="00C906E5" w:rsidRPr="00C906E5">
        <w:rPr>
          <w:highlight w:val="yellow"/>
        </w:rPr>
        <w:t>(@PathParam("todoId") Integer todoId) {</w:t>
      </w:r>
      <w:r w:rsidR="004E7B3F">
        <w:rPr>
          <w:highlight w:val="yellow"/>
        </w:rPr>
        <w:t xml:space="preserve"> // (1)</w:t>
      </w:r>
    </w:p>
    <w:p w14:paraId="380A082D" w14:textId="77777777" w:rsidR="00C906E5" w:rsidRPr="00C906E5" w:rsidRDefault="00C906E5" w:rsidP="00C906E5">
      <w:pPr>
        <w:pStyle w:val="af6"/>
        <w:rPr>
          <w:highlight w:val="yellow"/>
        </w:rPr>
      </w:pPr>
      <w:r w:rsidRPr="00C906E5">
        <w:rPr>
          <w:highlight w:val="yellow"/>
        </w:rPr>
        <w:t xml:space="preserve">        todoService.delete(todoId);</w:t>
      </w:r>
    </w:p>
    <w:p w14:paraId="73E88A60" w14:textId="77777777" w:rsidR="00C906E5" w:rsidRDefault="00C906E5" w:rsidP="00C906E5">
      <w:pPr>
        <w:pStyle w:val="af6"/>
      </w:pPr>
      <w:r w:rsidRPr="00C906E5">
        <w:rPr>
          <w:highlight w:val="yellow"/>
        </w:rPr>
        <w:t xml:space="preserve">    }</w:t>
      </w:r>
    </w:p>
    <w:p w14:paraId="3526D2C8" w14:textId="3B117186" w:rsidR="00E77E8C" w:rsidRPr="00E321A9" w:rsidRDefault="00C906E5" w:rsidP="00C906E5">
      <w:pPr>
        <w:pStyle w:val="af6"/>
      </w:pPr>
      <w:r>
        <w:t>}</w:t>
      </w:r>
    </w:p>
    <w:p w14:paraId="4E56B71C" w14:textId="77777777" w:rsidR="000266AD" w:rsidRDefault="000266AD" w:rsidP="00637324"/>
    <w:tbl>
      <w:tblPr>
        <w:tblStyle w:val="a5"/>
        <w:tblW w:w="0" w:type="auto"/>
        <w:tblLook w:val="04A0" w:firstRow="1" w:lastRow="0" w:firstColumn="1" w:lastColumn="0" w:noHBand="0" w:noVBand="1"/>
      </w:tblPr>
      <w:tblGrid>
        <w:gridCol w:w="675"/>
        <w:gridCol w:w="6326"/>
      </w:tblGrid>
      <w:tr w:rsidR="004D41D9" w14:paraId="5B3C8F6E" w14:textId="77777777" w:rsidTr="002061B0">
        <w:tc>
          <w:tcPr>
            <w:tcW w:w="675" w:type="dxa"/>
          </w:tcPr>
          <w:p w14:paraId="2E7DE579" w14:textId="77777777" w:rsidR="004D41D9" w:rsidRDefault="004D41D9" w:rsidP="002061B0">
            <w:r>
              <w:rPr>
                <w:rFonts w:hint="eastAsia"/>
              </w:rPr>
              <w:t>項番</w:t>
            </w:r>
          </w:p>
        </w:tc>
        <w:tc>
          <w:tcPr>
            <w:tcW w:w="6326" w:type="dxa"/>
          </w:tcPr>
          <w:p w14:paraId="2ED923BB" w14:textId="77777777" w:rsidR="004D41D9" w:rsidRDefault="004D41D9" w:rsidP="002061B0">
            <w:r>
              <w:rPr>
                <w:rFonts w:hint="eastAsia"/>
              </w:rPr>
              <w:t>説明</w:t>
            </w:r>
          </w:p>
        </w:tc>
      </w:tr>
      <w:tr w:rsidR="004D41D9" w14:paraId="3E222999" w14:textId="77777777" w:rsidTr="002061B0">
        <w:tc>
          <w:tcPr>
            <w:tcW w:w="675" w:type="dxa"/>
          </w:tcPr>
          <w:p w14:paraId="3D574847" w14:textId="77777777" w:rsidR="004D41D9" w:rsidRDefault="004D41D9" w:rsidP="002061B0">
            <w:r>
              <w:t>(1)</w:t>
            </w:r>
          </w:p>
        </w:tc>
        <w:tc>
          <w:tcPr>
            <w:tcW w:w="6326" w:type="dxa"/>
          </w:tcPr>
          <w:p w14:paraId="587C930C" w14:textId="33D1E1F8" w:rsidR="004D41D9" w:rsidRDefault="0064000B" w:rsidP="002061B0">
            <w:r>
              <w:rPr>
                <w:rFonts w:hint="eastAsia"/>
              </w:rPr>
              <w:t>返り値を</w:t>
            </w:r>
            <w:r>
              <w:t>void</w:t>
            </w:r>
            <w:r>
              <w:rPr>
                <w:rFonts w:hint="eastAsia"/>
              </w:rPr>
              <w:t>にすることでステータスコードを</w:t>
            </w:r>
            <w:r>
              <w:t>204 No Content</w:t>
            </w:r>
            <w:r>
              <w:rPr>
                <w:rFonts w:hint="eastAsia"/>
              </w:rPr>
              <w:t>にできる。</w:t>
            </w:r>
          </w:p>
        </w:tc>
      </w:tr>
    </w:tbl>
    <w:p w14:paraId="6E39D398" w14:textId="77777777" w:rsidR="004D41D9" w:rsidRDefault="004D41D9" w:rsidP="00637324"/>
    <w:p w14:paraId="2DA05ED8" w14:textId="77777777" w:rsidR="008805A7" w:rsidRDefault="008805A7" w:rsidP="008805A7">
      <w:r>
        <w:t>Dev HTTP Client</w:t>
      </w:r>
      <w:r>
        <w:rPr>
          <w:rFonts w:hint="eastAsia"/>
        </w:rPr>
        <w:t>を開いて</w:t>
      </w:r>
      <w:r>
        <w:t>URL</w:t>
      </w:r>
    </w:p>
    <w:p w14:paraId="7BF6296E" w14:textId="4427334A" w:rsidR="008805A7" w:rsidRDefault="008805A7" w:rsidP="00637324">
      <w:r>
        <w:t>“localhost:8080/todo/webresources/todos/XXXX”</w:t>
      </w:r>
      <w:r>
        <w:rPr>
          <w:rFonts w:hint="eastAsia"/>
        </w:rPr>
        <w:t>、メソッドに</w:t>
      </w:r>
      <w:r>
        <w:t>DELETE</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3E0F9DA" w14:textId="77777777" w:rsidR="00C906E5" w:rsidRDefault="00C906E5" w:rsidP="00637324"/>
    <w:p w14:paraId="6FBB940C" w14:textId="587511BF" w:rsidR="000266AD" w:rsidRDefault="00C906E5" w:rsidP="00637324">
      <w:r>
        <w:rPr>
          <w:noProof/>
        </w:rPr>
        <w:drawing>
          <wp:inline distT="0" distB="0" distL="0" distR="0" wp14:anchorId="784B5E17" wp14:editId="3C2DF761">
            <wp:extent cx="4319905" cy="1401050"/>
            <wp:effectExtent l="0" t="0" r="0" b="0"/>
            <wp:docPr id="198"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19905" cy="1401050"/>
                    </a:xfrm>
                    <a:prstGeom prst="rect">
                      <a:avLst/>
                    </a:prstGeom>
                    <a:noFill/>
                    <a:ln>
                      <a:noFill/>
                    </a:ln>
                  </pic:spPr>
                </pic:pic>
              </a:graphicData>
            </a:graphic>
          </wp:inline>
        </w:drawing>
      </w:r>
    </w:p>
    <w:p w14:paraId="03EDF42D" w14:textId="40078199" w:rsidR="006D3274" w:rsidRDefault="006D3274" w:rsidP="00637324"/>
    <w:p w14:paraId="36F1E425" w14:textId="220B6C03" w:rsidR="00636C15" w:rsidRDefault="00636C15" w:rsidP="00636C15">
      <w:pPr>
        <w:pStyle w:val="3"/>
      </w:pPr>
      <w:bookmarkStart w:id="942" w:name="_Toc238348479"/>
      <w:r>
        <w:rPr>
          <w:rFonts w:hint="eastAsia"/>
        </w:rPr>
        <w:t>入力チェックの追加</w:t>
      </w:r>
      <w:bookmarkEnd w:id="942"/>
    </w:p>
    <w:p w14:paraId="78CA280B" w14:textId="4F062DBE" w:rsidR="00636C15" w:rsidRDefault="00E73DF0" w:rsidP="00636C15">
      <w:r>
        <w:t>Bean Validation</w:t>
      </w:r>
      <w:r>
        <w:rPr>
          <w:rFonts w:hint="eastAsia"/>
        </w:rPr>
        <w:t>による入力チェックを</w:t>
      </w:r>
      <w:r>
        <w:t>JAX-RS</w:t>
      </w:r>
      <w:r>
        <w:rPr>
          <w:rFonts w:hint="eastAsia"/>
        </w:rPr>
        <w:t>でも実施できる。</w:t>
      </w:r>
    </w:p>
    <w:p w14:paraId="7E6F2E92" w14:textId="77777777" w:rsidR="00636C15" w:rsidRDefault="00636C15" w:rsidP="00636C15">
      <w:pPr>
        <w:pStyle w:val="4"/>
      </w:pPr>
      <w:r>
        <w:rPr>
          <w:rFonts w:hint="eastAsia"/>
        </w:rPr>
        <w:t>TodoResource</w:t>
      </w:r>
      <w:r>
        <w:rPr>
          <w:rFonts w:hint="eastAsia"/>
        </w:rPr>
        <w:t>に</w:t>
      </w:r>
      <w:r>
        <w:rPr>
          <w:rFonts w:hint="eastAsia"/>
        </w:rPr>
        <w:t>@Valid</w:t>
      </w:r>
      <w:r>
        <w:rPr>
          <w:rFonts w:hint="eastAsia"/>
        </w:rPr>
        <w:t>を追加</w:t>
      </w:r>
    </w:p>
    <w:p w14:paraId="0A5A8B8E" w14:textId="300CD126" w:rsidR="00636C15" w:rsidRPr="006C3B1B" w:rsidRDefault="0054557A" w:rsidP="00636C15">
      <w:r>
        <w:rPr>
          <w:rFonts w:hint="eastAsia"/>
        </w:rPr>
        <w:t>入力チェック対象のオブジェクトに</w:t>
      </w:r>
      <w:r>
        <w:t>@Valid</w:t>
      </w:r>
      <w:r>
        <w:rPr>
          <w:rFonts w:hint="eastAsia"/>
        </w:rPr>
        <w:t>アノテーションを付ける。</w:t>
      </w:r>
    </w:p>
    <w:p w14:paraId="31CE02CE" w14:textId="77777777" w:rsidR="00645574" w:rsidRDefault="00645574" w:rsidP="00645574">
      <w:pPr>
        <w:pStyle w:val="af6"/>
      </w:pPr>
      <w:r>
        <w:t>package todo.app.todo;</w:t>
      </w:r>
    </w:p>
    <w:p w14:paraId="474E6E07" w14:textId="77777777" w:rsidR="00645574" w:rsidRDefault="00645574" w:rsidP="00645574">
      <w:pPr>
        <w:pStyle w:val="af6"/>
      </w:pPr>
    </w:p>
    <w:p w14:paraId="26DFF08A" w14:textId="77777777" w:rsidR="00645574" w:rsidRDefault="00645574" w:rsidP="00645574">
      <w:pPr>
        <w:pStyle w:val="af6"/>
      </w:pPr>
      <w:r>
        <w:t>import java.net.URI;</w:t>
      </w:r>
    </w:p>
    <w:p w14:paraId="781BAA7B" w14:textId="77777777" w:rsidR="00645574" w:rsidRDefault="00645574" w:rsidP="00645574">
      <w:pPr>
        <w:pStyle w:val="af6"/>
      </w:pPr>
      <w:r>
        <w:t>import java.util.List;</w:t>
      </w:r>
    </w:p>
    <w:p w14:paraId="58683468" w14:textId="77777777" w:rsidR="00645574" w:rsidRDefault="00645574" w:rsidP="00645574">
      <w:pPr>
        <w:pStyle w:val="af6"/>
      </w:pPr>
      <w:r>
        <w:t>import javax.ejb.EJB;</w:t>
      </w:r>
    </w:p>
    <w:p w14:paraId="00834191" w14:textId="6A83EDF2" w:rsidR="00645574" w:rsidRDefault="00645574" w:rsidP="00625B9C">
      <w:pPr>
        <w:pStyle w:val="af6"/>
      </w:pPr>
      <w:r>
        <w:t>import javax.validation.Valid;</w:t>
      </w:r>
    </w:p>
    <w:p w14:paraId="4677175D" w14:textId="77777777" w:rsidR="00645574" w:rsidRDefault="00645574" w:rsidP="00645574">
      <w:pPr>
        <w:pStyle w:val="af6"/>
      </w:pPr>
      <w:r>
        <w:t>import javax.ws.rs.DELETE;</w:t>
      </w:r>
    </w:p>
    <w:p w14:paraId="61C833C2" w14:textId="77777777" w:rsidR="00645574" w:rsidRDefault="00645574" w:rsidP="00645574">
      <w:pPr>
        <w:pStyle w:val="af6"/>
      </w:pPr>
      <w:r>
        <w:t>import javax.ws.rs.GET;</w:t>
      </w:r>
    </w:p>
    <w:p w14:paraId="58769123" w14:textId="77777777" w:rsidR="00645574" w:rsidRDefault="00645574" w:rsidP="00645574">
      <w:pPr>
        <w:pStyle w:val="af6"/>
      </w:pPr>
      <w:r>
        <w:t>import javax.ws.rs.POST;</w:t>
      </w:r>
    </w:p>
    <w:p w14:paraId="57AAC8A0" w14:textId="77777777" w:rsidR="00645574" w:rsidRDefault="00645574" w:rsidP="00645574">
      <w:pPr>
        <w:pStyle w:val="af6"/>
      </w:pPr>
      <w:r>
        <w:t>import javax.ws.rs.PUT;</w:t>
      </w:r>
    </w:p>
    <w:p w14:paraId="4DDF84F4" w14:textId="77777777" w:rsidR="00645574" w:rsidRDefault="00645574" w:rsidP="00645574">
      <w:pPr>
        <w:pStyle w:val="af6"/>
      </w:pPr>
      <w:r>
        <w:t>import javax.ws.rs.Path;</w:t>
      </w:r>
    </w:p>
    <w:p w14:paraId="12FC74E3" w14:textId="77777777" w:rsidR="00645574" w:rsidRDefault="00645574" w:rsidP="00645574">
      <w:pPr>
        <w:pStyle w:val="af6"/>
      </w:pPr>
      <w:r>
        <w:t>import javax.ws.rs.PathParam;</w:t>
      </w:r>
    </w:p>
    <w:p w14:paraId="7A1CDFAF" w14:textId="77777777" w:rsidR="00645574" w:rsidRDefault="00645574" w:rsidP="00645574">
      <w:pPr>
        <w:pStyle w:val="af6"/>
      </w:pPr>
      <w:r>
        <w:t>import javax.ws.rs.Produces;</w:t>
      </w:r>
    </w:p>
    <w:p w14:paraId="40BE37C2" w14:textId="77777777" w:rsidR="00645574" w:rsidRDefault="00645574" w:rsidP="00645574">
      <w:pPr>
        <w:pStyle w:val="af6"/>
      </w:pPr>
      <w:r>
        <w:t>import javax.ws.rs.core.Context;</w:t>
      </w:r>
    </w:p>
    <w:p w14:paraId="5C6DD8A1" w14:textId="77777777" w:rsidR="00645574" w:rsidRDefault="00645574" w:rsidP="00645574">
      <w:pPr>
        <w:pStyle w:val="af6"/>
      </w:pPr>
      <w:r>
        <w:t>import javax.ws.rs.core.MediaType;</w:t>
      </w:r>
    </w:p>
    <w:p w14:paraId="7D1C7971" w14:textId="77777777" w:rsidR="00645574" w:rsidRDefault="00645574" w:rsidP="00645574">
      <w:pPr>
        <w:pStyle w:val="af6"/>
      </w:pPr>
      <w:r>
        <w:t>import javax.ws.rs.core.Response;</w:t>
      </w:r>
    </w:p>
    <w:p w14:paraId="486BE5E7" w14:textId="77777777" w:rsidR="00645574" w:rsidRDefault="00645574" w:rsidP="00645574">
      <w:pPr>
        <w:pStyle w:val="af6"/>
      </w:pPr>
      <w:r>
        <w:t>import javax.ws.rs.core.UriInfo;</w:t>
      </w:r>
    </w:p>
    <w:p w14:paraId="659DBA5F" w14:textId="009EE355" w:rsidR="00645574" w:rsidRDefault="00645574" w:rsidP="00625B9C">
      <w:pPr>
        <w:pStyle w:val="af6"/>
      </w:pPr>
      <w:r>
        <w:t>import todo.domain.model.Todo;</w:t>
      </w:r>
    </w:p>
    <w:p w14:paraId="6F03C738" w14:textId="77777777" w:rsidR="00645574" w:rsidRDefault="00645574" w:rsidP="00645574">
      <w:pPr>
        <w:pStyle w:val="af6"/>
      </w:pPr>
      <w:r>
        <w:t>import todo.domain.service.todo.TodoService;</w:t>
      </w:r>
    </w:p>
    <w:p w14:paraId="7EFEA115" w14:textId="77777777" w:rsidR="00645574" w:rsidRDefault="00645574" w:rsidP="00645574">
      <w:pPr>
        <w:pStyle w:val="af6"/>
      </w:pPr>
    </w:p>
    <w:p w14:paraId="0976987F" w14:textId="77777777" w:rsidR="00645574" w:rsidRDefault="00645574" w:rsidP="00645574">
      <w:pPr>
        <w:pStyle w:val="af6"/>
      </w:pPr>
      <w:r>
        <w:t>@Path("todos")</w:t>
      </w:r>
    </w:p>
    <w:p w14:paraId="25C4E8F9" w14:textId="77777777" w:rsidR="00645574" w:rsidRDefault="00645574" w:rsidP="00645574">
      <w:pPr>
        <w:pStyle w:val="af6"/>
      </w:pPr>
      <w:r>
        <w:t>public class TodoResource {</w:t>
      </w:r>
    </w:p>
    <w:p w14:paraId="0E2A7213" w14:textId="77777777" w:rsidR="00645574" w:rsidRDefault="00645574" w:rsidP="00645574">
      <w:pPr>
        <w:pStyle w:val="af6"/>
      </w:pPr>
    </w:p>
    <w:p w14:paraId="0D66FFAC" w14:textId="77777777" w:rsidR="00645574" w:rsidRDefault="00645574" w:rsidP="00645574">
      <w:pPr>
        <w:pStyle w:val="af6"/>
      </w:pPr>
      <w:r>
        <w:t xml:space="preserve">    @EJB</w:t>
      </w:r>
    </w:p>
    <w:p w14:paraId="436B28E0" w14:textId="77777777" w:rsidR="00645574" w:rsidRDefault="00645574" w:rsidP="00645574">
      <w:pPr>
        <w:pStyle w:val="af6"/>
      </w:pPr>
      <w:r>
        <w:t xml:space="preserve">    protected TodoService todoService;</w:t>
      </w:r>
    </w:p>
    <w:p w14:paraId="010BE67B" w14:textId="77777777" w:rsidR="00645574" w:rsidRDefault="00645574" w:rsidP="00645574">
      <w:pPr>
        <w:pStyle w:val="af6"/>
      </w:pPr>
    </w:p>
    <w:p w14:paraId="4095ACA3" w14:textId="77777777" w:rsidR="00645574" w:rsidRDefault="00645574" w:rsidP="00645574">
      <w:pPr>
        <w:pStyle w:val="af6"/>
      </w:pPr>
      <w:r>
        <w:t xml:space="preserve">    @GET</w:t>
      </w:r>
    </w:p>
    <w:p w14:paraId="490CCCA5" w14:textId="77777777" w:rsidR="00645574" w:rsidRDefault="00645574" w:rsidP="00645574">
      <w:pPr>
        <w:pStyle w:val="af6"/>
      </w:pPr>
      <w:r>
        <w:t xml:space="preserve">    @Produces(MediaType.APPLICATION_JSON)</w:t>
      </w:r>
    </w:p>
    <w:p w14:paraId="0B13BCAC" w14:textId="77777777" w:rsidR="00645574" w:rsidRDefault="00645574" w:rsidP="00645574">
      <w:pPr>
        <w:pStyle w:val="af6"/>
      </w:pPr>
      <w:r>
        <w:t xml:space="preserve">    public List&lt;Todo&gt; getTodos() {</w:t>
      </w:r>
    </w:p>
    <w:p w14:paraId="0F39C716" w14:textId="77777777" w:rsidR="00645574" w:rsidRDefault="00645574" w:rsidP="00645574">
      <w:pPr>
        <w:pStyle w:val="af6"/>
      </w:pPr>
      <w:r>
        <w:t xml:space="preserve">        return todoService.findAll();</w:t>
      </w:r>
    </w:p>
    <w:p w14:paraId="36975E1A" w14:textId="77777777" w:rsidR="00645574" w:rsidRDefault="00645574" w:rsidP="00645574">
      <w:pPr>
        <w:pStyle w:val="af6"/>
      </w:pPr>
      <w:r>
        <w:t xml:space="preserve">    }</w:t>
      </w:r>
    </w:p>
    <w:p w14:paraId="6801CD61" w14:textId="77777777" w:rsidR="00645574" w:rsidRDefault="00645574" w:rsidP="00645574">
      <w:pPr>
        <w:pStyle w:val="af6"/>
      </w:pPr>
    </w:p>
    <w:p w14:paraId="2830FC73" w14:textId="77777777" w:rsidR="00645574" w:rsidRDefault="00645574" w:rsidP="00645574">
      <w:pPr>
        <w:pStyle w:val="af6"/>
      </w:pPr>
      <w:r>
        <w:t xml:space="preserve">    @GET</w:t>
      </w:r>
    </w:p>
    <w:p w14:paraId="7A518511" w14:textId="77777777" w:rsidR="00645574" w:rsidRDefault="00645574" w:rsidP="00645574">
      <w:pPr>
        <w:pStyle w:val="af6"/>
      </w:pPr>
      <w:r>
        <w:t xml:space="preserve">    @Path("{todoId}")</w:t>
      </w:r>
    </w:p>
    <w:p w14:paraId="246ACD58" w14:textId="77777777" w:rsidR="00645574" w:rsidRDefault="00645574" w:rsidP="00645574">
      <w:pPr>
        <w:pStyle w:val="af6"/>
      </w:pPr>
      <w:r>
        <w:t xml:space="preserve">    @Produces(MediaType.APPLICATION_JSON)</w:t>
      </w:r>
    </w:p>
    <w:p w14:paraId="30547FA9" w14:textId="77777777" w:rsidR="00645574" w:rsidRDefault="00645574" w:rsidP="00645574">
      <w:pPr>
        <w:pStyle w:val="af6"/>
      </w:pPr>
      <w:r>
        <w:t xml:space="preserve">    public Todo getTodo(@PathParam("todoId") Integer todoId) {</w:t>
      </w:r>
    </w:p>
    <w:p w14:paraId="34B2564E" w14:textId="77777777" w:rsidR="00645574" w:rsidRDefault="00645574" w:rsidP="00645574">
      <w:pPr>
        <w:pStyle w:val="af6"/>
      </w:pPr>
      <w:r>
        <w:t xml:space="preserve">        return todoService.findOne(todoId);</w:t>
      </w:r>
    </w:p>
    <w:p w14:paraId="38A5B4FE" w14:textId="77777777" w:rsidR="00645574" w:rsidRDefault="00645574" w:rsidP="00645574">
      <w:pPr>
        <w:pStyle w:val="af6"/>
      </w:pPr>
      <w:r>
        <w:t xml:space="preserve">    }</w:t>
      </w:r>
    </w:p>
    <w:p w14:paraId="481D5920" w14:textId="77777777" w:rsidR="00645574" w:rsidRDefault="00645574" w:rsidP="00645574">
      <w:pPr>
        <w:pStyle w:val="af6"/>
      </w:pPr>
    </w:p>
    <w:p w14:paraId="28F10D33" w14:textId="77777777" w:rsidR="00645574" w:rsidRDefault="00645574" w:rsidP="00645574">
      <w:pPr>
        <w:pStyle w:val="af6"/>
      </w:pPr>
      <w:r>
        <w:t xml:space="preserve">    @POST</w:t>
      </w:r>
    </w:p>
    <w:p w14:paraId="42941892" w14:textId="77777777" w:rsidR="00645574" w:rsidRDefault="00645574" w:rsidP="00645574">
      <w:pPr>
        <w:pStyle w:val="af6"/>
      </w:pPr>
      <w:r>
        <w:t xml:space="preserve">    @Produces(MediaType.APPLICATION_JSON)</w:t>
      </w:r>
    </w:p>
    <w:p w14:paraId="467F77F9" w14:textId="08D1044B" w:rsidR="00645574" w:rsidRDefault="00645574" w:rsidP="00645574">
      <w:pPr>
        <w:pStyle w:val="af6"/>
      </w:pPr>
      <w:r>
        <w:t xml:space="preserve">    public Response postTodos(</w:t>
      </w:r>
      <w:r w:rsidRPr="00625B9C">
        <w:rPr>
          <w:highlight w:val="yellow"/>
        </w:rPr>
        <w:t>@Valid</w:t>
      </w:r>
      <w:r>
        <w:t xml:space="preserve"> Todo todo, @Context UriInfo uriInfo) {</w:t>
      </w:r>
      <w:r w:rsidR="00731399">
        <w:t xml:space="preserve">  // (1)</w:t>
      </w:r>
    </w:p>
    <w:p w14:paraId="232A6A9E" w14:textId="77777777" w:rsidR="00645574" w:rsidRDefault="00645574" w:rsidP="00645574">
      <w:pPr>
        <w:pStyle w:val="af6"/>
      </w:pPr>
      <w:r>
        <w:t xml:space="preserve">        Todo createdTodo = todoService.create(todo);</w:t>
      </w:r>
    </w:p>
    <w:p w14:paraId="2D48FD1A" w14:textId="77777777" w:rsidR="00645574" w:rsidRDefault="00645574" w:rsidP="00645574">
      <w:pPr>
        <w:pStyle w:val="af6"/>
      </w:pPr>
      <w:r>
        <w:t xml:space="preserve">        Integer todoId = createdTodo.getTodoId();</w:t>
      </w:r>
    </w:p>
    <w:p w14:paraId="64228FC8" w14:textId="77777777" w:rsidR="00645574" w:rsidRDefault="00645574" w:rsidP="00645574">
      <w:pPr>
        <w:pStyle w:val="af6"/>
      </w:pPr>
      <w:r>
        <w:t xml:space="preserve">        URI newUri = uriInfo.getRequestUriBuilder()</w:t>
      </w:r>
    </w:p>
    <w:p w14:paraId="1CF2D47C" w14:textId="77777777" w:rsidR="00645574" w:rsidRDefault="00645574" w:rsidP="00645574">
      <w:pPr>
        <w:pStyle w:val="af6"/>
      </w:pPr>
      <w:r>
        <w:t xml:space="preserve">                .path(todoId.toString()).build();</w:t>
      </w:r>
    </w:p>
    <w:p w14:paraId="2ACE50F2" w14:textId="77777777" w:rsidR="00645574" w:rsidRDefault="00645574" w:rsidP="00645574">
      <w:pPr>
        <w:pStyle w:val="af6"/>
      </w:pPr>
      <w:r>
        <w:t xml:space="preserve">        return Response.created(newUri).entity(createdTodo).build();</w:t>
      </w:r>
    </w:p>
    <w:p w14:paraId="48041AB9" w14:textId="77777777" w:rsidR="00645574" w:rsidRDefault="00645574" w:rsidP="00645574">
      <w:pPr>
        <w:pStyle w:val="af6"/>
      </w:pPr>
      <w:r>
        <w:t xml:space="preserve">    }</w:t>
      </w:r>
    </w:p>
    <w:p w14:paraId="6081F7A2" w14:textId="77777777" w:rsidR="00645574" w:rsidRDefault="00645574" w:rsidP="00645574">
      <w:pPr>
        <w:pStyle w:val="af6"/>
      </w:pPr>
    </w:p>
    <w:p w14:paraId="7505E62D" w14:textId="77777777" w:rsidR="00645574" w:rsidRDefault="00645574" w:rsidP="00645574">
      <w:pPr>
        <w:pStyle w:val="af6"/>
      </w:pPr>
      <w:r>
        <w:t xml:space="preserve">    @PUT</w:t>
      </w:r>
    </w:p>
    <w:p w14:paraId="7E5C54DD" w14:textId="77777777" w:rsidR="00645574" w:rsidRDefault="00645574" w:rsidP="00645574">
      <w:pPr>
        <w:pStyle w:val="af6"/>
      </w:pPr>
      <w:r>
        <w:t xml:space="preserve">    @Path("{todoId}")</w:t>
      </w:r>
    </w:p>
    <w:p w14:paraId="3730A08A" w14:textId="77777777" w:rsidR="00645574" w:rsidRDefault="00645574" w:rsidP="00645574">
      <w:pPr>
        <w:pStyle w:val="af6"/>
      </w:pPr>
      <w:r>
        <w:t xml:space="preserve">    @Produces(MediaType.APPLICATION_JSON)</w:t>
      </w:r>
    </w:p>
    <w:p w14:paraId="5F8BAA85" w14:textId="77777777" w:rsidR="00645574" w:rsidRDefault="00645574" w:rsidP="00645574">
      <w:pPr>
        <w:pStyle w:val="af6"/>
      </w:pPr>
      <w:r>
        <w:t xml:space="preserve">    public Todo putTodo(@PathParam("todoId") Integer todoId) {</w:t>
      </w:r>
    </w:p>
    <w:p w14:paraId="0C1988BC" w14:textId="77777777" w:rsidR="00645574" w:rsidRDefault="00645574" w:rsidP="00645574">
      <w:pPr>
        <w:pStyle w:val="af6"/>
      </w:pPr>
      <w:r>
        <w:t xml:space="preserve">        Todo todo = todoService.finish(todoId);</w:t>
      </w:r>
    </w:p>
    <w:p w14:paraId="4A9F54A9" w14:textId="77777777" w:rsidR="00645574" w:rsidRDefault="00645574" w:rsidP="00645574">
      <w:pPr>
        <w:pStyle w:val="af6"/>
      </w:pPr>
      <w:r>
        <w:t xml:space="preserve">        return todo;</w:t>
      </w:r>
    </w:p>
    <w:p w14:paraId="5D7FB25B" w14:textId="77777777" w:rsidR="00645574" w:rsidRDefault="00645574" w:rsidP="00645574">
      <w:pPr>
        <w:pStyle w:val="af6"/>
      </w:pPr>
      <w:r>
        <w:t xml:space="preserve">    }</w:t>
      </w:r>
    </w:p>
    <w:p w14:paraId="06EA3A88" w14:textId="77777777" w:rsidR="00645574" w:rsidRDefault="00645574" w:rsidP="00645574">
      <w:pPr>
        <w:pStyle w:val="af6"/>
      </w:pPr>
      <w:r>
        <w:t xml:space="preserve">    </w:t>
      </w:r>
    </w:p>
    <w:p w14:paraId="62D43557" w14:textId="77777777" w:rsidR="00645574" w:rsidRDefault="00645574" w:rsidP="00645574">
      <w:pPr>
        <w:pStyle w:val="af6"/>
      </w:pPr>
      <w:r>
        <w:t xml:space="preserve">    </w:t>
      </w:r>
    </w:p>
    <w:p w14:paraId="020F44D1" w14:textId="77777777" w:rsidR="00645574" w:rsidRDefault="00645574" w:rsidP="00645574">
      <w:pPr>
        <w:pStyle w:val="af6"/>
      </w:pPr>
      <w:r>
        <w:t xml:space="preserve">    @DELETE</w:t>
      </w:r>
    </w:p>
    <w:p w14:paraId="1ECFC338" w14:textId="77777777" w:rsidR="00645574" w:rsidRDefault="00645574" w:rsidP="00645574">
      <w:pPr>
        <w:pStyle w:val="af6"/>
      </w:pPr>
      <w:r>
        <w:t xml:space="preserve">    @Path("{todoId}")</w:t>
      </w:r>
    </w:p>
    <w:p w14:paraId="23810527" w14:textId="77777777" w:rsidR="00645574" w:rsidRDefault="00645574" w:rsidP="00645574">
      <w:pPr>
        <w:pStyle w:val="af6"/>
      </w:pPr>
      <w:r>
        <w:t xml:space="preserve">    @Produces(MediaType.APPLICATION_JSON)</w:t>
      </w:r>
    </w:p>
    <w:p w14:paraId="27AF706D" w14:textId="77777777" w:rsidR="00645574" w:rsidRDefault="00645574" w:rsidP="00645574">
      <w:pPr>
        <w:pStyle w:val="af6"/>
      </w:pPr>
      <w:r>
        <w:t xml:space="preserve">    public void deleteTodo(@PathParam("todoId") Integer todoId) {</w:t>
      </w:r>
    </w:p>
    <w:p w14:paraId="1078D579" w14:textId="77777777" w:rsidR="00645574" w:rsidRDefault="00645574" w:rsidP="00645574">
      <w:pPr>
        <w:pStyle w:val="af6"/>
      </w:pPr>
      <w:r>
        <w:t xml:space="preserve">        todoService.delete(todoId);</w:t>
      </w:r>
    </w:p>
    <w:p w14:paraId="06A24E90" w14:textId="77777777" w:rsidR="00645574" w:rsidRDefault="00645574" w:rsidP="00645574">
      <w:pPr>
        <w:pStyle w:val="af6"/>
      </w:pPr>
      <w:r>
        <w:t xml:space="preserve">    }</w:t>
      </w:r>
    </w:p>
    <w:p w14:paraId="667BCC0A" w14:textId="1BACA85B" w:rsidR="00636C15" w:rsidRDefault="00645574" w:rsidP="00645574">
      <w:pPr>
        <w:pStyle w:val="af6"/>
      </w:pPr>
      <w:r>
        <w:t>}</w:t>
      </w:r>
    </w:p>
    <w:p w14:paraId="01C08C1A" w14:textId="77777777" w:rsidR="00645574" w:rsidRDefault="00645574" w:rsidP="00636C15"/>
    <w:tbl>
      <w:tblPr>
        <w:tblStyle w:val="a5"/>
        <w:tblW w:w="0" w:type="auto"/>
        <w:tblLook w:val="04A0" w:firstRow="1" w:lastRow="0" w:firstColumn="1" w:lastColumn="0" w:noHBand="0" w:noVBand="1"/>
      </w:tblPr>
      <w:tblGrid>
        <w:gridCol w:w="675"/>
        <w:gridCol w:w="6326"/>
      </w:tblGrid>
      <w:tr w:rsidR="004D41D9" w14:paraId="38AF74FF" w14:textId="77777777" w:rsidTr="002061B0">
        <w:tc>
          <w:tcPr>
            <w:tcW w:w="675" w:type="dxa"/>
          </w:tcPr>
          <w:p w14:paraId="6436CAE0" w14:textId="77777777" w:rsidR="004D41D9" w:rsidRDefault="004D41D9" w:rsidP="002061B0">
            <w:r>
              <w:rPr>
                <w:rFonts w:hint="eastAsia"/>
              </w:rPr>
              <w:t>項番</w:t>
            </w:r>
          </w:p>
        </w:tc>
        <w:tc>
          <w:tcPr>
            <w:tcW w:w="6326" w:type="dxa"/>
          </w:tcPr>
          <w:p w14:paraId="2511D89B" w14:textId="77777777" w:rsidR="004D41D9" w:rsidRDefault="004D41D9" w:rsidP="002061B0">
            <w:r>
              <w:rPr>
                <w:rFonts w:hint="eastAsia"/>
              </w:rPr>
              <w:t>説明</w:t>
            </w:r>
          </w:p>
        </w:tc>
      </w:tr>
      <w:tr w:rsidR="004D41D9" w14:paraId="674DD9AF" w14:textId="77777777" w:rsidTr="002061B0">
        <w:tc>
          <w:tcPr>
            <w:tcW w:w="675" w:type="dxa"/>
          </w:tcPr>
          <w:p w14:paraId="3E282770" w14:textId="77777777" w:rsidR="004D41D9" w:rsidRDefault="004D41D9" w:rsidP="002061B0">
            <w:r>
              <w:t>(1)</w:t>
            </w:r>
          </w:p>
        </w:tc>
        <w:tc>
          <w:tcPr>
            <w:tcW w:w="6326" w:type="dxa"/>
          </w:tcPr>
          <w:p w14:paraId="257DD47F" w14:textId="7F37AFE8" w:rsidR="004D41D9" w:rsidRDefault="002E070C" w:rsidP="002061B0">
            <w:r>
              <w:t>Bean Validation</w:t>
            </w:r>
            <w:r>
              <w:rPr>
                <w:rFonts w:hint="eastAsia"/>
              </w:rPr>
              <w:t>のアノテーションがついている</w:t>
            </w:r>
            <w:r>
              <w:t>Todo</w:t>
            </w:r>
            <w:r>
              <w:rPr>
                <w:rFonts w:hint="eastAsia"/>
              </w:rPr>
              <w:t>クラス</w:t>
            </w:r>
            <w:r w:rsidR="00B3234C">
              <w:rPr>
                <w:rFonts w:hint="eastAsia"/>
              </w:rPr>
              <w:t>に対</w:t>
            </w:r>
            <w:r>
              <w:rPr>
                <w:rFonts w:hint="eastAsia"/>
              </w:rPr>
              <w:t>して入力チェックを行うために</w:t>
            </w:r>
            <w:r>
              <w:t>@Valid</w:t>
            </w:r>
            <w:r>
              <w:rPr>
                <w:rFonts w:hint="eastAsia"/>
              </w:rPr>
              <w:t>を付ける。</w:t>
            </w:r>
          </w:p>
        </w:tc>
      </w:tr>
    </w:tbl>
    <w:p w14:paraId="68F9F2CA" w14:textId="77777777" w:rsidR="004D41D9" w:rsidRDefault="004D41D9" w:rsidP="00636C15"/>
    <w:p w14:paraId="57E41642" w14:textId="77777777" w:rsidR="004D41D9" w:rsidRDefault="004D41D9" w:rsidP="00636C15"/>
    <w:p w14:paraId="49C36DD2" w14:textId="63ABE400" w:rsidR="00645574" w:rsidRDefault="000971F6" w:rsidP="000971F6">
      <w:pPr>
        <w:pStyle w:val="4"/>
      </w:pPr>
      <w:r>
        <w:rPr>
          <w:rFonts w:hint="eastAsia"/>
        </w:rPr>
        <w:t>例外ハンド</w:t>
      </w:r>
      <w:r w:rsidR="00FE2EC5">
        <w:rPr>
          <w:rFonts w:hint="eastAsia"/>
        </w:rPr>
        <w:t>ラ</w:t>
      </w:r>
      <w:r>
        <w:rPr>
          <w:rFonts w:hint="eastAsia"/>
        </w:rPr>
        <w:t>の追加</w:t>
      </w:r>
    </w:p>
    <w:p w14:paraId="43D466D2" w14:textId="5CA483EE" w:rsidR="00B3234C" w:rsidRDefault="00B3234C" w:rsidP="00636C15">
      <w:r>
        <w:t>Bean Validation</w:t>
      </w:r>
      <w:r>
        <w:rPr>
          <w:rFonts w:hint="eastAsia"/>
        </w:rPr>
        <w:t>による入力チェックでエラーが発生した場合は</w:t>
      </w:r>
      <w:r w:rsidR="003D1CFB">
        <w:t>Constraint</w:t>
      </w:r>
      <w:r w:rsidR="00881BB7">
        <w:t>V</w:t>
      </w:r>
      <w:r w:rsidR="003D1CFB">
        <w:t>i</w:t>
      </w:r>
      <w:r w:rsidR="00881BB7">
        <w:t>ol</w:t>
      </w:r>
      <w:r w:rsidR="003D1CFB">
        <w:t>ationException</w:t>
      </w:r>
      <w:r w:rsidR="003D1CFB">
        <w:rPr>
          <w:rFonts w:hint="eastAsia"/>
        </w:rPr>
        <w:t>がスローされる。この例外に対してもこれまで同様に例外ハンドラ</w:t>
      </w:r>
      <w:r w:rsidR="003D1CFB">
        <w:t>(</w:t>
      </w:r>
      <w:r w:rsidR="00881BB7">
        <w:t>ConstraintViol</w:t>
      </w:r>
      <w:r w:rsidR="003D1CFB">
        <w:t>ationExceptionMapper)</w:t>
      </w:r>
      <w:r w:rsidR="003D1CFB">
        <w:rPr>
          <w:rFonts w:hint="eastAsia"/>
        </w:rPr>
        <w:t>を作成する。</w:t>
      </w:r>
    </w:p>
    <w:p w14:paraId="1C1921A6" w14:textId="77777777" w:rsidR="003D1CFB" w:rsidRDefault="003D1CFB" w:rsidP="00636C15"/>
    <w:p w14:paraId="5686D266" w14:textId="77777777" w:rsidR="009F289F" w:rsidRDefault="009F289F" w:rsidP="009F289F">
      <w:pPr>
        <w:pStyle w:val="af6"/>
      </w:pPr>
      <w:r>
        <w:t>package todo.app.common.exception;</w:t>
      </w:r>
    </w:p>
    <w:p w14:paraId="0D42797C" w14:textId="77777777" w:rsidR="009F289F" w:rsidRDefault="009F289F" w:rsidP="009F289F">
      <w:pPr>
        <w:pStyle w:val="af6"/>
      </w:pPr>
    </w:p>
    <w:p w14:paraId="4A3B4923" w14:textId="77777777" w:rsidR="009F289F" w:rsidRDefault="009F289F" w:rsidP="009F289F">
      <w:pPr>
        <w:pStyle w:val="af6"/>
      </w:pPr>
      <w:r>
        <w:t>import java.util.ArrayList;</w:t>
      </w:r>
    </w:p>
    <w:p w14:paraId="5F719B4E" w14:textId="77777777" w:rsidR="009F289F" w:rsidRDefault="009F289F" w:rsidP="009F289F">
      <w:pPr>
        <w:pStyle w:val="af6"/>
      </w:pPr>
      <w:r>
        <w:t>import java.util.List;</w:t>
      </w:r>
    </w:p>
    <w:p w14:paraId="245FE624" w14:textId="77777777" w:rsidR="009F289F" w:rsidRDefault="009F289F" w:rsidP="009F289F">
      <w:pPr>
        <w:pStyle w:val="af6"/>
      </w:pPr>
      <w:r>
        <w:t>import javax.validation.ConstraintViolation;</w:t>
      </w:r>
    </w:p>
    <w:p w14:paraId="0E0CAEA6" w14:textId="77777777" w:rsidR="009F289F" w:rsidRDefault="009F289F" w:rsidP="009F289F">
      <w:pPr>
        <w:pStyle w:val="af6"/>
      </w:pPr>
      <w:r>
        <w:t>import javax.validation.ConstraintViolationException;</w:t>
      </w:r>
    </w:p>
    <w:p w14:paraId="1794D94B" w14:textId="77777777" w:rsidR="009F289F" w:rsidRDefault="009F289F" w:rsidP="009F289F">
      <w:pPr>
        <w:pStyle w:val="af6"/>
      </w:pPr>
      <w:r>
        <w:t>import javax.ws.rs.core.Response;</w:t>
      </w:r>
    </w:p>
    <w:p w14:paraId="4460D48F" w14:textId="77777777" w:rsidR="009F289F" w:rsidRDefault="009F289F" w:rsidP="009F289F">
      <w:pPr>
        <w:pStyle w:val="af6"/>
      </w:pPr>
      <w:r>
        <w:t>import javax.ws.rs.ext.ExceptionMapper;</w:t>
      </w:r>
    </w:p>
    <w:p w14:paraId="51C74246" w14:textId="77777777" w:rsidR="009F289F" w:rsidRDefault="009F289F" w:rsidP="009F289F">
      <w:pPr>
        <w:pStyle w:val="af6"/>
      </w:pPr>
      <w:r>
        <w:t>import javax.ws.rs.ext.Provider;</w:t>
      </w:r>
    </w:p>
    <w:p w14:paraId="6446467A" w14:textId="77777777" w:rsidR="009F289F" w:rsidRDefault="009F289F" w:rsidP="009F289F">
      <w:pPr>
        <w:pStyle w:val="af6"/>
      </w:pPr>
    </w:p>
    <w:p w14:paraId="770AA85C" w14:textId="77777777" w:rsidR="009F289F" w:rsidRDefault="009F289F" w:rsidP="009F289F">
      <w:pPr>
        <w:pStyle w:val="af6"/>
      </w:pPr>
      <w:r>
        <w:t>@Provider</w:t>
      </w:r>
    </w:p>
    <w:p w14:paraId="6EE9BCCB" w14:textId="77777777" w:rsidR="009F289F" w:rsidRDefault="009F289F" w:rsidP="009F289F">
      <w:pPr>
        <w:pStyle w:val="af6"/>
      </w:pPr>
      <w:r>
        <w:t>public class ConstraintValidationExceptionMapper implements ExceptionMapper&lt;ConstraintViolationException&gt; {</w:t>
      </w:r>
    </w:p>
    <w:p w14:paraId="17FC9CD4" w14:textId="77777777" w:rsidR="009F289F" w:rsidRDefault="009F289F" w:rsidP="009F289F">
      <w:pPr>
        <w:pStyle w:val="af6"/>
      </w:pPr>
    </w:p>
    <w:p w14:paraId="511925D7" w14:textId="77777777" w:rsidR="009F289F" w:rsidRDefault="009F289F" w:rsidP="009F289F">
      <w:pPr>
        <w:pStyle w:val="af6"/>
      </w:pPr>
      <w:r>
        <w:t xml:space="preserve">    @Override</w:t>
      </w:r>
    </w:p>
    <w:p w14:paraId="4CCD851E" w14:textId="77777777" w:rsidR="009F289F" w:rsidRDefault="009F289F" w:rsidP="009F289F">
      <w:pPr>
        <w:pStyle w:val="af6"/>
      </w:pPr>
      <w:r>
        <w:t xml:space="preserve">    public Response toResponse(ConstraintViolationException exception) {</w:t>
      </w:r>
    </w:p>
    <w:p w14:paraId="0378ABD7" w14:textId="77777777" w:rsidR="009F289F" w:rsidRDefault="009F289F" w:rsidP="009F289F">
      <w:pPr>
        <w:pStyle w:val="af6"/>
      </w:pPr>
      <w:r>
        <w:t xml:space="preserve">        List&lt;String&gt; messages = new ArrayList&lt;&gt;();</w:t>
      </w:r>
    </w:p>
    <w:p w14:paraId="476505B6" w14:textId="4D8BB6F9" w:rsidR="009F289F" w:rsidRDefault="009F289F" w:rsidP="009F289F">
      <w:pPr>
        <w:pStyle w:val="af6"/>
      </w:pPr>
      <w:r>
        <w:t xml:space="preserve">        for (ConstraintViolation&lt;?&gt; cv : exception.getConstraintViolations()) {</w:t>
      </w:r>
      <w:r w:rsidR="00BF6A17">
        <w:t xml:space="preserve"> // (1)</w:t>
      </w:r>
    </w:p>
    <w:p w14:paraId="0998F036" w14:textId="77777777" w:rsidR="009F289F" w:rsidRDefault="009F289F" w:rsidP="009F289F">
      <w:pPr>
        <w:pStyle w:val="af6"/>
      </w:pPr>
      <w:r>
        <w:t xml:space="preserve">            messages.add(cv.getMessage());</w:t>
      </w:r>
    </w:p>
    <w:p w14:paraId="4B43F9F8" w14:textId="77777777" w:rsidR="009F289F" w:rsidRDefault="009F289F" w:rsidP="009F289F">
      <w:pPr>
        <w:pStyle w:val="af6"/>
      </w:pPr>
      <w:r>
        <w:t xml:space="preserve">        }</w:t>
      </w:r>
    </w:p>
    <w:p w14:paraId="09D97B56" w14:textId="77777777" w:rsidR="009F289F" w:rsidRDefault="009F289F" w:rsidP="009F289F">
      <w:pPr>
        <w:pStyle w:val="af6"/>
      </w:pPr>
      <w:r>
        <w:t xml:space="preserve">        ErrorModel errorModel = new ErrorModel(messages);</w:t>
      </w:r>
    </w:p>
    <w:p w14:paraId="775D365B" w14:textId="77777777" w:rsidR="009F289F" w:rsidRDefault="009F289F" w:rsidP="009F289F">
      <w:pPr>
        <w:pStyle w:val="af6"/>
      </w:pPr>
      <w:r>
        <w:t xml:space="preserve">        return Response.status(Response.Status.BAD_REQUEST)</w:t>
      </w:r>
    </w:p>
    <w:p w14:paraId="4DFB3007" w14:textId="77777777" w:rsidR="009F289F" w:rsidRDefault="009F289F" w:rsidP="009F289F">
      <w:pPr>
        <w:pStyle w:val="af6"/>
      </w:pPr>
      <w:r>
        <w:t xml:space="preserve">                .entity(errorModel).build();</w:t>
      </w:r>
    </w:p>
    <w:p w14:paraId="386E56D5" w14:textId="77777777" w:rsidR="009F289F" w:rsidRDefault="009F289F" w:rsidP="009F289F">
      <w:pPr>
        <w:pStyle w:val="af6"/>
      </w:pPr>
      <w:r>
        <w:t xml:space="preserve">    }</w:t>
      </w:r>
    </w:p>
    <w:p w14:paraId="31B0B05A" w14:textId="7C05FE7E" w:rsidR="009F289F" w:rsidRDefault="009F289F" w:rsidP="009F289F">
      <w:pPr>
        <w:pStyle w:val="af6"/>
      </w:pPr>
      <w:r>
        <w:t>}</w:t>
      </w:r>
    </w:p>
    <w:p w14:paraId="04706C2C" w14:textId="77777777" w:rsidR="000971F6" w:rsidRDefault="000971F6" w:rsidP="00636C15"/>
    <w:tbl>
      <w:tblPr>
        <w:tblStyle w:val="a5"/>
        <w:tblW w:w="0" w:type="auto"/>
        <w:tblLook w:val="04A0" w:firstRow="1" w:lastRow="0" w:firstColumn="1" w:lastColumn="0" w:noHBand="0" w:noVBand="1"/>
      </w:tblPr>
      <w:tblGrid>
        <w:gridCol w:w="675"/>
        <w:gridCol w:w="6326"/>
      </w:tblGrid>
      <w:tr w:rsidR="004D41D9" w14:paraId="6F4D1F01" w14:textId="77777777" w:rsidTr="002061B0">
        <w:tc>
          <w:tcPr>
            <w:tcW w:w="675" w:type="dxa"/>
          </w:tcPr>
          <w:p w14:paraId="5D6FA735" w14:textId="77777777" w:rsidR="004D41D9" w:rsidRDefault="004D41D9" w:rsidP="002061B0">
            <w:r>
              <w:rPr>
                <w:rFonts w:hint="eastAsia"/>
              </w:rPr>
              <w:t>項番</w:t>
            </w:r>
          </w:p>
        </w:tc>
        <w:tc>
          <w:tcPr>
            <w:tcW w:w="6326" w:type="dxa"/>
          </w:tcPr>
          <w:p w14:paraId="1F6E8E13" w14:textId="77777777" w:rsidR="004D41D9" w:rsidRDefault="004D41D9" w:rsidP="002061B0">
            <w:r>
              <w:rPr>
                <w:rFonts w:hint="eastAsia"/>
              </w:rPr>
              <w:t>説明</w:t>
            </w:r>
          </w:p>
        </w:tc>
      </w:tr>
      <w:tr w:rsidR="004D41D9" w14:paraId="13167652" w14:textId="77777777" w:rsidTr="002061B0">
        <w:tc>
          <w:tcPr>
            <w:tcW w:w="675" w:type="dxa"/>
          </w:tcPr>
          <w:p w14:paraId="7CAB5ABA" w14:textId="77777777" w:rsidR="004D41D9" w:rsidRDefault="004D41D9" w:rsidP="002061B0">
            <w:r>
              <w:t>(1)</w:t>
            </w:r>
          </w:p>
        </w:tc>
        <w:tc>
          <w:tcPr>
            <w:tcW w:w="6326" w:type="dxa"/>
          </w:tcPr>
          <w:p w14:paraId="036F9C44" w14:textId="77777777" w:rsidR="00B20EB9" w:rsidRDefault="00881BB7" w:rsidP="002061B0">
            <w:r>
              <w:rPr>
                <w:rFonts w:hint="eastAsia"/>
              </w:rPr>
              <w:t>入力チェックエラーに関する情報は</w:t>
            </w:r>
          </w:p>
          <w:p w14:paraId="54C48B07" w14:textId="6BCA8503" w:rsidR="004D41D9" w:rsidRDefault="00881BB7" w:rsidP="002061B0">
            <w:r>
              <w:t>ConstraintViolation</w:t>
            </w:r>
            <w:r w:rsidR="005128AE">
              <w:t>Exception.getConstraintViolations()</w:t>
            </w:r>
            <w:r w:rsidR="005128AE">
              <w:rPr>
                <w:rFonts w:hint="eastAsia"/>
              </w:rPr>
              <w:t>メソッドで取得できる。</w:t>
            </w:r>
          </w:p>
        </w:tc>
      </w:tr>
      <w:tr w:rsidR="004D41D9" w14:paraId="45F69457" w14:textId="77777777" w:rsidTr="002061B0">
        <w:tc>
          <w:tcPr>
            <w:tcW w:w="675" w:type="dxa"/>
          </w:tcPr>
          <w:p w14:paraId="5FC5D50B" w14:textId="77777777" w:rsidR="004D41D9" w:rsidRDefault="004D41D9" w:rsidP="002061B0">
            <w:r>
              <w:t>(2)</w:t>
            </w:r>
          </w:p>
        </w:tc>
        <w:tc>
          <w:tcPr>
            <w:tcW w:w="6326" w:type="dxa"/>
          </w:tcPr>
          <w:p w14:paraId="438AFC1C" w14:textId="7DD7ABC3" w:rsidR="004D41D9" w:rsidRDefault="004A1307" w:rsidP="002061B0">
            <w:r>
              <w:rPr>
                <w:rFonts w:hint="eastAsia"/>
              </w:rPr>
              <w:t>入力チェックエラーに対しては</w:t>
            </w:r>
            <w:r>
              <w:t>400 Bad Request</w:t>
            </w:r>
            <w:r>
              <w:rPr>
                <w:rFonts w:hint="eastAsia"/>
              </w:rPr>
              <w:t>エラーを返す。</w:t>
            </w:r>
          </w:p>
        </w:tc>
      </w:tr>
    </w:tbl>
    <w:p w14:paraId="36AE729C" w14:textId="77777777" w:rsidR="004D41D9" w:rsidRDefault="004D41D9" w:rsidP="00636C15"/>
    <w:p w14:paraId="3C416120" w14:textId="3F982B62" w:rsidR="001A4069" w:rsidRDefault="001A4069" w:rsidP="00636C15">
      <w:r>
        <w:t>todoTitle</w:t>
      </w:r>
      <w:r>
        <w:rPr>
          <w:rFonts w:hint="eastAsia"/>
        </w:rPr>
        <w:t>を空にして</w:t>
      </w:r>
      <w:r>
        <w:t>POST</w:t>
      </w:r>
      <w:r>
        <w:rPr>
          <w:rFonts w:hint="eastAsia"/>
        </w:rPr>
        <w:t>すると以下のように</w:t>
      </w:r>
      <w:r>
        <w:t>400</w:t>
      </w:r>
      <w:r>
        <w:rPr>
          <w:rFonts w:hint="eastAsia"/>
        </w:rPr>
        <w:t>エラーで入力チェックエラーメッセージが返却される。</w:t>
      </w:r>
      <w:r w:rsidR="006A45A5">
        <w:rPr>
          <w:rFonts w:hint="eastAsia"/>
        </w:rPr>
        <w:t>２件のエラーメッセージが出力されることに注意。</w:t>
      </w:r>
    </w:p>
    <w:p w14:paraId="6A653836" w14:textId="0FDCAC6C" w:rsidR="008F638D" w:rsidRDefault="00EA2195" w:rsidP="00636C15">
      <w:r>
        <w:rPr>
          <w:noProof/>
        </w:rPr>
        <w:drawing>
          <wp:inline distT="0" distB="0" distL="0" distR="0" wp14:anchorId="1FCF7591" wp14:editId="716E18E3">
            <wp:extent cx="4319905" cy="2024070"/>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319905" cy="2024070"/>
                    </a:xfrm>
                    <a:prstGeom prst="rect">
                      <a:avLst/>
                    </a:prstGeom>
                  </pic:spPr>
                </pic:pic>
              </a:graphicData>
            </a:graphic>
          </wp:inline>
        </w:drawing>
      </w:r>
    </w:p>
    <w:p w14:paraId="482A56CB" w14:textId="77777777" w:rsidR="008F638D" w:rsidRDefault="008F638D" w:rsidP="00636C15"/>
    <w:p w14:paraId="23FB165E" w14:textId="345ED4F2" w:rsidR="00636C15" w:rsidRDefault="00636C15" w:rsidP="00636C15">
      <w:pPr>
        <w:pStyle w:val="4"/>
      </w:pPr>
      <w:r>
        <w:rPr>
          <w:rFonts w:hint="eastAsia"/>
        </w:rPr>
        <w:t>バリデーショングループの作成</w:t>
      </w:r>
    </w:p>
    <w:p w14:paraId="7295E84A" w14:textId="15BF066A" w:rsidR="00636C15" w:rsidRDefault="00484FFE" w:rsidP="00636C15">
      <w:r>
        <w:rPr>
          <w:rFonts w:hint="eastAsia"/>
        </w:rPr>
        <w:t>現状</w:t>
      </w:r>
      <w:r w:rsidR="00636C15">
        <w:rPr>
          <w:rFonts w:hint="eastAsia"/>
        </w:rPr>
        <w:t>だと、</w:t>
      </w:r>
      <w:r w:rsidR="00636C15">
        <w:rPr>
          <w:rFonts w:hint="eastAsia"/>
        </w:rPr>
        <w:t>todoTitile</w:t>
      </w:r>
      <w:r w:rsidR="00636C15">
        <w:rPr>
          <w:rFonts w:hint="eastAsia"/>
        </w:rPr>
        <w:t>以外</w:t>
      </w:r>
      <w:r w:rsidR="005D1339">
        <w:rPr>
          <w:rFonts w:hint="eastAsia"/>
        </w:rPr>
        <w:t>のフィールド</w:t>
      </w:r>
      <w:r w:rsidR="00D670DF">
        <w:rPr>
          <w:rFonts w:hint="eastAsia"/>
        </w:rPr>
        <w:t>(createdAt)</w:t>
      </w:r>
      <w:r w:rsidR="00636C15">
        <w:rPr>
          <w:rFonts w:hint="eastAsia"/>
        </w:rPr>
        <w:t>のチェックも実行されてしまうので、新規作成時にのみチェックが働くような</w:t>
      </w:r>
      <w:r w:rsidR="005D1339">
        <w:rPr>
          <w:rFonts w:hint="eastAsia"/>
        </w:rPr>
        <w:t>グループを作成し、必要な</w:t>
      </w:r>
      <w:r w:rsidR="003F6665">
        <w:rPr>
          <w:rFonts w:hint="eastAsia"/>
        </w:rPr>
        <w:t>フィールドのみチェックするように修正する</w:t>
      </w:r>
      <w:r w:rsidR="00636C15">
        <w:rPr>
          <w:rFonts w:hint="eastAsia"/>
        </w:rPr>
        <w:t>。</w:t>
      </w:r>
    </w:p>
    <w:p w14:paraId="7BFD5E68" w14:textId="77777777" w:rsidR="00636C15" w:rsidRDefault="00636C15" w:rsidP="00636C15"/>
    <w:p w14:paraId="19FD19F7" w14:textId="6DF855C4" w:rsidR="00410B8E" w:rsidRDefault="00410B8E" w:rsidP="00636C15">
      <w:r>
        <w:rPr>
          <w:rFonts w:hint="eastAsia"/>
        </w:rPr>
        <w:t>以下のような空インタフェースを作成する。</w:t>
      </w:r>
    </w:p>
    <w:p w14:paraId="421BC1D4" w14:textId="77777777" w:rsidR="00636C15" w:rsidRDefault="00636C15" w:rsidP="00636C15">
      <w:pPr>
        <w:pStyle w:val="af6"/>
      </w:pPr>
      <w:r>
        <w:t>package todo.domain.model.group;</w:t>
      </w:r>
    </w:p>
    <w:p w14:paraId="3DE7BA35" w14:textId="77777777" w:rsidR="00636C15" w:rsidRDefault="00636C15" w:rsidP="00636C15">
      <w:pPr>
        <w:pStyle w:val="af6"/>
      </w:pPr>
    </w:p>
    <w:p w14:paraId="7DDF5512" w14:textId="77777777" w:rsidR="00636C15" w:rsidRDefault="00636C15" w:rsidP="00636C15">
      <w:pPr>
        <w:pStyle w:val="af6"/>
      </w:pPr>
      <w:r>
        <w:t>public interface Create {</w:t>
      </w:r>
    </w:p>
    <w:p w14:paraId="7BCFA13A" w14:textId="77777777" w:rsidR="00636C15" w:rsidRDefault="00636C15" w:rsidP="00636C15">
      <w:pPr>
        <w:pStyle w:val="af6"/>
      </w:pPr>
      <w:r>
        <w:t xml:space="preserve">    </w:t>
      </w:r>
    </w:p>
    <w:p w14:paraId="67691A7D" w14:textId="77777777" w:rsidR="00636C15" w:rsidRDefault="00636C15" w:rsidP="00636C15">
      <w:pPr>
        <w:pStyle w:val="af6"/>
      </w:pPr>
      <w:r>
        <w:t>}</w:t>
      </w:r>
    </w:p>
    <w:p w14:paraId="462A2752" w14:textId="77777777" w:rsidR="00636C15" w:rsidRDefault="00636C15" w:rsidP="00636C15"/>
    <w:p w14:paraId="5A333C92" w14:textId="77777777" w:rsidR="00636C15" w:rsidRDefault="00636C15" w:rsidP="00636C15">
      <w:pPr>
        <w:pStyle w:val="4"/>
      </w:pPr>
      <w:r>
        <w:rPr>
          <w:rFonts w:hint="eastAsia"/>
        </w:rPr>
        <w:t>Todo</w:t>
      </w:r>
      <w:r>
        <w:rPr>
          <w:rFonts w:hint="eastAsia"/>
        </w:rPr>
        <w:t>エンティティの修正</w:t>
      </w:r>
    </w:p>
    <w:p w14:paraId="7AA78753" w14:textId="63F11835" w:rsidR="00636C15" w:rsidRDefault="00621E2C" w:rsidP="00636C15">
      <w:r>
        <w:rPr>
          <w:rFonts w:hint="eastAsia"/>
        </w:rPr>
        <w:t>入力チェックルールのアノテーションにグループも加える。</w:t>
      </w:r>
    </w:p>
    <w:p w14:paraId="07FF76A3" w14:textId="77777777" w:rsidR="00636C15" w:rsidRDefault="00636C15" w:rsidP="00636C15">
      <w:pPr>
        <w:pStyle w:val="af6"/>
      </w:pPr>
      <w:r>
        <w:t>package todo.domain.model;</w:t>
      </w:r>
    </w:p>
    <w:p w14:paraId="6E770BE0" w14:textId="77777777" w:rsidR="00636C15" w:rsidRDefault="00636C15" w:rsidP="00636C15">
      <w:pPr>
        <w:pStyle w:val="af6"/>
      </w:pPr>
    </w:p>
    <w:p w14:paraId="680F8736" w14:textId="77777777" w:rsidR="00636C15" w:rsidRDefault="00636C15" w:rsidP="00636C15">
      <w:pPr>
        <w:pStyle w:val="af6"/>
      </w:pPr>
      <w:r w:rsidRPr="00621E2C">
        <w:rPr>
          <w:highlight w:val="yellow"/>
        </w:rPr>
        <w:t>import todo.domain.model.group.Create;</w:t>
      </w:r>
    </w:p>
    <w:p w14:paraId="36C2FF9B" w14:textId="77777777" w:rsidR="00636C15" w:rsidRDefault="00636C15" w:rsidP="00636C15">
      <w:pPr>
        <w:pStyle w:val="af6"/>
      </w:pPr>
      <w:r>
        <w:t>import java.io.Serializable;</w:t>
      </w:r>
    </w:p>
    <w:p w14:paraId="71D4A0BE" w14:textId="77777777" w:rsidR="00636C15" w:rsidRDefault="00636C15" w:rsidP="00636C15">
      <w:pPr>
        <w:pStyle w:val="af6"/>
      </w:pPr>
      <w:r>
        <w:t>import java.util.Date;</w:t>
      </w:r>
    </w:p>
    <w:p w14:paraId="05278526" w14:textId="77777777" w:rsidR="00636C15" w:rsidRDefault="00636C15" w:rsidP="00636C15">
      <w:pPr>
        <w:pStyle w:val="af6"/>
      </w:pPr>
      <w:r>
        <w:t>import javax.persistence.Basic;</w:t>
      </w:r>
    </w:p>
    <w:p w14:paraId="582BBA7A" w14:textId="77777777" w:rsidR="00636C15" w:rsidRDefault="00636C15" w:rsidP="00636C15">
      <w:pPr>
        <w:pStyle w:val="af6"/>
      </w:pPr>
      <w:r>
        <w:t>import javax.persistence.Column;</w:t>
      </w:r>
    </w:p>
    <w:p w14:paraId="209DB297" w14:textId="77777777" w:rsidR="00636C15" w:rsidRDefault="00636C15" w:rsidP="00636C15">
      <w:pPr>
        <w:pStyle w:val="af6"/>
      </w:pPr>
      <w:r>
        <w:t>import javax.persistence.Entity;</w:t>
      </w:r>
    </w:p>
    <w:p w14:paraId="5CD8FD48" w14:textId="77777777" w:rsidR="00636C15" w:rsidRDefault="00636C15" w:rsidP="00636C15">
      <w:pPr>
        <w:pStyle w:val="af6"/>
      </w:pPr>
      <w:r>
        <w:t>import javax.persistence.GeneratedValue;</w:t>
      </w:r>
    </w:p>
    <w:p w14:paraId="0B79965D" w14:textId="77777777" w:rsidR="00636C15" w:rsidRDefault="00636C15" w:rsidP="00636C15">
      <w:pPr>
        <w:pStyle w:val="af6"/>
      </w:pPr>
      <w:r>
        <w:t>import javax.persistence.GenerationType;</w:t>
      </w:r>
    </w:p>
    <w:p w14:paraId="528A3424" w14:textId="77777777" w:rsidR="00636C15" w:rsidRDefault="00636C15" w:rsidP="00636C15">
      <w:pPr>
        <w:pStyle w:val="af6"/>
      </w:pPr>
      <w:r>
        <w:t>import javax.persistence.Id;</w:t>
      </w:r>
    </w:p>
    <w:p w14:paraId="1AFF386D" w14:textId="77777777" w:rsidR="00636C15" w:rsidRDefault="00636C15" w:rsidP="00636C15">
      <w:pPr>
        <w:pStyle w:val="af6"/>
      </w:pPr>
      <w:r>
        <w:t>import javax.persistence.NamedQueries;</w:t>
      </w:r>
    </w:p>
    <w:p w14:paraId="4C245DED" w14:textId="77777777" w:rsidR="00636C15" w:rsidRDefault="00636C15" w:rsidP="00636C15">
      <w:pPr>
        <w:pStyle w:val="af6"/>
      </w:pPr>
      <w:r>
        <w:t>import javax.persistence.NamedQuery;</w:t>
      </w:r>
    </w:p>
    <w:p w14:paraId="2A342D02" w14:textId="77777777" w:rsidR="00636C15" w:rsidRDefault="00636C15" w:rsidP="00636C15">
      <w:pPr>
        <w:pStyle w:val="af6"/>
      </w:pPr>
      <w:r>
        <w:t>import javax.persistence.Table;</w:t>
      </w:r>
    </w:p>
    <w:p w14:paraId="2EAF6C63" w14:textId="77777777" w:rsidR="00636C15" w:rsidRDefault="00636C15" w:rsidP="00636C15">
      <w:pPr>
        <w:pStyle w:val="af6"/>
      </w:pPr>
      <w:r>
        <w:t>import javax.persistence.Temporal;</w:t>
      </w:r>
    </w:p>
    <w:p w14:paraId="1ADDD075" w14:textId="77777777" w:rsidR="00636C15" w:rsidRDefault="00636C15" w:rsidP="00636C15">
      <w:pPr>
        <w:pStyle w:val="af6"/>
      </w:pPr>
      <w:r>
        <w:t>import javax.persistence.TemporalType;</w:t>
      </w:r>
    </w:p>
    <w:p w14:paraId="4A92DEB6" w14:textId="77777777" w:rsidR="00636C15" w:rsidRDefault="00636C15" w:rsidP="00636C15">
      <w:pPr>
        <w:pStyle w:val="af6"/>
      </w:pPr>
      <w:r>
        <w:t>import javax.persistence.Version;</w:t>
      </w:r>
    </w:p>
    <w:p w14:paraId="7F76CD85" w14:textId="77777777" w:rsidR="00636C15" w:rsidRPr="00621E2C" w:rsidRDefault="00636C15" w:rsidP="00636C15">
      <w:pPr>
        <w:pStyle w:val="af6"/>
      </w:pPr>
      <w:r w:rsidRPr="00621E2C">
        <w:t>import javax.validation.constraints.NotNull;</w:t>
      </w:r>
    </w:p>
    <w:p w14:paraId="0BB76C9E" w14:textId="77777777" w:rsidR="00636C15" w:rsidRPr="00621E2C" w:rsidRDefault="00636C15" w:rsidP="00636C15">
      <w:pPr>
        <w:pStyle w:val="af6"/>
      </w:pPr>
      <w:r w:rsidRPr="00621E2C">
        <w:t>import javax.validation.constraints.Size;</w:t>
      </w:r>
    </w:p>
    <w:p w14:paraId="16CEA246" w14:textId="77777777" w:rsidR="00636C15" w:rsidRDefault="00636C15" w:rsidP="00636C15">
      <w:pPr>
        <w:pStyle w:val="af6"/>
      </w:pPr>
      <w:r w:rsidRPr="00933902">
        <w:rPr>
          <w:highlight w:val="yellow"/>
        </w:rPr>
        <w:t>import javax.validation.groups.Default;</w:t>
      </w:r>
    </w:p>
    <w:p w14:paraId="103405BD" w14:textId="77777777" w:rsidR="00636C15" w:rsidRDefault="00636C15" w:rsidP="00636C15">
      <w:pPr>
        <w:pStyle w:val="af6"/>
      </w:pPr>
      <w:r>
        <w:t>import javax.xml.bind.annotation.XmlRootElement;</w:t>
      </w:r>
    </w:p>
    <w:p w14:paraId="36CCE0E1" w14:textId="77777777" w:rsidR="00636C15" w:rsidRDefault="00636C15" w:rsidP="00636C15">
      <w:pPr>
        <w:pStyle w:val="af6"/>
      </w:pPr>
    </w:p>
    <w:p w14:paraId="6CDBDA92" w14:textId="77777777" w:rsidR="00636C15" w:rsidRDefault="00636C15" w:rsidP="00636C15">
      <w:pPr>
        <w:pStyle w:val="af6"/>
      </w:pPr>
      <w:r>
        <w:t>@Entity</w:t>
      </w:r>
    </w:p>
    <w:p w14:paraId="495D1424" w14:textId="77777777" w:rsidR="00636C15" w:rsidRDefault="00636C15" w:rsidP="00636C15">
      <w:pPr>
        <w:pStyle w:val="af6"/>
      </w:pPr>
      <w:r>
        <w:t>@Table(name = "TODO")</w:t>
      </w:r>
    </w:p>
    <w:p w14:paraId="12DA81B9" w14:textId="77777777" w:rsidR="00636C15" w:rsidRDefault="00636C15" w:rsidP="00636C15">
      <w:pPr>
        <w:pStyle w:val="af6"/>
      </w:pPr>
      <w:r>
        <w:t>@XmlRootElement</w:t>
      </w:r>
    </w:p>
    <w:p w14:paraId="63AF451C" w14:textId="77777777" w:rsidR="00636C15" w:rsidRDefault="00636C15" w:rsidP="00636C15">
      <w:pPr>
        <w:pStyle w:val="af6"/>
      </w:pPr>
      <w:r>
        <w:t>@NamedQueries({</w:t>
      </w:r>
    </w:p>
    <w:p w14:paraId="55FB3822" w14:textId="77777777" w:rsidR="00636C15" w:rsidRDefault="00636C15" w:rsidP="00636C15">
      <w:pPr>
        <w:pStyle w:val="af6"/>
      </w:pPr>
      <w:r>
        <w:t xml:space="preserve">    @NamedQuery(name = "Todo.findAll", query = "SELECT t FROM Todo t"),</w:t>
      </w:r>
    </w:p>
    <w:p w14:paraId="21A55EF3" w14:textId="77777777" w:rsidR="00636C15" w:rsidRDefault="00636C15" w:rsidP="00636C15">
      <w:pPr>
        <w:pStyle w:val="af6"/>
      </w:pPr>
      <w:r>
        <w:t xml:space="preserve">    @NamedQuery(name = "Todo.findByTodoId", query = "SELECT t FROM Todo t WHERE t.todoId = :todoId"),</w:t>
      </w:r>
    </w:p>
    <w:p w14:paraId="603847A6" w14:textId="77777777" w:rsidR="00636C15" w:rsidRDefault="00636C15" w:rsidP="00636C15">
      <w:pPr>
        <w:pStyle w:val="af6"/>
      </w:pPr>
      <w:r>
        <w:t xml:space="preserve">    @NamedQuery(name = "Todo.findByTodoTitle", query = "SELECT t FROM Todo t WHERE t.todoTitle = :todoTitle"),</w:t>
      </w:r>
    </w:p>
    <w:p w14:paraId="6A218E0F" w14:textId="77777777" w:rsidR="00636C15" w:rsidRDefault="00636C15" w:rsidP="00636C15">
      <w:pPr>
        <w:pStyle w:val="af6"/>
      </w:pPr>
      <w:r>
        <w:t xml:space="preserve">    @NamedQuery(name = "Todo.findByFinished", query = "SELECT t FROM Todo t WHERE t.finished = :finished"),</w:t>
      </w:r>
    </w:p>
    <w:p w14:paraId="2453BEBA" w14:textId="77777777" w:rsidR="00636C15" w:rsidRDefault="00636C15" w:rsidP="00636C15">
      <w:pPr>
        <w:pStyle w:val="af6"/>
      </w:pPr>
      <w:r>
        <w:t xml:space="preserve">    @NamedQuery(name = "Todo.findByCreatedAt", query = "SELECT t FROM Todo t WHERE t.createdAt = :createdAt")})</w:t>
      </w:r>
    </w:p>
    <w:p w14:paraId="3BC8A0EA" w14:textId="77777777" w:rsidR="00636C15" w:rsidRDefault="00636C15" w:rsidP="00636C15">
      <w:pPr>
        <w:pStyle w:val="af6"/>
      </w:pPr>
      <w:r>
        <w:t>public class Todo implements Serializable {</w:t>
      </w:r>
    </w:p>
    <w:p w14:paraId="1AD20574" w14:textId="77777777" w:rsidR="00636C15" w:rsidRDefault="00636C15" w:rsidP="00636C15">
      <w:pPr>
        <w:pStyle w:val="af6"/>
      </w:pPr>
      <w:r>
        <w:t xml:space="preserve">    </w:t>
      </w:r>
    </w:p>
    <w:p w14:paraId="062801D2" w14:textId="77777777" w:rsidR="00636C15" w:rsidRDefault="00636C15" w:rsidP="00636C15">
      <w:pPr>
        <w:pStyle w:val="af6"/>
      </w:pPr>
      <w:r>
        <w:t xml:space="preserve">    private static final long serialVersionUID = 1L;</w:t>
      </w:r>
    </w:p>
    <w:p w14:paraId="47DA7E20" w14:textId="77777777" w:rsidR="00636C15" w:rsidRDefault="00636C15" w:rsidP="00636C15">
      <w:pPr>
        <w:pStyle w:val="af6"/>
      </w:pPr>
      <w:r>
        <w:t xml:space="preserve">    @Id</w:t>
      </w:r>
    </w:p>
    <w:p w14:paraId="24256B3E" w14:textId="77777777" w:rsidR="00636C15" w:rsidRDefault="00636C15" w:rsidP="00636C15">
      <w:pPr>
        <w:pStyle w:val="af6"/>
      </w:pPr>
      <w:r>
        <w:t xml:space="preserve">    @GeneratedValue(strategy = GenerationType.IDENTITY)</w:t>
      </w:r>
    </w:p>
    <w:p w14:paraId="4A8FE64A" w14:textId="77777777" w:rsidR="00636C15" w:rsidRDefault="00636C15" w:rsidP="00636C15">
      <w:pPr>
        <w:pStyle w:val="af6"/>
      </w:pPr>
      <w:r>
        <w:t xml:space="preserve">    @Basic(optional = false)</w:t>
      </w:r>
    </w:p>
    <w:p w14:paraId="0D828AA4" w14:textId="77777777" w:rsidR="00636C15" w:rsidRDefault="00636C15" w:rsidP="00636C15">
      <w:pPr>
        <w:pStyle w:val="af6"/>
      </w:pPr>
      <w:r>
        <w:t xml:space="preserve">    @Column(name = "TODO_ID")</w:t>
      </w:r>
    </w:p>
    <w:p w14:paraId="640D5C50" w14:textId="77777777" w:rsidR="00636C15" w:rsidRDefault="00636C15" w:rsidP="00636C15">
      <w:pPr>
        <w:pStyle w:val="af6"/>
      </w:pPr>
      <w:r>
        <w:t xml:space="preserve">    private Integer todoId;</w:t>
      </w:r>
    </w:p>
    <w:p w14:paraId="6F9B65BE" w14:textId="77777777" w:rsidR="00636C15" w:rsidRDefault="00636C15" w:rsidP="00636C15">
      <w:pPr>
        <w:pStyle w:val="af6"/>
      </w:pPr>
      <w:r>
        <w:t xml:space="preserve">    @Basic(optional = false)</w:t>
      </w:r>
    </w:p>
    <w:p w14:paraId="379B0D74" w14:textId="0BAE6760" w:rsidR="00636C15" w:rsidRDefault="00636C15" w:rsidP="00636C15">
      <w:pPr>
        <w:pStyle w:val="af6"/>
      </w:pPr>
      <w:r>
        <w:t xml:space="preserve">    @NotNull</w:t>
      </w:r>
      <w:r w:rsidR="005F1837">
        <w:rPr>
          <w:highlight w:val="yellow"/>
        </w:rPr>
        <w:t>(</w:t>
      </w:r>
      <w:r w:rsidR="005F1837" w:rsidRPr="00933902">
        <w:rPr>
          <w:highlight w:val="yellow"/>
        </w:rPr>
        <w:t>groups={Default.class, Create.class}</w:t>
      </w:r>
      <w:r w:rsidR="005F1837" w:rsidRPr="00A35835">
        <w:rPr>
          <w:highlight w:val="yellow"/>
        </w:rPr>
        <w:t>)</w:t>
      </w:r>
    </w:p>
    <w:p w14:paraId="525FF67A" w14:textId="0443571D" w:rsidR="00636C15" w:rsidRDefault="00636C15" w:rsidP="00636C15">
      <w:pPr>
        <w:pStyle w:val="af6"/>
      </w:pPr>
      <w:r>
        <w:t xml:space="preserve">    @Size(min = 1, max = 128</w:t>
      </w:r>
      <w:r w:rsidRPr="00933902">
        <w:rPr>
          <w:highlight w:val="yellow"/>
        </w:rPr>
        <w:t>, groups={Default.class, Create.class}</w:t>
      </w:r>
      <w:r>
        <w:t>)</w:t>
      </w:r>
      <w:r w:rsidR="00F23294">
        <w:t xml:space="preserve"> // (1)</w:t>
      </w:r>
    </w:p>
    <w:p w14:paraId="467F9045" w14:textId="77777777" w:rsidR="00636C15" w:rsidRDefault="00636C15" w:rsidP="00636C15">
      <w:pPr>
        <w:pStyle w:val="af6"/>
      </w:pPr>
      <w:r>
        <w:t xml:space="preserve">    @Column(name = "TODO_TITLE")</w:t>
      </w:r>
    </w:p>
    <w:p w14:paraId="26CE7AC3" w14:textId="77777777" w:rsidR="00636C15" w:rsidRDefault="00636C15" w:rsidP="00636C15">
      <w:pPr>
        <w:pStyle w:val="af6"/>
      </w:pPr>
      <w:r>
        <w:t xml:space="preserve">    private String todoTitle;</w:t>
      </w:r>
    </w:p>
    <w:p w14:paraId="5A48608E" w14:textId="77777777" w:rsidR="00636C15" w:rsidRDefault="00636C15" w:rsidP="00636C15">
      <w:pPr>
        <w:pStyle w:val="af6"/>
      </w:pPr>
      <w:r>
        <w:t xml:space="preserve">    @Basic(optional = false)</w:t>
      </w:r>
    </w:p>
    <w:p w14:paraId="25AD1FFF" w14:textId="77777777" w:rsidR="00636C15" w:rsidRDefault="00636C15" w:rsidP="00636C15">
      <w:pPr>
        <w:pStyle w:val="af6"/>
      </w:pPr>
      <w:r>
        <w:t xml:space="preserve">    @NotNull</w:t>
      </w:r>
    </w:p>
    <w:p w14:paraId="7DB14F80" w14:textId="77777777" w:rsidR="00636C15" w:rsidRDefault="00636C15" w:rsidP="00636C15">
      <w:pPr>
        <w:pStyle w:val="af6"/>
      </w:pPr>
      <w:r>
        <w:t xml:space="preserve">    @Column(name = "FINISHED")</w:t>
      </w:r>
    </w:p>
    <w:p w14:paraId="1643E7D9" w14:textId="77777777" w:rsidR="00636C15" w:rsidRDefault="00636C15" w:rsidP="00636C15">
      <w:pPr>
        <w:pStyle w:val="af6"/>
      </w:pPr>
      <w:r>
        <w:t xml:space="preserve">    private boolean finished;</w:t>
      </w:r>
    </w:p>
    <w:p w14:paraId="46223D88" w14:textId="77777777" w:rsidR="00636C15" w:rsidRDefault="00636C15" w:rsidP="00636C15">
      <w:pPr>
        <w:pStyle w:val="af6"/>
      </w:pPr>
      <w:r>
        <w:t xml:space="preserve">    @Basic(optional = false)</w:t>
      </w:r>
    </w:p>
    <w:p w14:paraId="2A9F721C" w14:textId="77777777" w:rsidR="00636C15" w:rsidRDefault="00636C15" w:rsidP="00636C15">
      <w:pPr>
        <w:pStyle w:val="af6"/>
      </w:pPr>
      <w:r>
        <w:t xml:space="preserve">    @NotNull</w:t>
      </w:r>
    </w:p>
    <w:p w14:paraId="41E95EA2" w14:textId="77777777" w:rsidR="00636C15" w:rsidRDefault="00636C15" w:rsidP="00636C15">
      <w:pPr>
        <w:pStyle w:val="af6"/>
      </w:pPr>
      <w:r>
        <w:t xml:space="preserve">    @Column(name = "CREATED_AT")</w:t>
      </w:r>
    </w:p>
    <w:p w14:paraId="30E04B1D" w14:textId="77777777" w:rsidR="00636C15" w:rsidRDefault="00636C15" w:rsidP="00636C15">
      <w:pPr>
        <w:pStyle w:val="af6"/>
      </w:pPr>
      <w:r>
        <w:t xml:space="preserve">    @Temporal(TemporalType.TIMESTAMP)</w:t>
      </w:r>
    </w:p>
    <w:p w14:paraId="27AE5E58" w14:textId="77777777" w:rsidR="00636C15" w:rsidRDefault="00636C15" w:rsidP="00636C15">
      <w:pPr>
        <w:pStyle w:val="af6"/>
      </w:pPr>
      <w:r>
        <w:t xml:space="preserve">    private Date createdAt;</w:t>
      </w:r>
    </w:p>
    <w:p w14:paraId="67662265" w14:textId="77777777" w:rsidR="00636C15" w:rsidRDefault="00636C15" w:rsidP="00636C15">
      <w:pPr>
        <w:pStyle w:val="af6"/>
      </w:pPr>
      <w:r>
        <w:t xml:space="preserve">    @Basic(optional = false)</w:t>
      </w:r>
    </w:p>
    <w:p w14:paraId="54426105" w14:textId="77777777" w:rsidR="00636C15" w:rsidRDefault="00636C15" w:rsidP="00636C15">
      <w:pPr>
        <w:pStyle w:val="af6"/>
      </w:pPr>
      <w:r>
        <w:t xml:space="preserve">    @NotNull</w:t>
      </w:r>
    </w:p>
    <w:p w14:paraId="1190DEFA" w14:textId="77777777" w:rsidR="00636C15" w:rsidRDefault="00636C15" w:rsidP="00636C15">
      <w:pPr>
        <w:pStyle w:val="af6"/>
      </w:pPr>
      <w:r>
        <w:t xml:space="preserve">    @Column(name = "VERSION")</w:t>
      </w:r>
    </w:p>
    <w:p w14:paraId="7DC6CE58" w14:textId="77777777" w:rsidR="00636C15" w:rsidRDefault="00636C15" w:rsidP="00636C15">
      <w:pPr>
        <w:pStyle w:val="af6"/>
      </w:pPr>
      <w:r>
        <w:t xml:space="preserve">    @Version</w:t>
      </w:r>
    </w:p>
    <w:p w14:paraId="4EE708A5" w14:textId="77777777" w:rsidR="00636C15" w:rsidRDefault="00636C15" w:rsidP="00636C15">
      <w:pPr>
        <w:pStyle w:val="af6"/>
      </w:pPr>
      <w:r>
        <w:t xml:space="preserve">    private int version;</w:t>
      </w:r>
    </w:p>
    <w:p w14:paraId="10437364" w14:textId="77777777" w:rsidR="00636C15" w:rsidRDefault="00636C15" w:rsidP="00636C15">
      <w:pPr>
        <w:pStyle w:val="af6"/>
      </w:pPr>
    </w:p>
    <w:p w14:paraId="06AE87D1" w14:textId="77777777" w:rsidR="00636C15" w:rsidRDefault="00636C15" w:rsidP="00636C15">
      <w:pPr>
        <w:pStyle w:val="af6"/>
      </w:pPr>
      <w:r>
        <w:t xml:space="preserve">    public Todo() {</w:t>
      </w:r>
    </w:p>
    <w:p w14:paraId="709D1126" w14:textId="77777777" w:rsidR="00636C15" w:rsidRDefault="00636C15" w:rsidP="00636C15">
      <w:pPr>
        <w:pStyle w:val="af6"/>
      </w:pPr>
      <w:r>
        <w:t xml:space="preserve">    }</w:t>
      </w:r>
    </w:p>
    <w:p w14:paraId="54A7CFCC" w14:textId="77777777" w:rsidR="00636C15" w:rsidRDefault="00636C15" w:rsidP="00636C15">
      <w:pPr>
        <w:pStyle w:val="af6"/>
      </w:pPr>
    </w:p>
    <w:p w14:paraId="44DB9BA7" w14:textId="77777777" w:rsidR="00636C15" w:rsidRDefault="00636C15" w:rsidP="00636C15">
      <w:pPr>
        <w:pStyle w:val="af6"/>
      </w:pPr>
      <w:r>
        <w:t xml:space="preserve">    public Todo(Integer todoId) {</w:t>
      </w:r>
    </w:p>
    <w:p w14:paraId="37EF27A4" w14:textId="77777777" w:rsidR="00636C15" w:rsidRDefault="00636C15" w:rsidP="00636C15">
      <w:pPr>
        <w:pStyle w:val="af6"/>
      </w:pPr>
      <w:r>
        <w:t xml:space="preserve">        this.todoId = todoId;</w:t>
      </w:r>
    </w:p>
    <w:p w14:paraId="6CD08D7A" w14:textId="77777777" w:rsidR="00636C15" w:rsidRDefault="00636C15" w:rsidP="00636C15">
      <w:pPr>
        <w:pStyle w:val="af6"/>
      </w:pPr>
      <w:r>
        <w:t xml:space="preserve">    }</w:t>
      </w:r>
    </w:p>
    <w:p w14:paraId="17D0656D" w14:textId="77777777" w:rsidR="00636C15" w:rsidRDefault="00636C15" w:rsidP="00636C15">
      <w:pPr>
        <w:pStyle w:val="af6"/>
      </w:pPr>
    </w:p>
    <w:p w14:paraId="30CFD3DA" w14:textId="77777777" w:rsidR="00636C15" w:rsidRDefault="00636C15" w:rsidP="00636C15">
      <w:pPr>
        <w:pStyle w:val="af6"/>
      </w:pPr>
      <w:r>
        <w:t xml:space="preserve">    public Todo(Integer todoId, String todoTitle, boolean finished, Date createdAt, int version) {</w:t>
      </w:r>
    </w:p>
    <w:p w14:paraId="2FFF1016" w14:textId="77777777" w:rsidR="00636C15" w:rsidRDefault="00636C15" w:rsidP="00636C15">
      <w:pPr>
        <w:pStyle w:val="af6"/>
      </w:pPr>
      <w:r>
        <w:t xml:space="preserve">        this.todoId = todoId;</w:t>
      </w:r>
    </w:p>
    <w:p w14:paraId="6718F72E" w14:textId="77777777" w:rsidR="00636C15" w:rsidRDefault="00636C15" w:rsidP="00636C15">
      <w:pPr>
        <w:pStyle w:val="af6"/>
      </w:pPr>
      <w:r>
        <w:t xml:space="preserve">        this.todoTitle = todoTitle;</w:t>
      </w:r>
    </w:p>
    <w:p w14:paraId="43CF7BB9" w14:textId="77777777" w:rsidR="00636C15" w:rsidRDefault="00636C15" w:rsidP="00636C15">
      <w:pPr>
        <w:pStyle w:val="af6"/>
      </w:pPr>
      <w:r>
        <w:t xml:space="preserve">        this.finished = finished;</w:t>
      </w:r>
    </w:p>
    <w:p w14:paraId="09CA4426" w14:textId="77777777" w:rsidR="00636C15" w:rsidRDefault="00636C15" w:rsidP="00636C15">
      <w:pPr>
        <w:pStyle w:val="af6"/>
      </w:pPr>
      <w:r>
        <w:t xml:space="preserve">        this.createdAt = createdAt;</w:t>
      </w:r>
    </w:p>
    <w:p w14:paraId="2FA51469" w14:textId="77777777" w:rsidR="00636C15" w:rsidRDefault="00636C15" w:rsidP="00636C15">
      <w:pPr>
        <w:pStyle w:val="af6"/>
      </w:pPr>
      <w:r>
        <w:t xml:space="preserve">        this.version = version;</w:t>
      </w:r>
    </w:p>
    <w:p w14:paraId="6B0CD93B" w14:textId="77777777" w:rsidR="00636C15" w:rsidRDefault="00636C15" w:rsidP="00636C15">
      <w:pPr>
        <w:pStyle w:val="af6"/>
      </w:pPr>
      <w:r>
        <w:t xml:space="preserve">    }</w:t>
      </w:r>
    </w:p>
    <w:p w14:paraId="66F6AB83" w14:textId="77777777" w:rsidR="00636C15" w:rsidRDefault="00636C15" w:rsidP="00636C15">
      <w:pPr>
        <w:pStyle w:val="af6"/>
      </w:pPr>
    </w:p>
    <w:p w14:paraId="201E9CD4" w14:textId="77777777" w:rsidR="00636C15" w:rsidRDefault="00636C15" w:rsidP="00636C15">
      <w:pPr>
        <w:pStyle w:val="af6"/>
      </w:pPr>
      <w:r>
        <w:t xml:space="preserve">    public Integer getTodoId() {</w:t>
      </w:r>
    </w:p>
    <w:p w14:paraId="51733B7E" w14:textId="77777777" w:rsidR="00636C15" w:rsidRDefault="00636C15" w:rsidP="00636C15">
      <w:pPr>
        <w:pStyle w:val="af6"/>
      </w:pPr>
      <w:r>
        <w:t xml:space="preserve">        return todoId;</w:t>
      </w:r>
    </w:p>
    <w:p w14:paraId="4CBE3FBE" w14:textId="77777777" w:rsidR="00636C15" w:rsidRDefault="00636C15" w:rsidP="00636C15">
      <w:pPr>
        <w:pStyle w:val="af6"/>
      </w:pPr>
      <w:r>
        <w:t xml:space="preserve">    }</w:t>
      </w:r>
    </w:p>
    <w:p w14:paraId="39A0363D" w14:textId="77777777" w:rsidR="00636C15" w:rsidRDefault="00636C15" w:rsidP="00636C15">
      <w:pPr>
        <w:pStyle w:val="af6"/>
      </w:pPr>
    </w:p>
    <w:p w14:paraId="524D904F" w14:textId="77777777" w:rsidR="00636C15" w:rsidRDefault="00636C15" w:rsidP="00636C15">
      <w:pPr>
        <w:pStyle w:val="af6"/>
      </w:pPr>
      <w:r>
        <w:t xml:space="preserve">    public void setTodoId(Integer todoId) {</w:t>
      </w:r>
    </w:p>
    <w:p w14:paraId="04A611DA" w14:textId="77777777" w:rsidR="00636C15" w:rsidRDefault="00636C15" w:rsidP="00636C15">
      <w:pPr>
        <w:pStyle w:val="af6"/>
      </w:pPr>
      <w:r>
        <w:t xml:space="preserve">        this.todoId = todoId;</w:t>
      </w:r>
    </w:p>
    <w:p w14:paraId="720781ED" w14:textId="77777777" w:rsidR="00636C15" w:rsidRDefault="00636C15" w:rsidP="00636C15">
      <w:pPr>
        <w:pStyle w:val="af6"/>
      </w:pPr>
      <w:r>
        <w:t xml:space="preserve">    }</w:t>
      </w:r>
    </w:p>
    <w:p w14:paraId="251067F8" w14:textId="77777777" w:rsidR="00636C15" w:rsidRDefault="00636C15" w:rsidP="00636C15">
      <w:pPr>
        <w:pStyle w:val="af6"/>
      </w:pPr>
    </w:p>
    <w:p w14:paraId="01716D23" w14:textId="77777777" w:rsidR="00636C15" w:rsidRDefault="00636C15" w:rsidP="00636C15">
      <w:pPr>
        <w:pStyle w:val="af6"/>
      </w:pPr>
      <w:r>
        <w:t xml:space="preserve">    public String getTodoTitle() {</w:t>
      </w:r>
    </w:p>
    <w:p w14:paraId="77749B99" w14:textId="77777777" w:rsidR="00636C15" w:rsidRDefault="00636C15" w:rsidP="00636C15">
      <w:pPr>
        <w:pStyle w:val="af6"/>
      </w:pPr>
      <w:r>
        <w:t xml:space="preserve">        return todoTitle;</w:t>
      </w:r>
    </w:p>
    <w:p w14:paraId="4F822C27" w14:textId="77777777" w:rsidR="00636C15" w:rsidRDefault="00636C15" w:rsidP="00636C15">
      <w:pPr>
        <w:pStyle w:val="af6"/>
      </w:pPr>
      <w:r>
        <w:t xml:space="preserve">    }</w:t>
      </w:r>
    </w:p>
    <w:p w14:paraId="4FE4A4DD" w14:textId="77777777" w:rsidR="00636C15" w:rsidRDefault="00636C15" w:rsidP="00636C15">
      <w:pPr>
        <w:pStyle w:val="af6"/>
      </w:pPr>
    </w:p>
    <w:p w14:paraId="1195A42E" w14:textId="77777777" w:rsidR="00636C15" w:rsidRDefault="00636C15" w:rsidP="00636C15">
      <w:pPr>
        <w:pStyle w:val="af6"/>
      </w:pPr>
      <w:r>
        <w:t xml:space="preserve">    public void setTodoTitle(String todoTitle) {</w:t>
      </w:r>
    </w:p>
    <w:p w14:paraId="34C82FC9" w14:textId="77777777" w:rsidR="00636C15" w:rsidRDefault="00636C15" w:rsidP="00636C15">
      <w:pPr>
        <w:pStyle w:val="af6"/>
      </w:pPr>
      <w:r>
        <w:t xml:space="preserve">        this.todoTitle = todoTitle;</w:t>
      </w:r>
    </w:p>
    <w:p w14:paraId="7EDDF8E6" w14:textId="77777777" w:rsidR="00636C15" w:rsidRDefault="00636C15" w:rsidP="00636C15">
      <w:pPr>
        <w:pStyle w:val="af6"/>
      </w:pPr>
      <w:r>
        <w:t xml:space="preserve">    }</w:t>
      </w:r>
    </w:p>
    <w:p w14:paraId="24A28951" w14:textId="77777777" w:rsidR="00636C15" w:rsidRDefault="00636C15" w:rsidP="00636C15">
      <w:pPr>
        <w:pStyle w:val="af6"/>
      </w:pPr>
    </w:p>
    <w:p w14:paraId="0A7AA259" w14:textId="77777777" w:rsidR="00636C15" w:rsidRDefault="00636C15" w:rsidP="00636C15">
      <w:pPr>
        <w:pStyle w:val="af6"/>
      </w:pPr>
      <w:r>
        <w:t xml:space="preserve">    public boolean isFinished() {</w:t>
      </w:r>
    </w:p>
    <w:p w14:paraId="1DB2F378" w14:textId="77777777" w:rsidR="00636C15" w:rsidRDefault="00636C15" w:rsidP="00636C15">
      <w:pPr>
        <w:pStyle w:val="af6"/>
      </w:pPr>
      <w:r>
        <w:t xml:space="preserve">        return finished;</w:t>
      </w:r>
    </w:p>
    <w:p w14:paraId="753312D7" w14:textId="77777777" w:rsidR="00636C15" w:rsidRDefault="00636C15" w:rsidP="00636C15">
      <w:pPr>
        <w:pStyle w:val="af6"/>
      </w:pPr>
      <w:r>
        <w:t xml:space="preserve">    }</w:t>
      </w:r>
    </w:p>
    <w:p w14:paraId="4366B08D" w14:textId="77777777" w:rsidR="00636C15" w:rsidRDefault="00636C15" w:rsidP="00636C15">
      <w:pPr>
        <w:pStyle w:val="af6"/>
      </w:pPr>
    </w:p>
    <w:p w14:paraId="558FE105" w14:textId="77777777" w:rsidR="00636C15" w:rsidRDefault="00636C15" w:rsidP="00636C15">
      <w:pPr>
        <w:pStyle w:val="af6"/>
      </w:pPr>
      <w:r>
        <w:t xml:space="preserve">    public void setFinished(boolean finished) {</w:t>
      </w:r>
    </w:p>
    <w:p w14:paraId="0BB867D1" w14:textId="77777777" w:rsidR="00636C15" w:rsidRDefault="00636C15" w:rsidP="00636C15">
      <w:pPr>
        <w:pStyle w:val="af6"/>
      </w:pPr>
      <w:r>
        <w:t xml:space="preserve">        this.finished = finished;</w:t>
      </w:r>
    </w:p>
    <w:p w14:paraId="3C737F17" w14:textId="77777777" w:rsidR="00636C15" w:rsidRDefault="00636C15" w:rsidP="00636C15">
      <w:pPr>
        <w:pStyle w:val="af6"/>
      </w:pPr>
      <w:r>
        <w:t xml:space="preserve">    }</w:t>
      </w:r>
    </w:p>
    <w:p w14:paraId="35DF57BE" w14:textId="77777777" w:rsidR="00636C15" w:rsidRDefault="00636C15" w:rsidP="00636C15">
      <w:pPr>
        <w:pStyle w:val="af6"/>
      </w:pPr>
      <w:r>
        <w:t xml:space="preserve">    </w:t>
      </w:r>
    </w:p>
    <w:p w14:paraId="5435EB50" w14:textId="77777777" w:rsidR="00636C15" w:rsidRDefault="00636C15" w:rsidP="00636C15">
      <w:pPr>
        <w:pStyle w:val="af6"/>
      </w:pPr>
      <w:r>
        <w:t xml:space="preserve">    public Date getCreatedAt() {</w:t>
      </w:r>
    </w:p>
    <w:p w14:paraId="33914D5B" w14:textId="77777777" w:rsidR="00636C15" w:rsidRDefault="00636C15" w:rsidP="00636C15">
      <w:pPr>
        <w:pStyle w:val="af6"/>
      </w:pPr>
      <w:r>
        <w:t xml:space="preserve">        return createdAt;</w:t>
      </w:r>
    </w:p>
    <w:p w14:paraId="6851681C" w14:textId="77777777" w:rsidR="00636C15" w:rsidRDefault="00636C15" w:rsidP="00636C15">
      <w:pPr>
        <w:pStyle w:val="af6"/>
      </w:pPr>
      <w:r>
        <w:t xml:space="preserve">    }</w:t>
      </w:r>
    </w:p>
    <w:p w14:paraId="1613E206" w14:textId="77777777" w:rsidR="00636C15" w:rsidRDefault="00636C15" w:rsidP="00636C15">
      <w:pPr>
        <w:pStyle w:val="af6"/>
      </w:pPr>
    </w:p>
    <w:p w14:paraId="13D2D095" w14:textId="77777777" w:rsidR="00636C15" w:rsidRDefault="00636C15" w:rsidP="00636C15">
      <w:pPr>
        <w:pStyle w:val="af6"/>
      </w:pPr>
      <w:r>
        <w:t xml:space="preserve">    public void setCreatedAt(Date createdAt) {</w:t>
      </w:r>
    </w:p>
    <w:p w14:paraId="199893C9" w14:textId="77777777" w:rsidR="00636C15" w:rsidRDefault="00636C15" w:rsidP="00636C15">
      <w:pPr>
        <w:pStyle w:val="af6"/>
      </w:pPr>
      <w:r>
        <w:t xml:space="preserve">        this.createdAt = createdAt;</w:t>
      </w:r>
    </w:p>
    <w:p w14:paraId="0D6A4D94" w14:textId="77777777" w:rsidR="00636C15" w:rsidRDefault="00636C15" w:rsidP="00636C15">
      <w:pPr>
        <w:pStyle w:val="af6"/>
      </w:pPr>
      <w:r>
        <w:t xml:space="preserve">    }</w:t>
      </w:r>
    </w:p>
    <w:p w14:paraId="422EEC26" w14:textId="77777777" w:rsidR="00636C15" w:rsidRDefault="00636C15" w:rsidP="00636C15">
      <w:pPr>
        <w:pStyle w:val="af6"/>
      </w:pPr>
    </w:p>
    <w:p w14:paraId="1D264F4A" w14:textId="77777777" w:rsidR="00636C15" w:rsidRDefault="00636C15" w:rsidP="00636C15">
      <w:pPr>
        <w:pStyle w:val="af6"/>
      </w:pPr>
      <w:r>
        <w:t xml:space="preserve">    public int getVersion() {</w:t>
      </w:r>
    </w:p>
    <w:p w14:paraId="61BC896C" w14:textId="77777777" w:rsidR="00636C15" w:rsidRDefault="00636C15" w:rsidP="00636C15">
      <w:pPr>
        <w:pStyle w:val="af6"/>
      </w:pPr>
      <w:r>
        <w:t xml:space="preserve">        return version;</w:t>
      </w:r>
    </w:p>
    <w:p w14:paraId="18F0CF46" w14:textId="77777777" w:rsidR="00636C15" w:rsidRDefault="00636C15" w:rsidP="00636C15">
      <w:pPr>
        <w:pStyle w:val="af6"/>
      </w:pPr>
      <w:r>
        <w:t xml:space="preserve">    }</w:t>
      </w:r>
    </w:p>
    <w:p w14:paraId="694C7E81" w14:textId="77777777" w:rsidR="00636C15" w:rsidRDefault="00636C15" w:rsidP="00636C15">
      <w:pPr>
        <w:pStyle w:val="af6"/>
      </w:pPr>
    </w:p>
    <w:p w14:paraId="369DFF0B" w14:textId="77777777" w:rsidR="00636C15" w:rsidRDefault="00636C15" w:rsidP="00636C15">
      <w:pPr>
        <w:pStyle w:val="af6"/>
      </w:pPr>
      <w:r>
        <w:t xml:space="preserve">    public void setVersion(int version) {</w:t>
      </w:r>
    </w:p>
    <w:p w14:paraId="664E1D37" w14:textId="77777777" w:rsidR="00636C15" w:rsidRDefault="00636C15" w:rsidP="00636C15">
      <w:pPr>
        <w:pStyle w:val="af6"/>
      </w:pPr>
      <w:r>
        <w:t xml:space="preserve">        this.version = version;</w:t>
      </w:r>
    </w:p>
    <w:p w14:paraId="5DC3A71D" w14:textId="77777777" w:rsidR="00636C15" w:rsidRDefault="00636C15" w:rsidP="00636C15">
      <w:pPr>
        <w:pStyle w:val="af6"/>
      </w:pPr>
      <w:r>
        <w:t xml:space="preserve">    }</w:t>
      </w:r>
    </w:p>
    <w:p w14:paraId="35EEDF19" w14:textId="77777777" w:rsidR="00636C15" w:rsidRDefault="00636C15" w:rsidP="00636C15">
      <w:pPr>
        <w:pStyle w:val="af6"/>
      </w:pPr>
    </w:p>
    <w:p w14:paraId="27F19A93" w14:textId="77777777" w:rsidR="00636C15" w:rsidRDefault="00636C15" w:rsidP="00636C15">
      <w:pPr>
        <w:pStyle w:val="af6"/>
      </w:pPr>
      <w:r>
        <w:t xml:space="preserve">    @Override</w:t>
      </w:r>
    </w:p>
    <w:p w14:paraId="7AC3C0BB" w14:textId="77777777" w:rsidR="00636C15" w:rsidRDefault="00636C15" w:rsidP="00636C15">
      <w:pPr>
        <w:pStyle w:val="af6"/>
      </w:pPr>
      <w:r>
        <w:t xml:space="preserve">    public int hashCode() {</w:t>
      </w:r>
    </w:p>
    <w:p w14:paraId="42C5C324" w14:textId="77777777" w:rsidR="00636C15" w:rsidRDefault="00636C15" w:rsidP="00636C15">
      <w:pPr>
        <w:pStyle w:val="af6"/>
      </w:pPr>
      <w:r>
        <w:t xml:space="preserve">        int hash = 0;</w:t>
      </w:r>
    </w:p>
    <w:p w14:paraId="37DC03A3" w14:textId="77777777" w:rsidR="00636C15" w:rsidRDefault="00636C15" w:rsidP="00636C15">
      <w:pPr>
        <w:pStyle w:val="af6"/>
      </w:pPr>
      <w:r>
        <w:t xml:space="preserve">        hash += (todoId != null ? todoId.hashCode() : 0);</w:t>
      </w:r>
    </w:p>
    <w:p w14:paraId="0E84499A" w14:textId="77777777" w:rsidR="00636C15" w:rsidRDefault="00636C15" w:rsidP="00636C15">
      <w:pPr>
        <w:pStyle w:val="af6"/>
      </w:pPr>
      <w:r>
        <w:t xml:space="preserve">        return hash;</w:t>
      </w:r>
    </w:p>
    <w:p w14:paraId="04085411" w14:textId="77777777" w:rsidR="00636C15" w:rsidRDefault="00636C15" w:rsidP="00636C15">
      <w:pPr>
        <w:pStyle w:val="af6"/>
      </w:pPr>
      <w:r>
        <w:t xml:space="preserve">    }</w:t>
      </w:r>
    </w:p>
    <w:p w14:paraId="4E8DCFB7" w14:textId="77777777" w:rsidR="00636C15" w:rsidRDefault="00636C15" w:rsidP="00636C15">
      <w:pPr>
        <w:pStyle w:val="af6"/>
      </w:pPr>
    </w:p>
    <w:p w14:paraId="31667A85" w14:textId="77777777" w:rsidR="00636C15" w:rsidRDefault="00636C15" w:rsidP="00636C15">
      <w:pPr>
        <w:pStyle w:val="af6"/>
      </w:pPr>
      <w:r>
        <w:t xml:space="preserve">    @Override</w:t>
      </w:r>
    </w:p>
    <w:p w14:paraId="43770E64" w14:textId="77777777" w:rsidR="00636C15" w:rsidRDefault="00636C15" w:rsidP="00636C15">
      <w:pPr>
        <w:pStyle w:val="af6"/>
      </w:pPr>
      <w:r>
        <w:t xml:space="preserve">    public boolean equals(Object object) {</w:t>
      </w:r>
    </w:p>
    <w:p w14:paraId="496FF682" w14:textId="77777777" w:rsidR="00636C15" w:rsidRDefault="00636C15" w:rsidP="00636C15">
      <w:pPr>
        <w:pStyle w:val="af6"/>
      </w:pPr>
      <w:r>
        <w:t xml:space="preserve">        // TODO: Warning - this method won't work in the case the id fields are not set</w:t>
      </w:r>
    </w:p>
    <w:p w14:paraId="6750AD72" w14:textId="77777777" w:rsidR="00636C15" w:rsidRDefault="00636C15" w:rsidP="00636C15">
      <w:pPr>
        <w:pStyle w:val="af6"/>
      </w:pPr>
      <w:r>
        <w:t xml:space="preserve">        if (!(object instanceof Todo)) {</w:t>
      </w:r>
    </w:p>
    <w:p w14:paraId="1D1ACE8D" w14:textId="77777777" w:rsidR="00636C15" w:rsidRDefault="00636C15" w:rsidP="00636C15">
      <w:pPr>
        <w:pStyle w:val="af6"/>
      </w:pPr>
      <w:r>
        <w:t xml:space="preserve">            return false;</w:t>
      </w:r>
    </w:p>
    <w:p w14:paraId="2872AC6C" w14:textId="77777777" w:rsidR="00636C15" w:rsidRDefault="00636C15" w:rsidP="00636C15">
      <w:pPr>
        <w:pStyle w:val="af6"/>
      </w:pPr>
      <w:r>
        <w:t xml:space="preserve">        }</w:t>
      </w:r>
    </w:p>
    <w:p w14:paraId="524D83B9" w14:textId="77777777" w:rsidR="00636C15" w:rsidRDefault="00636C15" w:rsidP="00636C15">
      <w:pPr>
        <w:pStyle w:val="af6"/>
      </w:pPr>
      <w:r>
        <w:t xml:space="preserve">        Todo other = (Todo) object;</w:t>
      </w:r>
    </w:p>
    <w:p w14:paraId="02C33DE8" w14:textId="77777777" w:rsidR="00636C15" w:rsidRDefault="00636C15" w:rsidP="00636C15">
      <w:pPr>
        <w:pStyle w:val="af6"/>
      </w:pPr>
      <w:r>
        <w:t xml:space="preserve">        if ((this.todoId == null &amp;&amp; other.todoId != null) || (this.todoId != null &amp;&amp; !this.todoId.equals(other.todoId))) {</w:t>
      </w:r>
    </w:p>
    <w:p w14:paraId="172A9DC3" w14:textId="77777777" w:rsidR="00636C15" w:rsidRDefault="00636C15" w:rsidP="00636C15">
      <w:pPr>
        <w:pStyle w:val="af6"/>
      </w:pPr>
      <w:r>
        <w:t xml:space="preserve">            return false;</w:t>
      </w:r>
    </w:p>
    <w:p w14:paraId="58F30953" w14:textId="77777777" w:rsidR="00636C15" w:rsidRDefault="00636C15" w:rsidP="00636C15">
      <w:pPr>
        <w:pStyle w:val="af6"/>
      </w:pPr>
      <w:r>
        <w:t xml:space="preserve">        }</w:t>
      </w:r>
    </w:p>
    <w:p w14:paraId="7EB98A91" w14:textId="77777777" w:rsidR="00636C15" w:rsidRDefault="00636C15" w:rsidP="00636C15">
      <w:pPr>
        <w:pStyle w:val="af6"/>
      </w:pPr>
      <w:r>
        <w:t xml:space="preserve">        return true;</w:t>
      </w:r>
    </w:p>
    <w:p w14:paraId="2F05DF94" w14:textId="77777777" w:rsidR="00636C15" w:rsidRDefault="00636C15" w:rsidP="00636C15">
      <w:pPr>
        <w:pStyle w:val="af6"/>
      </w:pPr>
      <w:r>
        <w:t xml:space="preserve">    }</w:t>
      </w:r>
    </w:p>
    <w:p w14:paraId="0F5EF0D5" w14:textId="77777777" w:rsidR="00636C15" w:rsidRDefault="00636C15" w:rsidP="00636C15">
      <w:pPr>
        <w:pStyle w:val="af6"/>
      </w:pPr>
    </w:p>
    <w:p w14:paraId="4849DA78" w14:textId="77777777" w:rsidR="00636C15" w:rsidRDefault="00636C15" w:rsidP="00636C15">
      <w:pPr>
        <w:pStyle w:val="af6"/>
      </w:pPr>
      <w:r>
        <w:t xml:space="preserve">    @Override</w:t>
      </w:r>
    </w:p>
    <w:p w14:paraId="544F052F" w14:textId="77777777" w:rsidR="00636C15" w:rsidRDefault="00636C15" w:rsidP="00636C15">
      <w:pPr>
        <w:pStyle w:val="af6"/>
      </w:pPr>
      <w:r>
        <w:t xml:space="preserve">    public String toString() {</w:t>
      </w:r>
    </w:p>
    <w:p w14:paraId="7686C2DF" w14:textId="77777777" w:rsidR="00636C15" w:rsidRDefault="00636C15" w:rsidP="00636C15">
      <w:pPr>
        <w:pStyle w:val="af6"/>
      </w:pPr>
      <w:r>
        <w:t xml:space="preserve">        return "todo.domain.model.Todo[ todoId=" + todoId + " ]";</w:t>
      </w:r>
    </w:p>
    <w:p w14:paraId="2AEEED4F" w14:textId="77777777" w:rsidR="00636C15" w:rsidRDefault="00636C15" w:rsidP="00636C15">
      <w:pPr>
        <w:pStyle w:val="af6"/>
      </w:pPr>
      <w:r>
        <w:t xml:space="preserve">    }</w:t>
      </w:r>
    </w:p>
    <w:p w14:paraId="2B12B2C3" w14:textId="77777777" w:rsidR="00636C15" w:rsidRDefault="00636C15" w:rsidP="00636C15">
      <w:pPr>
        <w:pStyle w:val="af6"/>
      </w:pPr>
      <w:r>
        <w:t xml:space="preserve">    </w:t>
      </w:r>
    </w:p>
    <w:p w14:paraId="0760AC20" w14:textId="77777777" w:rsidR="00636C15" w:rsidRDefault="00636C15" w:rsidP="00636C15">
      <w:pPr>
        <w:pStyle w:val="af6"/>
      </w:pPr>
      <w:r>
        <w:t>}</w:t>
      </w:r>
    </w:p>
    <w:p w14:paraId="22B7ED77" w14:textId="77777777" w:rsidR="00636C15" w:rsidRDefault="00636C15" w:rsidP="00636C15"/>
    <w:tbl>
      <w:tblPr>
        <w:tblStyle w:val="a5"/>
        <w:tblW w:w="0" w:type="auto"/>
        <w:tblLook w:val="04A0" w:firstRow="1" w:lastRow="0" w:firstColumn="1" w:lastColumn="0" w:noHBand="0" w:noVBand="1"/>
      </w:tblPr>
      <w:tblGrid>
        <w:gridCol w:w="675"/>
        <w:gridCol w:w="6326"/>
      </w:tblGrid>
      <w:tr w:rsidR="002061B0" w14:paraId="64BD2D13" w14:textId="77777777" w:rsidTr="002061B0">
        <w:tc>
          <w:tcPr>
            <w:tcW w:w="675" w:type="dxa"/>
          </w:tcPr>
          <w:p w14:paraId="54417487" w14:textId="77777777" w:rsidR="002061B0" w:rsidRDefault="002061B0" w:rsidP="002061B0">
            <w:r>
              <w:rPr>
                <w:rFonts w:hint="eastAsia"/>
              </w:rPr>
              <w:t>項番</w:t>
            </w:r>
          </w:p>
        </w:tc>
        <w:tc>
          <w:tcPr>
            <w:tcW w:w="6326" w:type="dxa"/>
          </w:tcPr>
          <w:p w14:paraId="6E2035CF" w14:textId="77777777" w:rsidR="002061B0" w:rsidRDefault="002061B0" w:rsidP="002061B0">
            <w:r>
              <w:rPr>
                <w:rFonts w:hint="eastAsia"/>
              </w:rPr>
              <w:t>説明</w:t>
            </w:r>
          </w:p>
        </w:tc>
      </w:tr>
      <w:tr w:rsidR="002061B0" w14:paraId="1B4998F8" w14:textId="77777777" w:rsidTr="002061B0">
        <w:tc>
          <w:tcPr>
            <w:tcW w:w="675" w:type="dxa"/>
          </w:tcPr>
          <w:p w14:paraId="48771AE0" w14:textId="77777777" w:rsidR="002061B0" w:rsidRDefault="002061B0" w:rsidP="002061B0">
            <w:r>
              <w:t>(1)</w:t>
            </w:r>
          </w:p>
        </w:tc>
        <w:tc>
          <w:tcPr>
            <w:tcW w:w="6326" w:type="dxa"/>
          </w:tcPr>
          <w:p w14:paraId="5BD098CA" w14:textId="78760DED" w:rsidR="002061B0" w:rsidRDefault="002E0A38" w:rsidP="002061B0">
            <w:r>
              <w:t>group</w:t>
            </w:r>
            <w:r>
              <w:rPr>
                <w:rFonts w:hint="eastAsia"/>
              </w:rPr>
              <w:t>属性にルールが適用されるグループを指定する。</w:t>
            </w:r>
            <w:r>
              <w:t>Default</w:t>
            </w:r>
            <w:r>
              <w:rPr>
                <w:rFonts w:hint="eastAsia"/>
              </w:rPr>
              <w:t>は</w:t>
            </w:r>
            <w:r w:rsidR="00510434">
              <w:rPr>
                <w:rFonts w:hint="eastAsia"/>
              </w:rPr>
              <w:t>デフォルトのグループ名であり、</w:t>
            </w:r>
            <w:r>
              <w:rPr>
                <w:rFonts w:hint="eastAsia"/>
              </w:rPr>
              <w:t>グループを明示的に指定しない場合に適用される。</w:t>
            </w:r>
          </w:p>
          <w:p w14:paraId="1C4EEF93" w14:textId="5F316987" w:rsidR="00510434" w:rsidRDefault="00510434" w:rsidP="002061B0">
            <w:r>
              <w:rPr>
                <w:rFonts w:hint="eastAsia"/>
              </w:rPr>
              <w:t>この</w:t>
            </w:r>
            <w:r w:rsidR="00A36CAA">
              <w:rPr>
                <w:rFonts w:hint="eastAsia"/>
              </w:rPr>
              <w:t>例のように設定すると、</w:t>
            </w:r>
            <w:r>
              <w:rPr>
                <w:rFonts w:hint="eastAsia"/>
              </w:rPr>
              <w:t>グループに</w:t>
            </w:r>
            <w:r>
              <w:t>Create</w:t>
            </w:r>
            <w:r>
              <w:rPr>
                <w:rFonts w:hint="eastAsia"/>
              </w:rPr>
              <w:t>を指定して入力チェックを実行すると</w:t>
            </w:r>
            <w:r w:rsidR="005F1837">
              <w:t>todoTitle</w:t>
            </w:r>
            <w:r w:rsidR="005F1837">
              <w:rPr>
                <w:rFonts w:hint="eastAsia"/>
              </w:rPr>
              <w:t>フィールドに対して</w:t>
            </w:r>
            <w:r w:rsidR="00A35835">
              <w:rPr>
                <w:rFonts w:hint="eastAsia"/>
              </w:rPr>
              <w:t>のみ</w:t>
            </w:r>
            <w:r w:rsidR="00A35835">
              <w:t>@NotNull</w:t>
            </w:r>
            <w:r w:rsidR="00A35835">
              <w:rPr>
                <w:rFonts w:hint="eastAsia"/>
              </w:rPr>
              <w:t>と</w:t>
            </w:r>
            <w:r w:rsidR="00A35835">
              <w:t>@Size</w:t>
            </w:r>
            <w:r w:rsidR="00A35835">
              <w:rPr>
                <w:rFonts w:hint="eastAsia"/>
              </w:rPr>
              <w:t>に入力チェックが実施</w:t>
            </w:r>
            <w:r w:rsidR="000C71E9">
              <w:rPr>
                <w:rFonts w:hint="eastAsia"/>
              </w:rPr>
              <w:t>される。</w:t>
            </w:r>
          </w:p>
        </w:tc>
      </w:tr>
    </w:tbl>
    <w:p w14:paraId="5B527095" w14:textId="77777777" w:rsidR="002061B0" w:rsidRDefault="002061B0" w:rsidP="00636C15"/>
    <w:p w14:paraId="04B5F9EC" w14:textId="77777777" w:rsidR="002061B0" w:rsidRDefault="002061B0" w:rsidP="00636C15"/>
    <w:p w14:paraId="051DBDA9" w14:textId="77777777" w:rsidR="00636C15" w:rsidRDefault="00636C15" w:rsidP="00636C15">
      <w:pPr>
        <w:pStyle w:val="4"/>
      </w:pPr>
      <w:r>
        <w:rPr>
          <w:rFonts w:hint="eastAsia"/>
        </w:rPr>
        <w:t>TodoResource</w:t>
      </w:r>
      <w:r>
        <w:rPr>
          <w:rFonts w:hint="eastAsia"/>
        </w:rPr>
        <w:t>に</w:t>
      </w:r>
      <w:r>
        <w:rPr>
          <w:rFonts w:hint="eastAsia"/>
        </w:rPr>
        <w:t>@ConvertGroup</w:t>
      </w:r>
      <w:r>
        <w:rPr>
          <w:rFonts w:hint="eastAsia"/>
        </w:rPr>
        <w:t>を追加</w:t>
      </w:r>
    </w:p>
    <w:p w14:paraId="61019E2F" w14:textId="77777777" w:rsidR="00636C15" w:rsidRDefault="00636C15" w:rsidP="00636C15"/>
    <w:p w14:paraId="0822AE0E" w14:textId="77777777" w:rsidR="002D33A9" w:rsidRDefault="002D33A9" w:rsidP="002D33A9">
      <w:pPr>
        <w:pStyle w:val="af6"/>
      </w:pPr>
      <w:r>
        <w:t>package todo.app.todo;</w:t>
      </w:r>
    </w:p>
    <w:p w14:paraId="357C0350" w14:textId="77777777" w:rsidR="002D33A9" w:rsidRDefault="002D33A9" w:rsidP="002D33A9">
      <w:pPr>
        <w:pStyle w:val="af6"/>
      </w:pPr>
    </w:p>
    <w:p w14:paraId="7197DEB0" w14:textId="77777777" w:rsidR="002D33A9" w:rsidRDefault="002D33A9" w:rsidP="002D33A9">
      <w:pPr>
        <w:pStyle w:val="af6"/>
      </w:pPr>
      <w:r>
        <w:t>import java.net.URI;</w:t>
      </w:r>
    </w:p>
    <w:p w14:paraId="6A4702D7" w14:textId="77777777" w:rsidR="002D33A9" w:rsidRDefault="002D33A9" w:rsidP="002D33A9">
      <w:pPr>
        <w:pStyle w:val="af6"/>
      </w:pPr>
      <w:r>
        <w:t>import java.util.List;</w:t>
      </w:r>
    </w:p>
    <w:p w14:paraId="4144EA84" w14:textId="77777777" w:rsidR="002D33A9" w:rsidRDefault="002D33A9" w:rsidP="002D33A9">
      <w:pPr>
        <w:pStyle w:val="af6"/>
      </w:pPr>
      <w:r>
        <w:t>import javax.ejb.EJB;</w:t>
      </w:r>
    </w:p>
    <w:p w14:paraId="0BE59FD3" w14:textId="77777777" w:rsidR="002D33A9" w:rsidRDefault="002D33A9" w:rsidP="002D33A9">
      <w:pPr>
        <w:pStyle w:val="af6"/>
      </w:pPr>
      <w:r>
        <w:t>import javax.validation.Valid;</w:t>
      </w:r>
    </w:p>
    <w:p w14:paraId="03311B47" w14:textId="77777777" w:rsidR="002D33A9" w:rsidRPr="00C85211" w:rsidRDefault="002D33A9" w:rsidP="002D33A9">
      <w:pPr>
        <w:pStyle w:val="af6"/>
        <w:rPr>
          <w:highlight w:val="yellow"/>
        </w:rPr>
      </w:pPr>
      <w:r w:rsidRPr="00C85211">
        <w:rPr>
          <w:highlight w:val="yellow"/>
        </w:rPr>
        <w:t>import javax.validation.groups.ConvertGroup;</w:t>
      </w:r>
    </w:p>
    <w:p w14:paraId="0DF01A0F" w14:textId="77777777" w:rsidR="002D33A9" w:rsidRDefault="002D33A9" w:rsidP="002D33A9">
      <w:pPr>
        <w:pStyle w:val="af6"/>
      </w:pPr>
      <w:r w:rsidRPr="00C85211">
        <w:rPr>
          <w:highlight w:val="yellow"/>
        </w:rPr>
        <w:t>import javax.validation.groups.Default;</w:t>
      </w:r>
    </w:p>
    <w:p w14:paraId="4F246BD2" w14:textId="77777777" w:rsidR="002D33A9" w:rsidRDefault="002D33A9" w:rsidP="002D33A9">
      <w:pPr>
        <w:pStyle w:val="af6"/>
      </w:pPr>
      <w:r>
        <w:t>import javax.ws.rs.DELETE;</w:t>
      </w:r>
    </w:p>
    <w:p w14:paraId="434934E0" w14:textId="77777777" w:rsidR="002D33A9" w:rsidRDefault="002D33A9" w:rsidP="002D33A9">
      <w:pPr>
        <w:pStyle w:val="af6"/>
      </w:pPr>
      <w:r>
        <w:t>import javax.ws.rs.GET;</w:t>
      </w:r>
    </w:p>
    <w:p w14:paraId="6A7E4A31" w14:textId="77777777" w:rsidR="002D33A9" w:rsidRDefault="002D33A9" w:rsidP="002D33A9">
      <w:pPr>
        <w:pStyle w:val="af6"/>
      </w:pPr>
      <w:r>
        <w:t>import javax.ws.rs.POST;</w:t>
      </w:r>
    </w:p>
    <w:p w14:paraId="09F12B52" w14:textId="77777777" w:rsidR="002D33A9" w:rsidRDefault="002D33A9" w:rsidP="002D33A9">
      <w:pPr>
        <w:pStyle w:val="af6"/>
      </w:pPr>
      <w:r>
        <w:t>import javax.ws.rs.PUT;</w:t>
      </w:r>
    </w:p>
    <w:p w14:paraId="0417A363" w14:textId="77777777" w:rsidR="002D33A9" w:rsidRDefault="002D33A9" w:rsidP="002D33A9">
      <w:pPr>
        <w:pStyle w:val="af6"/>
      </w:pPr>
      <w:r>
        <w:t>import javax.ws.rs.Path;</w:t>
      </w:r>
    </w:p>
    <w:p w14:paraId="19E3C217" w14:textId="77777777" w:rsidR="002D33A9" w:rsidRDefault="002D33A9" w:rsidP="002D33A9">
      <w:pPr>
        <w:pStyle w:val="af6"/>
      </w:pPr>
      <w:r>
        <w:t>import javax.ws.rs.PathParam;</w:t>
      </w:r>
    </w:p>
    <w:p w14:paraId="5199BDE0" w14:textId="77777777" w:rsidR="002D33A9" w:rsidRDefault="002D33A9" w:rsidP="002D33A9">
      <w:pPr>
        <w:pStyle w:val="af6"/>
      </w:pPr>
      <w:r>
        <w:t>import javax.ws.rs.Produces;</w:t>
      </w:r>
    </w:p>
    <w:p w14:paraId="12162C32" w14:textId="77777777" w:rsidR="002D33A9" w:rsidRDefault="002D33A9" w:rsidP="002D33A9">
      <w:pPr>
        <w:pStyle w:val="af6"/>
      </w:pPr>
      <w:r>
        <w:t>import javax.ws.rs.core.Context;</w:t>
      </w:r>
    </w:p>
    <w:p w14:paraId="77AA2A44" w14:textId="77777777" w:rsidR="002D33A9" w:rsidRDefault="002D33A9" w:rsidP="002D33A9">
      <w:pPr>
        <w:pStyle w:val="af6"/>
      </w:pPr>
      <w:r>
        <w:t>import javax.ws.rs.core.MediaType;</w:t>
      </w:r>
    </w:p>
    <w:p w14:paraId="56246412" w14:textId="77777777" w:rsidR="002D33A9" w:rsidRDefault="002D33A9" w:rsidP="002D33A9">
      <w:pPr>
        <w:pStyle w:val="af6"/>
      </w:pPr>
      <w:r>
        <w:t>import javax.ws.rs.core.Response;</w:t>
      </w:r>
    </w:p>
    <w:p w14:paraId="4D1FD9A2" w14:textId="77777777" w:rsidR="002D33A9" w:rsidRDefault="002D33A9" w:rsidP="002D33A9">
      <w:pPr>
        <w:pStyle w:val="af6"/>
      </w:pPr>
      <w:r>
        <w:t>import javax.ws.rs.core.UriInfo;</w:t>
      </w:r>
    </w:p>
    <w:p w14:paraId="59ED068C" w14:textId="77777777" w:rsidR="002D33A9" w:rsidRDefault="002D33A9" w:rsidP="002D33A9">
      <w:pPr>
        <w:pStyle w:val="af6"/>
      </w:pPr>
      <w:r>
        <w:t>import todo.domain.model.Todo;</w:t>
      </w:r>
    </w:p>
    <w:p w14:paraId="75211BDF" w14:textId="77777777" w:rsidR="002D33A9" w:rsidRDefault="002D33A9" w:rsidP="002D33A9">
      <w:pPr>
        <w:pStyle w:val="af6"/>
      </w:pPr>
      <w:r w:rsidRPr="00C85211">
        <w:rPr>
          <w:highlight w:val="yellow"/>
        </w:rPr>
        <w:t>import todo.domain.model.group.Create;</w:t>
      </w:r>
    </w:p>
    <w:p w14:paraId="12373340" w14:textId="77777777" w:rsidR="002D33A9" w:rsidRDefault="002D33A9" w:rsidP="002D33A9">
      <w:pPr>
        <w:pStyle w:val="af6"/>
      </w:pPr>
      <w:r>
        <w:t>import todo.domain.service.todo.TodoService;</w:t>
      </w:r>
    </w:p>
    <w:p w14:paraId="6AB5CDAD" w14:textId="77777777" w:rsidR="002D33A9" w:rsidRDefault="002D33A9" w:rsidP="002D33A9">
      <w:pPr>
        <w:pStyle w:val="af6"/>
      </w:pPr>
    </w:p>
    <w:p w14:paraId="5BA06539" w14:textId="77777777" w:rsidR="002D33A9" w:rsidRDefault="002D33A9" w:rsidP="002D33A9">
      <w:pPr>
        <w:pStyle w:val="af6"/>
      </w:pPr>
      <w:r>
        <w:t>@Path("todos")</w:t>
      </w:r>
    </w:p>
    <w:p w14:paraId="335833D1" w14:textId="77777777" w:rsidR="002D33A9" w:rsidRDefault="002D33A9" w:rsidP="002D33A9">
      <w:pPr>
        <w:pStyle w:val="af6"/>
      </w:pPr>
      <w:r>
        <w:t>public class TodoResource {</w:t>
      </w:r>
    </w:p>
    <w:p w14:paraId="59C8B948" w14:textId="77777777" w:rsidR="002D33A9" w:rsidRDefault="002D33A9" w:rsidP="002D33A9">
      <w:pPr>
        <w:pStyle w:val="af6"/>
      </w:pPr>
    </w:p>
    <w:p w14:paraId="0478EFA1" w14:textId="77777777" w:rsidR="002D33A9" w:rsidRDefault="002D33A9" w:rsidP="002D33A9">
      <w:pPr>
        <w:pStyle w:val="af6"/>
      </w:pPr>
      <w:r>
        <w:t xml:space="preserve">    @EJB</w:t>
      </w:r>
    </w:p>
    <w:p w14:paraId="2E8D9941" w14:textId="77777777" w:rsidR="002D33A9" w:rsidRDefault="002D33A9" w:rsidP="002D33A9">
      <w:pPr>
        <w:pStyle w:val="af6"/>
      </w:pPr>
      <w:r>
        <w:t xml:space="preserve">    protected TodoService todoService;</w:t>
      </w:r>
    </w:p>
    <w:p w14:paraId="093D1B13" w14:textId="77777777" w:rsidR="002D33A9" w:rsidRDefault="002D33A9" w:rsidP="002D33A9">
      <w:pPr>
        <w:pStyle w:val="af6"/>
      </w:pPr>
    </w:p>
    <w:p w14:paraId="08444DD2" w14:textId="77777777" w:rsidR="002D33A9" w:rsidRDefault="002D33A9" w:rsidP="002D33A9">
      <w:pPr>
        <w:pStyle w:val="af6"/>
      </w:pPr>
      <w:r>
        <w:t xml:space="preserve">    @GET</w:t>
      </w:r>
    </w:p>
    <w:p w14:paraId="3F6A2152" w14:textId="77777777" w:rsidR="002D33A9" w:rsidRDefault="002D33A9" w:rsidP="002D33A9">
      <w:pPr>
        <w:pStyle w:val="af6"/>
      </w:pPr>
      <w:r>
        <w:t xml:space="preserve">    @Produces(MediaType.APPLICATION_JSON)</w:t>
      </w:r>
    </w:p>
    <w:p w14:paraId="658D0AD2" w14:textId="77777777" w:rsidR="002D33A9" w:rsidRDefault="002D33A9" w:rsidP="002D33A9">
      <w:pPr>
        <w:pStyle w:val="af6"/>
      </w:pPr>
      <w:r>
        <w:t xml:space="preserve">    public List&lt;Todo&gt; getTodos() {</w:t>
      </w:r>
    </w:p>
    <w:p w14:paraId="6EE517CB" w14:textId="77777777" w:rsidR="002D33A9" w:rsidRDefault="002D33A9" w:rsidP="002D33A9">
      <w:pPr>
        <w:pStyle w:val="af6"/>
      </w:pPr>
      <w:r>
        <w:t xml:space="preserve">        return todoService.findAll();</w:t>
      </w:r>
    </w:p>
    <w:p w14:paraId="65CEAA19" w14:textId="77777777" w:rsidR="002D33A9" w:rsidRDefault="002D33A9" w:rsidP="002D33A9">
      <w:pPr>
        <w:pStyle w:val="af6"/>
      </w:pPr>
      <w:r>
        <w:t xml:space="preserve">    }</w:t>
      </w:r>
    </w:p>
    <w:p w14:paraId="44607BBD" w14:textId="77777777" w:rsidR="002D33A9" w:rsidRDefault="002D33A9" w:rsidP="002D33A9">
      <w:pPr>
        <w:pStyle w:val="af6"/>
      </w:pPr>
    </w:p>
    <w:p w14:paraId="4477E8C3" w14:textId="77777777" w:rsidR="002D33A9" w:rsidRDefault="002D33A9" w:rsidP="002D33A9">
      <w:pPr>
        <w:pStyle w:val="af6"/>
      </w:pPr>
      <w:r>
        <w:t xml:space="preserve">    @GET</w:t>
      </w:r>
    </w:p>
    <w:p w14:paraId="47295848" w14:textId="77777777" w:rsidR="002D33A9" w:rsidRDefault="002D33A9" w:rsidP="002D33A9">
      <w:pPr>
        <w:pStyle w:val="af6"/>
      </w:pPr>
      <w:r>
        <w:t xml:space="preserve">    @Path("{todoId}")</w:t>
      </w:r>
    </w:p>
    <w:p w14:paraId="182C9B06" w14:textId="77777777" w:rsidR="002D33A9" w:rsidRDefault="002D33A9" w:rsidP="002D33A9">
      <w:pPr>
        <w:pStyle w:val="af6"/>
      </w:pPr>
      <w:r>
        <w:t xml:space="preserve">    @Produces(MediaType.APPLICATION_JSON)</w:t>
      </w:r>
    </w:p>
    <w:p w14:paraId="0243F8FE" w14:textId="77777777" w:rsidR="002D33A9" w:rsidRDefault="002D33A9" w:rsidP="002D33A9">
      <w:pPr>
        <w:pStyle w:val="af6"/>
      </w:pPr>
      <w:r>
        <w:t xml:space="preserve">    public Todo getTodo(@PathParam("todoId") Integer todoId) {</w:t>
      </w:r>
    </w:p>
    <w:p w14:paraId="04B3EA84" w14:textId="77777777" w:rsidR="002D33A9" w:rsidRDefault="002D33A9" w:rsidP="002D33A9">
      <w:pPr>
        <w:pStyle w:val="af6"/>
      </w:pPr>
      <w:r>
        <w:t xml:space="preserve">        return todoService.findOne(todoId);</w:t>
      </w:r>
    </w:p>
    <w:p w14:paraId="05386CF3" w14:textId="77777777" w:rsidR="002D33A9" w:rsidRDefault="002D33A9" w:rsidP="002D33A9">
      <w:pPr>
        <w:pStyle w:val="af6"/>
      </w:pPr>
      <w:r>
        <w:t xml:space="preserve">    }</w:t>
      </w:r>
    </w:p>
    <w:p w14:paraId="60B86A15" w14:textId="77777777" w:rsidR="002D33A9" w:rsidRDefault="002D33A9" w:rsidP="002D33A9">
      <w:pPr>
        <w:pStyle w:val="af6"/>
      </w:pPr>
    </w:p>
    <w:p w14:paraId="1DCA889A" w14:textId="77777777" w:rsidR="002D33A9" w:rsidRDefault="002D33A9" w:rsidP="002D33A9">
      <w:pPr>
        <w:pStyle w:val="af6"/>
      </w:pPr>
      <w:r>
        <w:t xml:space="preserve">    @POST</w:t>
      </w:r>
    </w:p>
    <w:p w14:paraId="7DE747EB" w14:textId="77777777" w:rsidR="002D33A9" w:rsidRDefault="002D33A9" w:rsidP="002D33A9">
      <w:pPr>
        <w:pStyle w:val="af6"/>
      </w:pPr>
      <w:r>
        <w:t xml:space="preserve">    @Produces(MediaType.APPLICATION_JSON)</w:t>
      </w:r>
    </w:p>
    <w:p w14:paraId="2CBF099E" w14:textId="05AA4247" w:rsidR="002D33A9" w:rsidRDefault="002D33A9" w:rsidP="002D33A9">
      <w:pPr>
        <w:pStyle w:val="af6"/>
      </w:pPr>
      <w:r>
        <w:t xml:space="preserve">    public Response postTodos(@Valid </w:t>
      </w:r>
      <w:r w:rsidRPr="002D33A9">
        <w:rPr>
          <w:highlight w:val="yellow"/>
        </w:rPr>
        <w:t>@ConvertGroup(from = Default.class, to = Create.class)</w:t>
      </w:r>
      <w:r>
        <w:t xml:space="preserve"> Todo todo, @Context UriInfo uriInfo) {</w:t>
      </w:r>
      <w:r w:rsidR="000C71E9">
        <w:t xml:space="preserve"> // (1)</w:t>
      </w:r>
    </w:p>
    <w:p w14:paraId="37E0C6FE" w14:textId="77777777" w:rsidR="002D33A9" w:rsidRDefault="002D33A9" w:rsidP="002D33A9">
      <w:pPr>
        <w:pStyle w:val="af6"/>
      </w:pPr>
      <w:r>
        <w:t xml:space="preserve">        Todo createdTodo = todoService.create(todo);</w:t>
      </w:r>
    </w:p>
    <w:p w14:paraId="453EDAE3" w14:textId="77777777" w:rsidR="002D33A9" w:rsidRDefault="002D33A9" w:rsidP="002D33A9">
      <w:pPr>
        <w:pStyle w:val="af6"/>
      </w:pPr>
      <w:r>
        <w:t xml:space="preserve">        Integer todoId = createdTodo.getTodoId();</w:t>
      </w:r>
    </w:p>
    <w:p w14:paraId="175FFD6D" w14:textId="77777777" w:rsidR="002D33A9" w:rsidRDefault="002D33A9" w:rsidP="002D33A9">
      <w:pPr>
        <w:pStyle w:val="af6"/>
      </w:pPr>
      <w:r>
        <w:t xml:space="preserve">        URI newUri = uriInfo.getRequestUriBuilder()</w:t>
      </w:r>
    </w:p>
    <w:p w14:paraId="5889F299" w14:textId="77777777" w:rsidR="002D33A9" w:rsidRDefault="002D33A9" w:rsidP="002D33A9">
      <w:pPr>
        <w:pStyle w:val="af6"/>
      </w:pPr>
      <w:r>
        <w:t xml:space="preserve">                .path(todoId.toString()).build();</w:t>
      </w:r>
    </w:p>
    <w:p w14:paraId="3F2CB3AB" w14:textId="77777777" w:rsidR="002D33A9" w:rsidRDefault="002D33A9" w:rsidP="002D33A9">
      <w:pPr>
        <w:pStyle w:val="af6"/>
      </w:pPr>
      <w:r>
        <w:t xml:space="preserve">        return Response.created(newUri).entity(createdTodo).build();</w:t>
      </w:r>
    </w:p>
    <w:p w14:paraId="30F58A07" w14:textId="77777777" w:rsidR="002D33A9" w:rsidRDefault="002D33A9" w:rsidP="002D33A9">
      <w:pPr>
        <w:pStyle w:val="af6"/>
      </w:pPr>
      <w:r>
        <w:t xml:space="preserve">    }</w:t>
      </w:r>
    </w:p>
    <w:p w14:paraId="56BCFF64" w14:textId="77777777" w:rsidR="002D33A9" w:rsidRDefault="002D33A9" w:rsidP="002D33A9">
      <w:pPr>
        <w:pStyle w:val="af6"/>
      </w:pPr>
    </w:p>
    <w:p w14:paraId="2B9E78CB" w14:textId="77777777" w:rsidR="002D33A9" w:rsidRDefault="002D33A9" w:rsidP="002D33A9">
      <w:pPr>
        <w:pStyle w:val="af6"/>
      </w:pPr>
      <w:r>
        <w:t xml:space="preserve">    @PUT</w:t>
      </w:r>
    </w:p>
    <w:p w14:paraId="798CD8F0" w14:textId="77777777" w:rsidR="002D33A9" w:rsidRDefault="002D33A9" w:rsidP="002D33A9">
      <w:pPr>
        <w:pStyle w:val="af6"/>
      </w:pPr>
      <w:r>
        <w:t xml:space="preserve">    @Path("{todoId}")</w:t>
      </w:r>
    </w:p>
    <w:p w14:paraId="2B6B5D2F" w14:textId="77777777" w:rsidR="002D33A9" w:rsidRDefault="002D33A9" w:rsidP="002D33A9">
      <w:pPr>
        <w:pStyle w:val="af6"/>
      </w:pPr>
      <w:r>
        <w:t xml:space="preserve">    @Produces(MediaType.APPLICATION_JSON)</w:t>
      </w:r>
    </w:p>
    <w:p w14:paraId="50E2A06D" w14:textId="77777777" w:rsidR="002D33A9" w:rsidRDefault="002D33A9" w:rsidP="002D33A9">
      <w:pPr>
        <w:pStyle w:val="af6"/>
      </w:pPr>
      <w:r>
        <w:t xml:space="preserve">    public Todo putTodo(@PathParam("todoId") Integer todoId) {</w:t>
      </w:r>
    </w:p>
    <w:p w14:paraId="213152F6" w14:textId="77777777" w:rsidR="002D33A9" w:rsidRDefault="002D33A9" w:rsidP="002D33A9">
      <w:pPr>
        <w:pStyle w:val="af6"/>
      </w:pPr>
      <w:r>
        <w:t xml:space="preserve">        Todo todo = todoService.finish(todoId);</w:t>
      </w:r>
    </w:p>
    <w:p w14:paraId="7C486747" w14:textId="77777777" w:rsidR="002D33A9" w:rsidRDefault="002D33A9" w:rsidP="002D33A9">
      <w:pPr>
        <w:pStyle w:val="af6"/>
      </w:pPr>
      <w:r>
        <w:t xml:space="preserve">        return todo;</w:t>
      </w:r>
    </w:p>
    <w:p w14:paraId="00AF0CAD" w14:textId="77777777" w:rsidR="002D33A9" w:rsidRDefault="002D33A9" w:rsidP="002D33A9">
      <w:pPr>
        <w:pStyle w:val="af6"/>
      </w:pPr>
      <w:r>
        <w:t xml:space="preserve">    }</w:t>
      </w:r>
    </w:p>
    <w:p w14:paraId="56860251" w14:textId="77777777" w:rsidR="002D33A9" w:rsidRDefault="002D33A9" w:rsidP="002D33A9">
      <w:pPr>
        <w:pStyle w:val="af6"/>
      </w:pPr>
      <w:r>
        <w:t xml:space="preserve">    </w:t>
      </w:r>
    </w:p>
    <w:p w14:paraId="6E13C37A" w14:textId="77777777" w:rsidR="002D33A9" w:rsidRDefault="002D33A9" w:rsidP="002D33A9">
      <w:pPr>
        <w:pStyle w:val="af6"/>
      </w:pPr>
      <w:r>
        <w:t xml:space="preserve">    </w:t>
      </w:r>
    </w:p>
    <w:p w14:paraId="073F13C3" w14:textId="77777777" w:rsidR="002D33A9" w:rsidRDefault="002D33A9" w:rsidP="002D33A9">
      <w:pPr>
        <w:pStyle w:val="af6"/>
      </w:pPr>
      <w:r>
        <w:t xml:space="preserve">    @DELETE</w:t>
      </w:r>
    </w:p>
    <w:p w14:paraId="19E5DDA9" w14:textId="77777777" w:rsidR="002D33A9" w:rsidRDefault="002D33A9" w:rsidP="002D33A9">
      <w:pPr>
        <w:pStyle w:val="af6"/>
      </w:pPr>
      <w:r>
        <w:t xml:space="preserve">    @Path("{todoId}")</w:t>
      </w:r>
    </w:p>
    <w:p w14:paraId="22754A41" w14:textId="77777777" w:rsidR="002D33A9" w:rsidRDefault="002D33A9" w:rsidP="002D33A9">
      <w:pPr>
        <w:pStyle w:val="af6"/>
      </w:pPr>
      <w:r>
        <w:t xml:space="preserve">    @Produces(MediaType.APPLICATION_JSON)</w:t>
      </w:r>
    </w:p>
    <w:p w14:paraId="08AE5963" w14:textId="77777777" w:rsidR="002D33A9" w:rsidRDefault="002D33A9" w:rsidP="002D33A9">
      <w:pPr>
        <w:pStyle w:val="af6"/>
      </w:pPr>
      <w:r>
        <w:t xml:space="preserve">    public void deleteTodo(@PathParam("todoId") Integer todoId) {</w:t>
      </w:r>
    </w:p>
    <w:p w14:paraId="23A7E02A" w14:textId="77777777" w:rsidR="002D33A9" w:rsidRDefault="002D33A9" w:rsidP="002D33A9">
      <w:pPr>
        <w:pStyle w:val="af6"/>
      </w:pPr>
      <w:r>
        <w:t xml:space="preserve">        todoService.delete(todoId);</w:t>
      </w:r>
    </w:p>
    <w:p w14:paraId="7A4F83BF" w14:textId="77777777" w:rsidR="002D33A9" w:rsidRDefault="002D33A9" w:rsidP="002D33A9">
      <w:pPr>
        <w:pStyle w:val="af6"/>
      </w:pPr>
      <w:r>
        <w:t xml:space="preserve">    }</w:t>
      </w:r>
    </w:p>
    <w:p w14:paraId="462BA750" w14:textId="577E2415" w:rsidR="00636C15" w:rsidRDefault="002D33A9" w:rsidP="002D33A9">
      <w:pPr>
        <w:pStyle w:val="af6"/>
      </w:pPr>
      <w:r>
        <w:t>}</w:t>
      </w:r>
    </w:p>
    <w:p w14:paraId="7B039E80" w14:textId="77777777" w:rsidR="00206FDD" w:rsidRDefault="00206FDD" w:rsidP="00637324"/>
    <w:tbl>
      <w:tblPr>
        <w:tblStyle w:val="a5"/>
        <w:tblW w:w="0" w:type="auto"/>
        <w:tblLook w:val="04A0" w:firstRow="1" w:lastRow="0" w:firstColumn="1" w:lastColumn="0" w:noHBand="0" w:noVBand="1"/>
      </w:tblPr>
      <w:tblGrid>
        <w:gridCol w:w="675"/>
        <w:gridCol w:w="6326"/>
      </w:tblGrid>
      <w:tr w:rsidR="002061B0" w14:paraId="02E0AE12" w14:textId="77777777" w:rsidTr="002061B0">
        <w:tc>
          <w:tcPr>
            <w:tcW w:w="675" w:type="dxa"/>
          </w:tcPr>
          <w:p w14:paraId="5032A736" w14:textId="77777777" w:rsidR="002061B0" w:rsidRDefault="002061B0" w:rsidP="002061B0">
            <w:r>
              <w:rPr>
                <w:rFonts w:hint="eastAsia"/>
              </w:rPr>
              <w:t>項番</w:t>
            </w:r>
          </w:p>
        </w:tc>
        <w:tc>
          <w:tcPr>
            <w:tcW w:w="6326" w:type="dxa"/>
          </w:tcPr>
          <w:p w14:paraId="424597E3" w14:textId="77777777" w:rsidR="002061B0" w:rsidRDefault="002061B0" w:rsidP="002061B0">
            <w:r>
              <w:rPr>
                <w:rFonts w:hint="eastAsia"/>
              </w:rPr>
              <w:t>説明</w:t>
            </w:r>
          </w:p>
        </w:tc>
      </w:tr>
      <w:tr w:rsidR="002061B0" w14:paraId="69E8E2B4" w14:textId="77777777" w:rsidTr="002061B0">
        <w:tc>
          <w:tcPr>
            <w:tcW w:w="675" w:type="dxa"/>
          </w:tcPr>
          <w:p w14:paraId="00828A69" w14:textId="77777777" w:rsidR="002061B0" w:rsidRDefault="002061B0" w:rsidP="002061B0">
            <w:r>
              <w:t>(1)</w:t>
            </w:r>
          </w:p>
        </w:tc>
        <w:tc>
          <w:tcPr>
            <w:tcW w:w="6326" w:type="dxa"/>
          </w:tcPr>
          <w:p w14:paraId="7D20F870" w14:textId="77777777" w:rsidR="002061B0" w:rsidRDefault="006A6A7A" w:rsidP="002061B0">
            <w:r>
              <w:t>@ConvertGroup</w:t>
            </w:r>
            <w:r>
              <w:rPr>
                <w:rFonts w:hint="eastAsia"/>
              </w:rPr>
              <w:t>でバリデーショングループを指定する。</w:t>
            </w:r>
          </w:p>
          <w:p w14:paraId="2B049585" w14:textId="08CB42C6" w:rsidR="0000459E" w:rsidRDefault="0000459E" w:rsidP="002061B0">
            <w:r>
              <w:rPr>
                <w:rFonts w:hint="eastAsia"/>
              </w:rPr>
              <w:t>※ここは正しいか要確認・・・</w:t>
            </w:r>
          </w:p>
        </w:tc>
      </w:tr>
    </w:tbl>
    <w:p w14:paraId="64D4BBB9" w14:textId="77777777" w:rsidR="002061B0" w:rsidRDefault="002061B0" w:rsidP="00637324"/>
    <w:p w14:paraId="1D6CD7B9" w14:textId="2410979D" w:rsidR="000520E1" w:rsidRDefault="000520E1" w:rsidP="00637324">
      <w:r>
        <w:t>todoTitle</w:t>
      </w:r>
      <w:r>
        <w:rPr>
          <w:rFonts w:hint="eastAsia"/>
        </w:rPr>
        <w:t>を空にして</w:t>
      </w:r>
      <w:r>
        <w:t>POST</w:t>
      </w:r>
      <w:r>
        <w:rPr>
          <w:rFonts w:hint="eastAsia"/>
        </w:rPr>
        <w:t>するとエラーメッセージが１件のみ</w:t>
      </w:r>
      <w:r>
        <w:t>(todoTitle</w:t>
      </w:r>
      <w:r>
        <w:rPr>
          <w:rFonts w:hint="eastAsia"/>
        </w:rPr>
        <w:t>に関するエラー</w:t>
      </w:r>
      <w:r>
        <w:t>)</w:t>
      </w:r>
      <w:r>
        <w:rPr>
          <w:rFonts w:hint="eastAsia"/>
        </w:rPr>
        <w:t>になる。</w:t>
      </w:r>
    </w:p>
    <w:p w14:paraId="26B9A13D" w14:textId="77777777" w:rsidR="000C0583" w:rsidRDefault="000C0583" w:rsidP="00637324"/>
    <w:p w14:paraId="6D155397" w14:textId="58F69E45" w:rsidR="000D391E" w:rsidRDefault="000D391E" w:rsidP="00637324">
      <w:r>
        <w:rPr>
          <w:noProof/>
        </w:rPr>
        <w:drawing>
          <wp:inline distT="0" distB="0" distL="0" distR="0" wp14:anchorId="0822A333" wp14:editId="2766E672">
            <wp:extent cx="4319905" cy="2050464"/>
            <wp:effectExtent l="0" t="0" r="4445" b="698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19905" cy="2050464"/>
                    </a:xfrm>
                    <a:prstGeom prst="rect">
                      <a:avLst/>
                    </a:prstGeom>
                  </pic:spPr>
                </pic:pic>
              </a:graphicData>
            </a:graphic>
          </wp:inline>
        </w:drawing>
      </w:r>
    </w:p>
    <w:p w14:paraId="0916919B" w14:textId="77777777" w:rsidR="00643888" w:rsidRDefault="00643888" w:rsidP="00637324"/>
    <w:p w14:paraId="41DCABDE" w14:textId="422DA519" w:rsidR="00643888" w:rsidRDefault="00643888" w:rsidP="00637324">
      <w:r>
        <w:rPr>
          <w:rFonts w:hint="eastAsia"/>
        </w:rPr>
        <w:t>これにて</w:t>
      </w:r>
      <w:r>
        <w:t>REST-API</w:t>
      </w:r>
      <w:r>
        <w:rPr>
          <w:rFonts w:hint="eastAsia"/>
        </w:rPr>
        <w:t>の実装は完了である。</w:t>
      </w:r>
    </w:p>
    <w:p w14:paraId="2D192A30" w14:textId="77777777" w:rsidR="00055DD6" w:rsidRDefault="00055DD6" w:rsidP="00637324"/>
    <w:p w14:paraId="39742FD5" w14:textId="0A1CA6AE" w:rsidR="00055DD6" w:rsidRDefault="00055DD6" w:rsidP="00E66934">
      <w:pPr>
        <w:pStyle w:val="1"/>
      </w:pPr>
      <w:bookmarkStart w:id="943" w:name="_Ref234142290"/>
      <w:bookmarkStart w:id="944" w:name="_Toc238348480"/>
      <w:r>
        <w:t>WebSocket</w:t>
      </w:r>
      <w:r>
        <w:rPr>
          <w:rFonts w:hint="eastAsia"/>
        </w:rPr>
        <w:t>で</w:t>
      </w:r>
      <w:r w:rsidR="00A46596">
        <w:rPr>
          <w:rFonts w:hint="eastAsia"/>
        </w:rPr>
        <w:t>リアルタイムイベント</w:t>
      </w:r>
      <w:r>
        <w:rPr>
          <w:rFonts w:hint="eastAsia"/>
        </w:rPr>
        <w:t>モニタリング機能追加</w:t>
      </w:r>
      <w:bookmarkEnd w:id="943"/>
      <w:bookmarkEnd w:id="944"/>
    </w:p>
    <w:p w14:paraId="02EB986B" w14:textId="77777777" w:rsidR="00E66934" w:rsidRDefault="00E66934" w:rsidP="00E66934"/>
    <w:p w14:paraId="2342F89F" w14:textId="40AE188D" w:rsidR="00E66934" w:rsidRDefault="002C222E" w:rsidP="00E66934">
      <w:r>
        <w:rPr>
          <w:rFonts w:hint="eastAsia"/>
        </w:rPr>
        <w:t>ここまで作成したアプリケーションに機能追加してトランザクションイベント</w:t>
      </w:r>
      <w:r>
        <w:t>(</w:t>
      </w:r>
      <w:r>
        <w:rPr>
          <w:rFonts w:hint="eastAsia"/>
        </w:rPr>
        <w:t>新規作成、更新、削除</w:t>
      </w:r>
      <w:r>
        <w:t>)</w:t>
      </w:r>
      <w:r>
        <w:rPr>
          <w:rFonts w:hint="eastAsia"/>
        </w:rPr>
        <w:t>のモニタリング</w:t>
      </w:r>
      <w:r w:rsidR="00FF5600">
        <w:rPr>
          <w:rFonts w:hint="eastAsia"/>
        </w:rPr>
        <w:t>を行う。リアルタイムでモニタリングするために</w:t>
      </w:r>
      <w:r w:rsidR="00440D28">
        <w:t>Java EE7</w:t>
      </w:r>
      <w:r w:rsidR="00440D28">
        <w:rPr>
          <w:rFonts w:hint="eastAsia"/>
        </w:rPr>
        <w:t>からサポートされた</w:t>
      </w:r>
      <w:r>
        <w:t>WebSocket</w:t>
      </w:r>
      <w:r>
        <w:rPr>
          <w:rFonts w:hint="eastAsia"/>
        </w:rPr>
        <w:t>を</w:t>
      </w:r>
      <w:r w:rsidR="00FF5600">
        <w:rPr>
          <w:rFonts w:hint="eastAsia"/>
        </w:rPr>
        <w:t>用いる</w:t>
      </w:r>
      <w:r>
        <w:rPr>
          <w:rFonts w:hint="eastAsia"/>
        </w:rPr>
        <w:t>。</w:t>
      </w:r>
    </w:p>
    <w:p w14:paraId="21AA4373" w14:textId="0A0216F7" w:rsidR="004F2A97" w:rsidRDefault="004F2A97" w:rsidP="00E66934">
      <w:r>
        <w:rPr>
          <w:rFonts w:hint="eastAsia"/>
        </w:rPr>
        <w:t>以下のようなアーキテクチャ構成になる。</w:t>
      </w:r>
      <w:r w:rsidR="005537B3">
        <w:rPr>
          <w:rFonts w:hint="eastAsia"/>
        </w:rPr>
        <w:t>イベント処理には</w:t>
      </w:r>
      <w:r w:rsidR="005537B3">
        <w:t>CDI</w:t>
      </w:r>
      <w:r w:rsidR="005537B3">
        <w:rPr>
          <w:rFonts w:hint="eastAsia"/>
        </w:rPr>
        <w:t>を使用する。</w:t>
      </w:r>
    </w:p>
    <w:p w14:paraId="53E174B5" w14:textId="77777777" w:rsidR="00C87EAC" w:rsidRDefault="00C87EAC" w:rsidP="00E66934"/>
    <w:p w14:paraId="0B4713DB" w14:textId="3E2A3B6F" w:rsidR="00C87EAC" w:rsidRDefault="00C87EAC" w:rsidP="00E66934">
      <w:r>
        <w:rPr>
          <w:noProof/>
        </w:rPr>
        <w:drawing>
          <wp:inline distT="0" distB="0" distL="0" distR="0" wp14:anchorId="7536D535" wp14:editId="795000F5">
            <wp:extent cx="4319905" cy="173926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2.png"/>
                    <pic:cNvPicPr/>
                  </pic:nvPicPr>
                  <pic:blipFill>
                    <a:blip r:embed="rId128">
                      <a:extLst>
                        <a:ext uri="{28A0092B-C50C-407E-A947-70E740481C1C}">
                          <a14:useLocalDpi xmlns:a14="http://schemas.microsoft.com/office/drawing/2010/main" val="0"/>
                        </a:ext>
                      </a:extLst>
                    </a:blip>
                    <a:stretch>
                      <a:fillRect/>
                    </a:stretch>
                  </pic:blipFill>
                  <pic:spPr>
                    <a:xfrm>
                      <a:off x="0" y="0"/>
                      <a:ext cx="4319905" cy="1739265"/>
                    </a:xfrm>
                    <a:prstGeom prst="rect">
                      <a:avLst/>
                    </a:prstGeom>
                  </pic:spPr>
                </pic:pic>
              </a:graphicData>
            </a:graphic>
          </wp:inline>
        </w:drawing>
      </w:r>
    </w:p>
    <w:p w14:paraId="1878C64B" w14:textId="77777777" w:rsidR="00B309F4" w:rsidRDefault="00B309F4" w:rsidP="00E66934"/>
    <w:p w14:paraId="4E907BBD" w14:textId="57D69FCE" w:rsidR="003F2D9B" w:rsidRDefault="00C2714B" w:rsidP="00C2714B">
      <w:pPr>
        <w:pStyle w:val="2"/>
      </w:pPr>
      <w:bookmarkStart w:id="945" w:name="_Toc238348481"/>
      <w:r>
        <w:t>WebSocket</w:t>
      </w:r>
      <w:r>
        <w:rPr>
          <w:rFonts w:hint="eastAsia"/>
        </w:rPr>
        <w:t>エンドポイントの作成</w:t>
      </w:r>
      <w:bookmarkEnd w:id="945"/>
    </w:p>
    <w:p w14:paraId="17E7EC5C" w14:textId="77777777" w:rsidR="003F2D9B" w:rsidRDefault="003F2D9B" w:rsidP="00E66934"/>
    <w:p w14:paraId="22AB65E7" w14:textId="16AB183F" w:rsidR="00932C0C" w:rsidRDefault="00932C0C" w:rsidP="00932C0C">
      <w:pPr>
        <w:pStyle w:val="3"/>
      </w:pPr>
      <w:bookmarkStart w:id="946" w:name="_Toc238348482"/>
      <w:r>
        <w:rPr>
          <w:rFonts w:hint="eastAsia"/>
        </w:rPr>
        <w:t>エンドポイントクラスを作成</w:t>
      </w:r>
      <w:bookmarkEnd w:id="946"/>
    </w:p>
    <w:p w14:paraId="24711BCC" w14:textId="6FE9C0CF" w:rsidR="00932C0C" w:rsidRDefault="00B4146C" w:rsidP="00E66934">
      <w:r>
        <w:rPr>
          <w:rFonts w:hint="eastAsia"/>
        </w:rPr>
        <w:t>新規ファイルで「</w:t>
      </w:r>
      <w:r>
        <w:t>Web</w:t>
      </w:r>
      <w:r>
        <w:rPr>
          <w:rFonts w:hint="eastAsia"/>
        </w:rPr>
        <w:t>」</w:t>
      </w:r>
      <w:r>
        <w:sym w:font="Wingdings" w:char="F0E0"/>
      </w:r>
      <w:r>
        <w:rPr>
          <w:rFonts w:hint="eastAsia"/>
        </w:rPr>
        <w:t>「</w:t>
      </w:r>
      <w:r>
        <w:t>WebSocket</w:t>
      </w:r>
      <w:r>
        <w:rPr>
          <w:rFonts w:hint="eastAsia"/>
        </w:rPr>
        <w:t>エンドポイント」を選択して「次」をクリック。</w:t>
      </w:r>
    </w:p>
    <w:p w14:paraId="5FBD7C0C" w14:textId="72EDCC9A" w:rsidR="00C2714B" w:rsidRDefault="004D2583" w:rsidP="00E66934">
      <w:r>
        <w:rPr>
          <w:noProof/>
        </w:rPr>
        <w:drawing>
          <wp:inline distT="0" distB="0" distL="0" distR="0" wp14:anchorId="5945B197" wp14:editId="64B6AA63">
            <wp:extent cx="4319905" cy="3058501"/>
            <wp:effectExtent l="0" t="0" r="0" b="0"/>
            <wp:docPr id="5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9905" cy="3058501"/>
                    </a:xfrm>
                    <a:prstGeom prst="rect">
                      <a:avLst/>
                    </a:prstGeom>
                    <a:noFill/>
                    <a:ln>
                      <a:noFill/>
                    </a:ln>
                  </pic:spPr>
                </pic:pic>
              </a:graphicData>
            </a:graphic>
          </wp:inline>
        </w:drawing>
      </w:r>
    </w:p>
    <w:p w14:paraId="3CCDF1CB" w14:textId="77777777" w:rsidR="00932C0C" w:rsidRDefault="00932C0C" w:rsidP="00E66934"/>
    <w:p w14:paraId="0F000DE4" w14:textId="4A76A966" w:rsidR="00857913" w:rsidRDefault="00857913" w:rsidP="00E66934">
      <w:r>
        <w:rPr>
          <w:rFonts w:hint="eastAsia"/>
        </w:rPr>
        <w:t>クラス名</w:t>
      </w:r>
      <w:r>
        <w:t>: TodoWebSocketEndpoint</w:t>
      </w:r>
    </w:p>
    <w:p w14:paraId="103B3541" w14:textId="64015687" w:rsidR="00857913" w:rsidRDefault="00857913" w:rsidP="00E66934">
      <w:r>
        <w:rPr>
          <w:rFonts w:hint="eastAsia"/>
        </w:rPr>
        <w:t>パッケージ名</w:t>
      </w:r>
      <w:r>
        <w:t>: todo.app.todo</w:t>
      </w:r>
    </w:p>
    <w:p w14:paraId="48C2609E" w14:textId="0C536727" w:rsidR="00857913" w:rsidRDefault="00857913" w:rsidP="00E66934">
      <w:r>
        <w:t>WebSocket URI: /todos/monitor</w:t>
      </w:r>
    </w:p>
    <w:p w14:paraId="22615DAC" w14:textId="77B3017C" w:rsidR="00857913" w:rsidRDefault="00857913" w:rsidP="00E66934">
      <w:r>
        <w:rPr>
          <w:rFonts w:hint="eastAsia"/>
        </w:rPr>
        <w:t>を入力して「終了」をクリック。</w:t>
      </w:r>
    </w:p>
    <w:p w14:paraId="5AC1DCB7" w14:textId="2348A0D2" w:rsidR="004D2583" w:rsidRDefault="004D2583" w:rsidP="00E66934">
      <w:r>
        <w:rPr>
          <w:noProof/>
        </w:rPr>
        <w:drawing>
          <wp:inline distT="0" distB="0" distL="0" distR="0" wp14:anchorId="593488D7" wp14:editId="19DD14FB">
            <wp:extent cx="4319905" cy="3055935"/>
            <wp:effectExtent l="0" t="0" r="0" b="0"/>
            <wp:docPr id="5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9905" cy="3055935"/>
                    </a:xfrm>
                    <a:prstGeom prst="rect">
                      <a:avLst/>
                    </a:prstGeom>
                    <a:noFill/>
                    <a:ln>
                      <a:noFill/>
                    </a:ln>
                  </pic:spPr>
                </pic:pic>
              </a:graphicData>
            </a:graphic>
          </wp:inline>
        </w:drawing>
      </w:r>
    </w:p>
    <w:p w14:paraId="5A3D38D6" w14:textId="77777777" w:rsidR="004D2583" w:rsidRDefault="004D2583" w:rsidP="00E66934"/>
    <w:p w14:paraId="4E8B7940" w14:textId="77777777" w:rsidR="001C09D5" w:rsidRDefault="001C09D5" w:rsidP="00E66934"/>
    <w:p w14:paraId="57B76D5B" w14:textId="0E5E33BC" w:rsidR="001C09D5" w:rsidRDefault="001C09D5" w:rsidP="00E66934">
      <w:r>
        <w:rPr>
          <w:rFonts w:hint="eastAsia"/>
        </w:rPr>
        <w:t>生成されたクラスを以下のように修正する。</w:t>
      </w:r>
    </w:p>
    <w:p w14:paraId="0CC1E350" w14:textId="77777777" w:rsidR="00DE1C3F" w:rsidRDefault="00DE1C3F" w:rsidP="00DE1C3F">
      <w:pPr>
        <w:pStyle w:val="af6"/>
      </w:pPr>
      <w:r>
        <w:t>package todo.app.todo;</w:t>
      </w:r>
    </w:p>
    <w:p w14:paraId="053A255F" w14:textId="77777777" w:rsidR="00DE1C3F" w:rsidRDefault="00DE1C3F" w:rsidP="00DE1C3F">
      <w:pPr>
        <w:pStyle w:val="af6"/>
      </w:pPr>
    </w:p>
    <w:p w14:paraId="22B84E8F" w14:textId="77777777" w:rsidR="00DE1C3F" w:rsidRDefault="00DE1C3F" w:rsidP="00DE1C3F">
      <w:pPr>
        <w:pStyle w:val="af6"/>
      </w:pPr>
      <w:r>
        <w:t>import java.io.IOException;</w:t>
      </w:r>
    </w:p>
    <w:p w14:paraId="13AA7B66" w14:textId="77777777" w:rsidR="00DE1C3F" w:rsidRPr="0082631D" w:rsidRDefault="00DE1C3F" w:rsidP="00DE1C3F">
      <w:pPr>
        <w:pStyle w:val="af6"/>
        <w:rPr>
          <w:highlight w:val="yellow"/>
        </w:rPr>
      </w:pPr>
      <w:r w:rsidRPr="0082631D">
        <w:rPr>
          <w:highlight w:val="yellow"/>
        </w:rPr>
        <w:t>import java.util.Collections;</w:t>
      </w:r>
    </w:p>
    <w:p w14:paraId="0E4CBB6B" w14:textId="77777777" w:rsidR="00DE1C3F" w:rsidRPr="0082631D" w:rsidRDefault="00DE1C3F" w:rsidP="00DE1C3F">
      <w:pPr>
        <w:pStyle w:val="af6"/>
        <w:rPr>
          <w:highlight w:val="yellow"/>
        </w:rPr>
      </w:pPr>
      <w:r w:rsidRPr="0082631D">
        <w:rPr>
          <w:highlight w:val="yellow"/>
        </w:rPr>
        <w:t>import java.util.HashSet;</w:t>
      </w:r>
    </w:p>
    <w:p w14:paraId="30BEB6AA" w14:textId="77777777" w:rsidR="00DE1C3F" w:rsidRDefault="00DE1C3F" w:rsidP="00DE1C3F">
      <w:pPr>
        <w:pStyle w:val="af6"/>
      </w:pPr>
      <w:r w:rsidRPr="0082631D">
        <w:rPr>
          <w:highlight w:val="yellow"/>
        </w:rPr>
        <w:t>import java.util.Set;</w:t>
      </w:r>
    </w:p>
    <w:p w14:paraId="1F72537A" w14:textId="77777777" w:rsidR="00DE1C3F" w:rsidRPr="0082631D" w:rsidRDefault="00DE1C3F" w:rsidP="00DE1C3F">
      <w:pPr>
        <w:pStyle w:val="af6"/>
        <w:rPr>
          <w:highlight w:val="yellow"/>
        </w:rPr>
      </w:pPr>
      <w:r w:rsidRPr="0082631D">
        <w:rPr>
          <w:highlight w:val="yellow"/>
        </w:rPr>
        <w:t>import java.util.logging.Level;</w:t>
      </w:r>
    </w:p>
    <w:p w14:paraId="18226AF5" w14:textId="4A717840" w:rsidR="00DE1C3F" w:rsidRPr="0082631D" w:rsidRDefault="00DE1C3F" w:rsidP="00A92C62">
      <w:pPr>
        <w:pStyle w:val="af6"/>
        <w:rPr>
          <w:highlight w:val="yellow"/>
        </w:rPr>
      </w:pPr>
      <w:r w:rsidRPr="0082631D">
        <w:rPr>
          <w:highlight w:val="yellow"/>
        </w:rPr>
        <w:t>import java.util.logging.Logger;</w:t>
      </w:r>
    </w:p>
    <w:p w14:paraId="7B6E0A26" w14:textId="77777777" w:rsidR="00DE1C3F" w:rsidRPr="0082631D" w:rsidRDefault="00DE1C3F" w:rsidP="00DE1C3F">
      <w:pPr>
        <w:pStyle w:val="af6"/>
        <w:rPr>
          <w:highlight w:val="yellow"/>
        </w:rPr>
      </w:pPr>
      <w:r w:rsidRPr="0082631D">
        <w:rPr>
          <w:highlight w:val="yellow"/>
        </w:rPr>
        <w:t>import javax.websocket.OnClose;</w:t>
      </w:r>
    </w:p>
    <w:p w14:paraId="47884924" w14:textId="77777777" w:rsidR="00DE1C3F" w:rsidRPr="0082631D" w:rsidRDefault="00DE1C3F" w:rsidP="00DE1C3F">
      <w:pPr>
        <w:pStyle w:val="af6"/>
        <w:rPr>
          <w:highlight w:val="yellow"/>
        </w:rPr>
      </w:pPr>
      <w:r w:rsidRPr="0082631D">
        <w:rPr>
          <w:highlight w:val="yellow"/>
        </w:rPr>
        <w:t>import javax.websocket.OnError;</w:t>
      </w:r>
    </w:p>
    <w:p w14:paraId="526AD54D" w14:textId="77777777" w:rsidR="00DE1C3F" w:rsidRDefault="00DE1C3F" w:rsidP="00DE1C3F">
      <w:pPr>
        <w:pStyle w:val="af6"/>
      </w:pPr>
      <w:r w:rsidRPr="0082631D">
        <w:rPr>
          <w:highlight w:val="yellow"/>
        </w:rPr>
        <w:t>import javax.websocket.OnOpen;</w:t>
      </w:r>
    </w:p>
    <w:p w14:paraId="6785C20A" w14:textId="77777777" w:rsidR="00DE1C3F" w:rsidRDefault="00DE1C3F" w:rsidP="00DE1C3F">
      <w:pPr>
        <w:pStyle w:val="af6"/>
      </w:pPr>
      <w:r>
        <w:t>import javax.websocket.Session;</w:t>
      </w:r>
    </w:p>
    <w:p w14:paraId="1171D606" w14:textId="77777777" w:rsidR="00DE1C3F" w:rsidRDefault="00DE1C3F" w:rsidP="00DE1C3F">
      <w:pPr>
        <w:pStyle w:val="af6"/>
      </w:pPr>
      <w:r>
        <w:t>import javax.websocket.server.ServerEndpoint;</w:t>
      </w:r>
    </w:p>
    <w:p w14:paraId="572C563B" w14:textId="77777777" w:rsidR="00DE1C3F" w:rsidRDefault="00DE1C3F" w:rsidP="00DE1C3F">
      <w:pPr>
        <w:pStyle w:val="af6"/>
      </w:pPr>
    </w:p>
    <w:p w14:paraId="7E1DD4B7" w14:textId="7E1EFB60" w:rsidR="00DE1C3F" w:rsidRDefault="00DE1C3F" w:rsidP="00A92C62">
      <w:pPr>
        <w:pStyle w:val="af6"/>
      </w:pPr>
      <w:r>
        <w:t>@ServerEndpoint("/todos/monitor")</w:t>
      </w:r>
    </w:p>
    <w:p w14:paraId="597660CC" w14:textId="77777777" w:rsidR="00DE1C3F" w:rsidRDefault="00DE1C3F" w:rsidP="00DE1C3F">
      <w:pPr>
        <w:pStyle w:val="af6"/>
      </w:pPr>
      <w:r>
        <w:t>public class TodoWebSocketEndPoint {</w:t>
      </w:r>
    </w:p>
    <w:p w14:paraId="2D6C56BD" w14:textId="77777777" w:rsidR="00DE1C3F" w:rsidRDefault="00DE1C3F" w:rsidP="00DE1C3F">
      <w:pPr>
        <w:pStyle w:val="af6"/>
      </w:pPr>
    </w:p>
    <w:p w14:paraId="30486854" w14:textId="031825D9" w:rsidR="00DE1C3F" w:rsidRPr="00EA365D" w:rsidRDefault="00DE1C3F" w:rsidP="00DE1C3F">
      <w:pPr>
        <w:pStyle w:val="af6"/>
        <w:rPr>
          <w:highlight w:val="yellow"/>
        </w:rPr>
      </w:pPr>
      <w:r>
        <w:t xml:space="preserve">    </w:t>
      </w:r>
      <w:r w:rsidRPr="00EA365D">
        <w:rPr>
          <w:highlight w:val="yellow"/>
        </w:rPr>
        <w:t>private static final Set&lt;Session&gt; sessions = Collections.synchronizedSet(new HashSet&lt;Session&gt;());</w:t>
      </w:r>
      <w:r w:rsidR="00F83D52">
        <w:rPr>
          <w:highlight w:val="yellow"/>
        </w:rPr>
        <w:t xml:space="preserve"> // (1</w:t>
      </w:r>
      <w:r w:rsidR="001F3064">
        <w:rPr>
          <w:highlight w:val="yellow"/>
        </w:rPr>
        <w:t>)</w:t>
      </w:r>
    </w:p>
    <w:p w14:paraId="64D725EC" w14:textId="77777777" w:rsidR="00DE1C3F" w:rsidRPr="00EA365D" w:rsidRDefault="00DE1C3F" w:rsidP="00DE1C3F">
      <w:pPr>
        <w:pStyle w:val="af6"/>
        <w:rPr>
          <w:highlight w:val="yellow"/>
        </w:rPr>
      </w:pPr>
      <w:r w:rsidRPr="00EA365D">
        <w:rPr>
          <w:highlight w:val="yellow"/>
        </w:rPr>
        <w:t xml:space="preserve">    private static final Logger logger = Logger.getLogger(TodoWebSocketEndPoint.class.getName());</w:t>
      </w:r>
    </w:p>
    <w:p w14:paraId="2CD6AC8C" w14:textId="77777777" w:rsidR="00DE1C3F" w:rsidRPr="00EA365D" w:rsidRDefault="00DE1C3F" w:rsidP="00DE1C3F">
      <w:pPr>
        <w:pStyle w:val="af6"/>
        <w:rPr>
          <w:highlight w:val="yellow"/>
        </w:rPr>
      </w:pPr>
    </w:p>
    <w:p w14:paraId="42A63A38" w14:textId="0A646CAD" w:rsidR="00DE1C3F" w:rsidRPr="00EA365D" w:rsidRDefault="00DE1C3F" w:rsidP="00DE1C3F">
      <w:pPr>
        <w:pStyle w:val="af6"/>
        <w:rPr>
          <w:highlight w:val="yellow"/>
        </w:rPr>
      </w:pPr>
      <w:r w:rsidRPr="00EA365D">
        <w:rPr>
          <w:highlight w:val="yellow"/>
        </w:rPr>
        <w:t xml:space="preserve">    @OnOpen</w:t>
      </w:r>
      <w:r w:rsidR="00F83D52">
        <w:rPr>
          <w:highlight w:val="yellow"/>
        </w:rPr>
        <w:t xml:space="preserve"> // (2</w:t>
      </w:r>
      <w:r w:rsidR="001F3064">
        <w:rPr>
          <w:highlight w:val="yellow"/>
        </w:rPr>
        <w:t>)</w:t>
      </w:r>
    </w:p>
    <w:p w14:paraId="7E145B7E" w14:textId="77777777" w:rsidR="00DE1C3F" w:rsidRPr="00EA365D" w:rsidRDefault="00DE1C3F" w:rsidP="00DE1C3F">
      <w:pPr>
        <w:pStyle w:val="af6"/>
        <w:rPr>
          <w:highlight w:val="yellow"/>
        </w:rPr>
      </w:pPr>
      <w:r w:rsidRPr="00EA365D">
        <w:rPr>
          <w:highlight w:val="yellow"/>
        </w:rPr>
        <w:t xml:space="preserve">    public void onOpen(Session session) {</w:t>
      </w:r>
    </w:p>
    <w:p w14:paraId="6E06F937" w14:textId="77777777" w:rsidR="00DE1C3F" w:rsidRPr="00EA365D" w:rsidRDefault="00DE1C3F" w:rsidP="00DE1C3F">
      <w:pPr>
        <w:pStyle w:val="af6"/>
        <w:rPr>
          <w:highlight w:val="yellow"/>
        </w:rPr>
      </w:pPr>
      <w:r w:rsidRPr="00EA365D">
        <w:rPr>
          <w:highlight w:val="yellow"/>
        </w:rPr>
        <w:t xml:space="preserve">        try {</w:t>
      </w:r>
    </w:p>
    <w:p w14:paraId="1C93AA58" w14:textId="69A95A30" w:rsidR="00DE1C3F" w:rsidRPr="00EA365D" w:rsidRDefault="00DE1C3F" w:rsidP="00DE1C3F">
      <w:pPr>
        <w:pStyle w:val="af6"/>
        <w:rPr>
          <w:highlight w:val="yellow"/>
        </w:rPr>
      </w:pPr>
      <w:r w:rsidRPr="00EA365D">
        <w:rPr>
          <w:highlight w:val="yellow"/>
        </w:rPr>
        <w:t xml:space="preserve">            session.getBasicRemote().sendText("opened");</w:t>
      </w:r>
      <w:r w:rsidR="001F3064">
        <w:rPr>
          <w:highlight w:val="yellow"/>
        </w:rPr>
        <w:t xml:space="preserve"> // (4)</w:t>
      </w:r>
    </w:p>
    <w:p w14:paraId="67FAB314" w14:textId="77777777" w:rsidR="00DE1C3F" w:rsidRPr="00EA365D" w:rsidRDefault="00DE1C3F" w:rsidP="00DE1C3F">
      <w:pPr>
        <w:pStyle w:val="af6"/>
        <w:rPr>
          <w:highlight w:val="yellow"/>
        </w:rPr>
      </w:pPr>
      <w:r w:rsidRPr="00EA365D">
        <w:rPr>
          <w:highlight w:val="yellow"/>
        </w:rPr>
        <w:t xml:space="preserve">            logger.log(Level.INFO, "opened {0}", session);</w:t>
      </w:r>
    </w:p>
    <w:p w14:paraId="17B5008D" w14:textId="77777777" w:rsidR="00DE1C3F" w:rsidRPr="00EA365D" w:rsidRDefault="00DE1C3F" w:rsidP="00DE1C3F">
      <w:pPr>
        <w:pStyle w:val="af6"/>
        <w:rPr>
          <w:highlight w:val="yellow"/>
        </w:rPr>
      </w:pPr>
      <w:r w:rsidRPr="00EA365D">
        <w:rPr>
          <w:highlight w:val="yellow"/>
        </w:rPr>
        <w:t xml:space="preserve">            sessions.add(session);</w:t>
      </w:r>
    </w:p>
    <w:p w14:paraId="15E2E57C"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3C8A8BBB" w14:textId="77777777" w:rsidR="00DE1C3F" w:rsidRPr="00EA365D" w:rsidRDefault="00DE1C3F" w:rsidP="00DE1C3F">
      <w:pPr>
        <w:pStyle w:val="af6"/>
        <w:rPr>
          <w:highlight w:val="yellow"/>
        </w:rPr>
      </w:pPr>
      <w:r w:rsidRPr="00EA365D">
        <w:rPr>
          <w:highlight w:val="yellow"/>
        </w:rPr>
        <w:t xml:space="preserve">        } catch (IOException ex) {</w:t>
      </w:r>
    </w:p>
    <w:p w14:paraId="2A1F5BED" w14:textId="77777777" w:rsidR="00DE1C3F" w:rsidRPr="00EA365D" w:rsidRDefault="00DE1C3F" w:rsidP="00DE1C3F">
      <w:pPr>
        <w:pStyle w:val="af6"/>
        <w:rPr>
          <w:highlight w:val="yellow"/>
        </w:rPr>
      </w:pPr>
      <w:r w:rsidRPr="00EA365D">
        <w:rPr>
          <w:highlight w:val="yellow"/>
        </w:rPr>
        <w:t xml:space="preserve">            logger.log(Level.SEVERE, null, ex);</w:t>
      </w:r>
    </w:p>
    <w:p w14:paraId="10166885" w14:textId="77777777" w:rsidR="00DE1C3F" w:rsidRPr="00EA365D" w:rsidRDefault="00DE1C3F" w:rsidP="00DE1C3F">
      <w:pPr>
        <w:pStyle w:val="af6"/>
        <w:rPr>
          <w:highlight w:val="yellow"/>
        </w:rPr>
      </w:pPr>
      <w:r w:rsidRPr="00EA365D">
        <w:rPr>
          <w:highlight w:val="yellow"/>
        </w:rPr>
        <w:t xml:space="preserve">        }</w:t>
      </w:r>
    </w:p>
    <w:p w14:paraId="46B46C7D" w14:textId="77777777" w:rsidR="00DE1C3F" w:rsidRPr="00EA365D" w:rsidRDefault="00DE1C3F" w:rsidP="00DE1C3F">
      <w:pPr>
        <w:pStyle w:val="af6"/>
        <w:rPr>
          <w:highlight w:val="yellow"/>
        </w:rPr>
      </w:pPr>
      <w:r w:rsidRPr="00EA365D">
        <w:rPr>
          <w:highlight w:val="yellow"/>
        </w:rPr>
        <w:t xml:space="preserve">    }</w:t>
      </w:r>
    </w:p>
    <w:p w14:paraId="12B2DDC4" w14:textId="77777777" w:rsidR="00DE1C3F" w:rsidRPr="00EA365D" w:rsidRDefault="00DE1C3F" w:rsidP="00DE1C3F">
      <w:pPr>
        <w:pStyle w:val="af6"/>
        <w:rPr>
          <w:highlight w:val="yellow"/>
        </w:rPr>
      </w:pPr>
    </w:p>
    <w:p w14:paraId="72F26052" w14:textId="1211E960" w:rsidR="00DE1C3F" w:rsidRPr="00EA365D" w:rsidRDefault="00DE1C3F" w:rsidP="00DE1C3F">
      <w:pPr>
        <w:pStyle w:val="af6"/>
        <w:rPr>
          <w:highlight w:val="yellow"/>
        </w:rPr>
      </w:pPr>
      <w:r w:rsidRPr="00EA365D">
        <w:rPr>
          <w:highlight w:val="yellow"/>
        </w:rPr>
        <w:t xml:space="preserve">    @OnClose</w:t>
      </w:r>
      <w:r w:rsidR="00F83D52">
        <w:rPr>
          <w:highlight w:val="yellow"/>
        </w:rPr>
        <w:t xml:space="preserve"> // (3</w:t>
      </w:r>
      <w:r w:rsidR="001F3064">
        <w:rPr>
          <w:highlight w:val="yellow"/>
        </w:rPr>
        <w:t>)</w:t>
      </w:r>
    </w:p>
    <w:p w14:paraId="57662BDD" w14:textId="77777777" w:rsidR="00DE1C3F" w:rsidRPr="00EA365D" w:rsidRDefault="00DE1C3F" w:rsidP="00DE1C3F">
      <w:pPr>
        <w:pStyle w:val="af6"/>
        <w:rPr>
          <w:highlight w:val="yellow"/>
        </w:rPr>
      </w:pPr>
      <w:r w:rsidRPr="00EA365D">
        <w:rPr>
          <w:highlight w:val="yellow"/>
        </w:rPr>
        <w:t xml:space="preserve">    public void onClose(final Session session) {</w:t>
      </w:r>
    </w:p>
    <w:p w14:paraId="05ADA3B7" w14:textId="77777777" w:rsidR="00DE1C3F" w:rsidRPr="00EA365D" w:rsidRDefault="00DE1C3F" w:rsidP="00DE1C3F">
      <w:pPr>
        <w:pStyle w:val="af6"/>
        <w:rPr>
          <w:highlight w:val="yellow"/>
        </w:rPr>
      </w:pPr>
      <w:r w:rsidRPr="00EA365D">
        <w:rPr>
          <w:highlight w:val="yellow"/>
        </w:rPr>
        <w:t xml:space="preserve">        logger.log(Level.INFO, "closed {0}", session);</w:t>
      </w:r>
    </w:p>
    <w:p w14:paraId="716E6291" w14:textId="77777777" w:rsidR="00DE1C3F" w:rsidRPr="00EA365D" w:rsidRDefault="00DE1C3F" w:rsidP="00DE1C3F">
      <w:pPr>
        <w:pStyle w:val="af6"/>
        <w:rPr>
          <w:highlight w:val="yellow"/>
        </w:rPr>
      </w:pPr>
      <w:r w:rsidRPr="00EA365D">
        <w:rPr>
          <w:highlight w:val="yellow"/>
        </w:rPr>
        <w:t xml:space="preserve">        sessions.remove(session);</w:t>
      </w:r>
    </w:p>
    <w:p w14:paraId="32C852A2"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4A16D15D" w14:textId="77777777" w:rsidR="00DE1C3F" w:rsidRPr="00EA365D" w:rsidRDefault="00DE1C3F" w:rsidP="00DE1C3F">
      <w:pPr>
        <w:pStyle w:val="af6"/>
        <w:rPr>
          <w:highlight w:val="yellow"/>
        </w:rPr>
      </w:pPr>
      <w:r w:rsidRPr="00EA365D">
        <w:rPr>
          <w:highlight w:val="yellow"/>
        </w:rPr>
        <w:t xml:space="preserve">    }</w:t>
      </w:r>
    </w:p>
    <w:p w14:paraId="686AC5AF" w14:textId="77777777" w:rsidR="00DE1C3F" w:rsidRPr="00EA365D" w:rsidRDefault="00DE1C3F" w:rsidP="00DE1C3F">
      <w:pPr>
        <w:pStyle w:val="af6"/>
        <w:rPr>
          <w:highlight w:val="yellow"/>
        </w:rPr>
      </w:pPr>
      <w:r w:rsidRPr="00EA365D">
        <w:rPr>
          <w:highlight w:val="yellow"/>
        </w:rPr>
        <w:t xml:space="preserve">    </w:t>
      </w:r>
    </w:p>
    <w:p w14:paraId="632EAFCD" w14:textId="3889A608" w:rsidR="00DE1C3F" w:rsidRPr="00EA365D" w:rsidRDefault="00DE1C3F" w:rsidP="00DE1C3F">
      <w:pPr>
        <w:pStyle w:val="af6"/>
        <w:rPr>
          <w:highlight w:val="yellow"/>
        </w:rPr>
      </w:pPr>
      <w:r w:rsidRPr="00EA365D">
        <w:rPr>
          <w:highlight w:val="yellow"/>
        </w:rPr>
        <w:t xml:space="preserve">    @OnError</w:t>
      </w:r>
      <w:r w:rsidR="00F83D52">
        <w:rPr>
          <w:highlight w:val="yellow"/>
        </w:rPr>
        <w:t xml:space="preserve"> // (4</w:t>
      </w:r>
      <w:r w:rsidR="000A5F3A">
        <w:rPr>
          <w:highlight w:val="yellow"/>
        </w:rPr>
        <w:t>)</w:t>
      </w:r>
    </w:p>
    <w:p w14:paraId="111B3486" w14:textId="77777777" w:rsidR="00DE1C3F" w:rsidRPr="00EA365D" w:rsidRDefault="00DE1C3F" w:rsidP="00DE1C3F">
      <w:pPr>
        <w:pStyle w:val="af6"/>
        <w:rPr>
          <w:highlight w:val="yellow"/>
        </w:rPr>
      </w:pPr>
      <w:r w:rsidRPr="00EA365D">
        <w:rPr>
          <w:highlight w:val="yellow"/>
        </w:rPr>
        <w:t xml:space="preserve">    public void onError(Throwable e) {</w:t>
      </w:r>
    </w:p>
    <w:p w14:paraId="5BBAC57B" w14:textId="77777777" w:rsidR="00DE1C3F" w:rsidRPr="00EA365D" w:rsidRDefault="00DE1C3F" w:rsidP="00DE1C3F">
      <w:pPr>
        <w:pStyle w:val="af6"/>
        <w:rPr>
          <w:highlight w:val="yellow"/>
        </w:rPr>
      </w:pPr>
      <w:r w:rsidRPr="00EA365D">
        <w:rPr>
          <w:highlight w:val="yellow"/>
        </w:rPr>
        <w:t xml:space="preserve">        logger.log(Level.SEVERE, "Unexcepted Exception happened!", e);</w:t>
      </w:r>
    </w:p>
    <w:p w14:paraId="2736E07E" w14:textId="77777777" w:rsidR="00DE1C3F" w:rsidRDefault="00DE1C3F" w:rsidP="00DE1C3F">
      <w:pPr>
        <w:pStyle w:val="af6"/>
      </w:pPr>
      <w:r w:rsidRPr="00EA365D">
        <w:rPr>
          <w:highlight w:val="yellow"/>
        </w:rPr>
        <w:t xml:space="preserve">    }</w:t>
      </w:r>
    </w:p>
    <w:p w14:paraId="55059D6F" w14:textId="170BBCEB" w:rsidR="00DE1C3F" w:rsidRDefault="00DE1C3F" w:rsidP="00DE1C3F">
      <w:pPr>
        <w:pStyle w:val="af6"/>
      </w:pPr>
      <w:r>
        <w:t>}</w:t>
      </w:r>
    </w:p>
    <w:p w14:paraId="10A246FF" w14:textId="77777777" w:rsidR="00932C0C" w:rsidRDefault="00932C0C" w:rsidP="00E66934"/>
    <w:tbl>
      <w:tblPr>
        <w:tblStyle w:val="a5"/>
        <w:tblW w:w="0" w:type="auto"/>
        <w:tblLook w:val="04A0" w:firstRow="1" w:lastRow="0" w:firstColumn="1" w:lastColumn="0" w:noHBand="0" w:noVBand="1"/>
      </w:tblPr>
      <w:tblGrid>
        <w:gridCol w:w="675"/>
        <w:gridCol w:w="6326"/>
      </w:tblGrid>
      <w:tr w:rsidR="002061B0" w14:paraId="0BAADE35" w14:textId="77777777" w:rsidTr="002061B0">
        <w:tc>
          <w:tcPr>
            <w:tcW w:w="675" w:type="dxa"/>
          </w:tcPr>
          <w:p w14:paraId="724DFAC2" w14:textId="77777777" w:rsidR="002061B0" w:rsidRDefault="002061B0" w:rsidP="002061B0">
            <w:r>
              <w:rPr>
                <w:rFonts w:hint="eastAsia"/>
              </w:rPr>
              <w:t>項番</w:t>
            </w:r>
          </w:p>
        </w:tc>
        <w:tc>
          <w:tcPr>
            <w:tcW w:w="6326" w:type="dxa"/>
          </w:tcPr>
          <w:p w14:paraId="3499CF1A" w14:textId="77777777" w:rsidR="002061B0" w:rsidRDefault="002061B0" w:rsidP="002061B0">
            <w:r>
              <w:rPr>
                <w:rFonts w:hint="eastAsia"/>
              </w:rPr>
              <w:t>説明</w:t>
            </w:r>
          </w:p>
        </w:tc>
      </w:tr>
      <w:tr w:rsidR="002061B0" w14:paraId="481408AF" w14:textId="77777777" w:rsidTr="002061B0">
        <w:tc>
          <w:tcPr>
            <w:tcW w:w="675" w:type="dxa"/>
          </w:tcPr>
          <w:p w14:paraId="351B4EDA" w14:textId="77777777" w:rsidR="002061B0" w:rsidRDefault="002061B0" w:rsidP="002061B0">
            <w:r>
              <w:t>(1)</w:t>
            </w:r>
          </w:p>
        </w:tc>
        <w:tc>
          <w:tcPr>
            <w:tcW w:w="6326" w:type="dxa"/>
          </w:tcPr>
          <w:p w14:paraId="73ACD27D" w14:textId="1D0DAE60" w:rsidR="002061B0" w:rsidRDefault="007350A4" w:rsidP="002061B0">
            <w:r>
              <w:t>WebSocket</w:t>
            </w:r>
            <w:r>
              <w:rPr>
                <w:rFonts w:hint="eastAsia"/>
              </w:rPr>
              <w:t>クライアント</w:t>
            </w:r>
            <w:r w:rsidR="00752B25">
              <w:t>(Peer)</w:t>
            </w:r>
            <w:r w:rsidR="00752B25">
              <w:rPr>
                <w:rFonts w:hint="eastAsia"/>
              </w:rPr>
              <w:t>を保持するための</w:t>
            </w:r>
            <w:r w:rsidR="00752B25">
              <w:t>Set</w:t>
            </w:r>
            <w:r w:rsidR="00752B25">
              <w:rPr>
                <w:rFonts w:hint="eastAsia"/>
              </w:rPr>
              <w:t>。</w:t>
            </w:r>
          </w:p>
        </w:tc>
      </w:tr>
      <w:tr w:rsidR="002061B0" w14:paraId="6693D7FA" w14:textId="77777777" w:rsidTr="002061B0">
        <w:tc>
          <w:tcPr>
            <w:tcW w:w="675" w:type="dxa"/>
          </w:tcPr>
          <w:p w14:paraId="439E0468" w14:textId="77777777" w:rsidR="002061B0" w:rsidRDefault="002061B0" w:rsidP="002061B0">
            <w:r>
              <w:t>(2)</w:t>
            </w:r>
          </w:p>
        </w:tc>
        <w:tc>
          <w:tcPr>
            <w:tcW w:w="6326" w:type="dxa"/>
          </w:tcPr>
          <w:p w14:paraId="201BD3AA" w14:textId="6BF368B8" w:rsidR="002061B0" w:rsidRDefault="00752B25" w:rsidP="002061B0">
            <w:r>
              <w:t>@OnOpen</w:t>
            </w:r>
            <w:r>
              <w:rPr>
                <w:rFonts w:hint="eastAsia"/>
              </w:rPr>
              <w:t>アノテーションをつけてクライアントとの</w:t>
            </w:r>
            <w:r w:rsidR="00D56F09">
              <w:rPr>
                <w:rFonts w:hint="eastAsia"/>
              </w:rPr>
              <w:t>接続</w:t>
            </w:r>
            <w:r>
              <w:rPr>
                <w:rFonts w:hint="eastAsia"/>
              </w:rPr>
              <w:t>開始時の処理を定義する。</w:t>
            </w:r>
            <w:r w:rsidR="00D56F09">
              <w:rPr>
                <w:rFonts w:hint="eastAsia"/>
              </w:rPr>
              <w:t>ここではテキストメッセージを送信したあと</w:t>
            </w:r>
            <w:r w:rsidR="00D56F09">
              <w:t>Set</w:t>
            </w:r>
            <w:r w:rsidR="00D56F09">
              <w:rPr>
                <w:rFonts w:hint="eastAsia"/>
              </w:rPr>
              <w:t>に</w:t>
            </w:r>
            <w:r w:rsidR="00D56F09">
              <w:t>Session</w:t>
            </w:r>
            <w:r w:rsidR="00D56F09">
              <w:rPr>
                <w:rFonts w:hint="eastAsia"/>
              </w:rPr>
              <w:t>オブジェクトを追加する。</w:t>
            </w:r>
          </w:p>
        </w:tc>
      </w:tr>
      <w:tr w:rsidR="002061B0" w14:paraId="373AEAE9" w14:textId="77777777" w:rsidTr="002061B0">
        <w:tc>
          <w:tcPr>
            <w:tcW w:w="675" w:type="dxa"/>
          </w:tcPr>
          <w:p w14:paraId="50D18D00" w14:textId="77777777" w:rsidR="002061B0" w:rsidRDefault="002061B0" w:rsidP="002061B0">
            <w:r>
              <w:t>(3)</w:t>
            </w:r>
          </w:p>
        </w:tc>
        <w:tc>
          <w:tcPr>
            <w:tcW w:w="6326" w:type="dxa"/>
          </w:tcPr>
          <w:p w14:paraId="121B2A85" w14:textId="3C1AAC5C" w:rsidR="002061B0" w:rsidRDefault="00D56F09" w:rsidP="002061B0">
            <w:r>
              <w:t>@OnClose</w:t>
            </w:r>
            <w:r>
              <w:rPr>
                <w:rFonts w:hint="eastAsia"/>
              </w:rPr>
              <w:t>アノテーションをつけてクライアントとの接続終了時の処理を定義する。ここでは</w:t>
            </w:r>
            <w:r>
              <w:t>Set</w:t>
            </w:r>
            <w:r>
              <w:rPr>
                <w:rFonts w:hint="eastAsia"/>
              </w:rPr>
              <w:t>から</w:t>
            </w:r>
            <w:r>
              <w:t>Session</w:t>
            </w:r>
            <w:r>
              <w:rPr>
                <w:rFonts w:hint="eastAsia"/>
              </w:rPr>
              <w:t>オブジェクトを削除する。</w:t>
            </w:r>
          </w:p>
        </w:tc>
      </w:tr>
      <w:tr w:rsidR="002061B0" w14:paraId="69ED09D3" w14:textId="77777777" w:rsidTr="002061B0">
        <w:tc>
          <w:tcPr>
            <w:tcW w:w="675" w:type="dxa"/>
          </w:tcPr>
          <w:p w14:paraId="6A52C821" w14:textId="77777777" w:rsidR="002061B0" w:rsidRDefault="002061B0" w:rsidP="002061B0">
            <w:r>
              <w:t>(4)</w:t>
            </w:r>
          </w:p>
        </w:tc>
        <w:tc>
          <w:tcPr>
            <w:tcW w:w="6326" w:type="dxa"/>
          </w:tcPr>
          <w:p w14:paraId="04D491E1" w14:textId="27871AFF" w:rsidR="002061B0" w:rsidRDefault="00D56F09" w:rsidP="002061B0">
            <w:r>
              <w:t>@OnError</w:t>
            </w:r>
            <w:r>
              <w:rPr>
                <w:rFonts w:hint="eastAsia"/>
              </w:rPr>
              <w:t>アノテーションで例外ハンドリング処理を定義する。</w:t>
            </w:r>
          </w:p>
        </w:tc>
      </w:tr>
    </w:tbl>
    <w:p w14:paraId="308A786F" w14:textId="77777777" w:rsidR="007F16F3" w:rsidRDefault="007F16F3" w:rsidP="00E66934"/>
    <w:p w14:paraId="4B3B0195" w14:textId="77777777" w:rsidR="007F16F3" w:rsidRDefault="007F16F3" w:rsidP="00E66934"/>
    <w:p w14:paraId="6C5BD73A" w14:textId="002C44AB" w:rsidR="00B309F4" w:rsidRDefault="00254E98" w:rsidP="00254E98">
      <w:pPr>
        <w:pStyle w:val="3"/>
      </w:pPr>
      <w:bookmarkStart w:id="947" w:name="_Toc238348483"/>
      <w:r>
        <w:t>WebSocket</w:t>
      </w:r>
      <w:r>
        <w:rPr>
          <w:rFonts w:hint="eastAsia"/>
        </w:rPr>
        <w:t>の</w:t>
      </w:r>
      <w:r>
        <w:t>JavaScript API</w:t>
      </w:r>
      <w:r>
        <w:rPr>
          <w:rFonts w:hint="eastAsia"/>
        </w:rPr>
        <w:t>で</w:t>
      </w:r>
      <w:r w:rsidR="004B193B">
        <w:rPr>
          <w:rFonts w:hint="eastAsia"/>
        </w:rPr>
        <w:t>モニタ</w:t>
      </w:r>
      <w:r>
        <w:rPr>
          <w:rFonts w:hint="eastAsia"/>
        </w:rPr>
        <w:t>画面作成</w:t>
      </w:r>
      <w:bookmarkEnd w:id="947"/>
    </w:p>
    <w:p w14:paraId="51B87D63" w14:textId="4A330EEE" w:rsidR="00254E98" w:rsidRDefault="00A542CB" w:rsidP="00E66934">
      <w:r>
        <w:rPr>
          <w:rFonts w:hint="eastAsia"/>
        </w:rPr>
        <w:t>モニタ画面を作成する。</w:t>
      </w:r>
      <w:r w:rsidR="00B24475">
        <w:rPr>
          <w:rFonts w:hint="eastAsia"/>
        </w:rPr>
        <w:t>ここでは</w:t>
      </w:r>
      <w:r w:rsidR="00B24475">
        <w:t>Facelets</w:t>
      </w:r>
      <w:r w:rsidR="00B24475">
        <w:rPr>
          <w:rFonts w:hint="eastAsia"/>
        </w:rPr>
        <w:t>で作成するが、素の</w:t>
      </w:r>
      <w:r w:rsidR="00B24475">
        <w:t>HTML</w:t>
      </w:r>
      <w:r w:rsidR="00B24475">
        <w:rPr>
          <w:rFonts w:hint="eastAsia"/>
        </w:rPr>
        <w:t>でも問題ない。</w:t>
      </w:r>
    </w:p>
    <w:p w14:paraId="23D09D39" w14:textId="77777777" w:rsidR="00B24475" w:rsidRDefault="00B24475" w:rsidP="00E66934"/>
    <w:p w14:paraId="090A39EE" w14:textId="72B7E9C6" w:rsidR="00B24475" w:rsidRDefault="001A071C" w:rsidP="001A071C">
      <w:r>
        <w:rPr>
          <w:rFonts w:hint="eastAsia"/>
        </w:rPr>
        <w:t>新規ファイルで「</w:t>
      </w:r>
      <w:r>
        <w:t>JavaServer Faces</w:t>
      </w:r>
      <w:r>
        <w:rPr>
          <w:rFonts w:hint="eastAsia"/>
        </w:rPr>
        <w:t>」</w:t>
      </w:r>
      <w:r>
        <w:sym w:font="Wingdings" w:char="F0E0"/>
      </w:r>
      <w:r>
        <w:rPr>
          <w:rFonts w:hint="eastAsia"/>
        </w:rPr>
        <w:t>「</w:t>
      </w:r>
      <w:r>
        <w:rPr>
          <w:rFonts w:hint="eastAsia"/>
        </w:rPr>
        <w:t>JSF</w:t>
      </w:r>
      <w:r w:rsidR="00B24475">
        <w:rPr>
          <w:rFonts w:hint="eastAsia"/>
        </w:rPr>
        <w:t>ページ」を選択して「次」をクリック。</w:t>
      </w:r>
    </w:p>
    <w:p w14:paraId="0A81A31E" w14:textId="77777777" w:rsidR="001A071C" w:rsidRDefault="001A071C" w:rsidP="001A071C"/>
    <w:p w14:paraId="2A5B6601" w14:textId="67330CBD" w:rsidR="001A071C" w:rsidRDefault="001A071C" w:rsidP="001A071C">
      <w:r>
        <w:rPr>
          <w:rFonts w:hint="eastAsia"/>
        </w:rPr>
        <w:t>ファイル名</w:t>
      </w:r>
      <w:r>
        <w:t>: monitor</w:t>
      </w:r>
    </w:p>
    <w:p w14:paraId="0F64FF5F" w14:textId="77777777" w:rsidR="001A071C" w:rsidRDefault="001A071C" w:rsidP="001A071C">
      <w:r>
        <w:rPr>
          <w:rFonts w:hint="eastAsia"/>
        </w:rPr>
        <w:t>フォルダ：</w:t>
      </w:r>
      <w:r>
        <w:t xml:space="preserve"> todo</w:t>
      </w:r>
    </w:p>
    <w:p w14:paraId="30A58C2C" w14:textId="77777777" w:rsidR="001A071C" w:rsidRDefault="001A071C" w:rsidP="001A071C">
      <w:r>
        <w:rPr>
          <w:rFonts w:hint="eastAsia"/>
        </w:rPr>
        <w:t>オプション</w:t>
      </w:r>
      <w:r>
        <w:t>: facelets</w:t>
      </w:r>
    </w:p>
    <w:p w14:paraId="59FF3159" w14:textId="77777777" w:rsidR="001A071C" w:rsidRDefault="001A071C" w:rsidP="001A071C">
      <w:r>
        <w:rPr>
          <w:rFonts w:hint="eastAsia"/>
        </w:rPr>
        <w:t>を入力して「終了」をクリック。</w:t>
      </w:r>
    </w:p>
    <w:p w14:paraId="533040A4" w14:textId="77777777" w:rsidR="001A071C" w:rsidRDefault="001A071C" w:rsidP="00E66934"/>
    <w:p w14:paraId="12ACD9EB" w14:textId="67DF80F2" w:rsidR="007F16F3" w:rsidRDefault="007F16F3" w:rsidP="00E66934">
      <w:r>
        <w:rPr>
          <w:noProof/>
        </w:rPr>
        <w:drawing>
          <wp:inline distT="0" distB="0" distL="0" distR="0" wp14:anchorId="7EA3B7FF" wp14:editId="449E835B">
            <wp:extent cx="4319905" cy="2870172"/>
            <wp:effectExtent l="0" t="0" r="0" b="635"/>
            <wp:docPr id="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9905" cy="2870172"/>
                    </a:xfrm>
                    <a:prstGeom prst="rect">
                      <a:avLst/>
                    </a:prstGeom>
                    <a:noFill/>
                    <a:ln>
                      <a:noFill/>
                    </a:ln>
                  </pic:spPr>
                </pic:pic>
              </a:graphicData>
            </a:graphic>
          </wp:inline>
        </w:drawing>
      </w:r>
    </w:p>
    <w:p w14:paraId="0C30C459" w14:textId="77777777" w:rsidR="007F16F3" w:rsidRDefault="007F16F3" w:rsidP="00E66934"/>
    <w:p w14:paraId="7F910FF8" w14:textId="0F6AA0D0" w:rsidR="001A071C" w:rsidRDefault="00F05A59" w:rsidP="00E66934">
      <w:r>
        <w:rPr>
          <w:rFonts w:hint="eastAsia"/>
        </w:rPr>
        <w:t>以下のように修正する。</w:t>
      </w:r>
    </w:p>
    <w:p w14:paraId="7B1E96B3" w14:textId="77777777" w:rsidR="001A071C" w:rsidRDefault="001A071C" w:rsidP="00E66934"/>
    <w:p w14:paraId="4DE7FA34" w14:textId="77777777" w:rsidR="003855D6" w:rsidRDefault="003855D6" w:rsidP="003855D6">
      <w:pPr>
        <w:pStyle w:val="af6"/>
      </w:pPr>
      <w:r>
        <w:t>&lt;?xml version='1.0' encoding='UTF-8' ?&gt;</w:t>
      </w:r>
    </w:p>
    <w:p w14:paraId="577671C9" w14:textId="77777777" w:rsidR="003855D6" w:rsidRDefault="003855D6" w:rsidP="003855D6">
      <w:pPr>
        <w:pStyle w:val="af6"/>
      </w:pPr>
      <w:r>
        <w:t>&lt;!DOCTYPE html PUBLIC "-//W3C//DTD XHTML 1.0 Transitional//EN" "http://www.w3.org/TR/xhtml1/DTD/xhtml1-transitional.dtd"&gt;</w:t>
      </w:r>
    </w:p>
    <w:p w14:paraId="75F7FE23" w14:textId="77777777" w:rsidR="003855D6" w:rsidRDefault="003855D6" w:rsidP="003855D6">
      <w:pPr>
        <w:pStyle w:val="af6"/>
      </w:pPr>
      <w:r>
        <w:t>&lt;html xmlns="http://www.w3.org/1999/xhtml"</w:t>
      </w:r>
    </w:p>
    <w:p w14:paraId="45DD87EA" w14:textId="77777777" w:rsidR="003855D6" w:rsidRDefault="003855D6" w:rsidP="003855D6">
      <w:pPr>
        <w:pStyle w:val="af6"/>
      </w:pPr>
      <w:r>
        <w:t xml:space="preserve">      xmlns:h="http://xmlns.jcp.org/jsf/html"&gt;</w:t>
      </w:r>
    </w:p>
    <w:p w14:paraId="5EB3F7F1" w14:textId="77777777" w:rsidR="003855D6" w:rsidRDefault="003855D6" w:rsidP="003855D6">
      <w:pPr>
        <w:pStyle w:val="af6"/>
      </w:pPr>
      <w:r>
        <w:t xml:space="preserve">    &lt;h:head&gt;</w:t>
      </w:r>
    </w:p>
    <w:p w14:paraId="393BD3E2" w14:textId="77777777" w:rsidR="003855D6" w:rsidRPr="003855D6" w:rsidRDefault="003855D6" w:rsidP="003855D6">
      <w:pPr>
        <w:pStyle w:val="af6"/>
        <w:rPr>
          <w:highlight w:val="yellow"/>
        </w:rPr>
      </w:pPr>
      <w:r>
        <w:t xml:space="preserve">        </w:t>
      </w:r>
      <w:r w:rsidRPr="003855D6">
        <w:rPr>
          <w:highlight w:val="yellow"/>
        </w:rPr>
        <w:t>&lt;title&gt;Todo Monitor&lt;/title&gt;</w:t>
      </w:r>
    </w:p>
    <w:p w14:paraId="473C5E31" w14:textId="77777777" w:rsidR="003855D6" w:rsidRPr="003855D6" w:rsidRDefault="003855D6" w:rsidP="003855D6">
      <w:pPr>
        <w:pStyle w:val="af6"/>
        <w:rPr>
          <w:highlight w:val="yellow"/>
        </w:rPr>
      </w:pPr>
      <w:r w:rsidRPr="003855D6">
        <w:rPr>
          <w:highlight w:val="yellow"/>
        </w:rPr>
        <w:t xml:space="preserve">        &lt;script&gt;</w:t>
      </w:r>
    </w:p>
    <w:p w14:paraId="71F65683" w14:textId="77777777" w:rsidR="003855D6" w:rsidRPr="003855D6" w:rsidRDefault="003855D6" w:rsidP="003855D6">
      <w:pPr>
        <w:pStyle w:val="af6"/>
        <w:rPr>
          <w:highlight w:val="yellow"/>
        </w:rPr>
      </w:pPr>
      <w:r w:rsidRPr="003855D6">
        <w:rPr>
          <w:highlight w:val="yellow"/>
        </w:rPr>
        <w:t xml:space="preserve">            var TodoMonitor = function TodoMonitor(path, targetId) {</w:t>
      </w:r>
    </w:p>
    <w:p w14:paraId="1261E231" w14:textId="77777777" w:rsidR="003855D6" w:rsidRPr="003855D6" w:rsidRDefault="003855D6" w:rsidP="003855D6">
      <w:pPr>
        <w:pStyle w:val="af6"/>
        <w:rPr>
          <w:highlight w:val="yellow"/>
        </w:rPr>
      </w:pPr>
      <w:r w:rsidRPr="003855D6">
        <w:rPr>
          <w:highlight w:val="yellow"/>
        </w:rPr>
        <w:t xml:space="preserve">                this.path = path;</w:t>
      </w:r>
    </w:p>
    <w:p w14:paraId="502F3C5B" w14:textId="77777777" w:rsidR="003855D6" w:rsidRPr="003855D6" w:rsidRDefault="003855D6" w:rsidP="003855D6">
      <w:pPr>
        <w:pStyle w:val="af6"/>
        <w:rPr>
          <w:highlight w:val="yellow"/>
        </w:rPr>
      </w:pPr>
      <w:r w:rsidRPr="003855D6">
        <w:rPr>
          <w:highlight w:val="yellow"/>
        </w:rPr>
        <w:t xml:space="preserve">                this.target = document.getElementById(targetId);</w:t>
      </w:r>
    </w:p>
    <w:p w14:paraId="3F2B3EA2" w14:textId="77777777" w:rsidR="003855D6" w:rsidRPr="003855D6" w:rsidRDefault="003855D6" w:rsidP="003855D6">
      <w:pPr>
        <w:pStyle w:val="af6"/>
        <w:rPr>
          <w:highlight w:val="yellow"/>
        </w:rPr>
      </w:pPr>
      <w:r w:rsidRPr="003855D6">
        <w:rPr>
          <w:highlight w:val="yellow"/>
        </w:rPr>
        <w:t xml:space="preserve">            };</w:t>
      </w:r>
    </w:p>
    <w:p w14:paraId="790EA2F1" w14:textId="77777777" w:rsidR="003855D6" w:rsidRPr="003855D6" w:rsidRDefault="003855D6" w:rsidP="003855D6">
      <w:pPr>
        <w:pStyle w:val="af6"/>
        <w:rPr>
          <w:highlight w:val="yellow"/>
        </w:rPr>
      </w:pPr>
      <w:r w:rsidRPr="003855D6">
        <w:rPr>
          <w:highlight w:val="yellow"/>
        </w:rPr>
        <w:t xml:space="preserve">            TodoMonitor.prototype.open = function() {</w:t>
      </w:r>
    </w:p>
    <w:p w14:paraId="418DEC70" w14:textId="77777777" w:rsidR="003855D6" w:rsidRPr="003855D6" w:rsidRDefault="003855D6" w:rsidP="003855D6">
      <w:pPr>
        <w:pStyle w:val="af6"/>
        <w:rPr>
          <w:highlight w:val="yellow"/>
        </w:rPr>
      </w:pPr>
      <w:r w:rsidRPr="003855D6">
        <w:rPr>
          <w:highlight w:val="yellow"/>
        </w:rPr>
        <w:t xml:space="preserve">                if (!this.session) {</w:t>
      </w:r>
    </w:p>
    <w:p w14:paraId="7CB46C4F" w14:textId="3735C16F" w:rsidR="003855D6" w:rsidRPr="003855D6" w:rsidRDefault="003855D6" w:rsidP="003855D6">
      <w:pPr>
        <w:pStyle w:val="af6"/>
        <w:rPr>
          <w:highlight w:val="yellow"/>
        </w:rPr>
      </w:pPr>
      <w:r w:rsidRPr="003855D6">
        <w:rPr>
          <w:highlight w:val="yellow"/>
        </w:rPr>
        <w:t xml:space="preserve">                    this.session = new WebSocket('ws://' + this.path);</w:t>
      </w:r>
      <w:r w:rsidR="0078771F">
        <w:rPr>
          <w:highlight w:val="yellow"/>
        </w:rPr>
        <w:t xml:space="preserve"> // (1)</w:t>
      </w:r>
    </w:p>
    <w:p w14:paraId="30AC1AEC" w14:textId="77777777" w:rsidR="003855D6" w:rsidRPr="003855D6" w:rsidRDefault="003855D6" w:rsidP="003855D6">
      <w:pPr>
        <w:pStyle w:val="af6"/>
        <w:rPr>
          <w:highlight w:val="yellow"/>
        </w:rPr>
      </w:pPr>
      <w:r w:rsidRPr="003855D6">
        <w:rPr>
          <w:highlight w:val="yellow"/>
        </w:rPr>
        <w:t xml:space="preserve">                    var self = this;</w:t>
      </w:r>
    </w:p>
    <w:p w14:paraId="55918BE7" w14:textId="77777777" w:rsidR="003855D6" w:rsidRPr="003855D6" w:rsidRDefault="003855D6" w:rsidP="003855D6">
      <w:pPr>
        <w:pStyle w:val="af6"/>
        <w:rPr>
          <w:highlight w:val="yellow"/>
        </w:rPr>
      </w:pPr>
      <w:r w:rsidRPr="003855D6">
        <w:rPr>
          <w:highlight w:val="yellow"/>
        </w:rPr>
        <w:t xml:space="preserve">                    this.session.onmessage = function(evt) {</w:t>
      </w:r>
    </w:p>
    <w:p w14:paraId="4BB0F149" w14:textId="77777777" w:rsidR="003855D6" w:rsidRPr="003855D6" w:rsidRDefault="003855D6" w:rsidP="003855D6">
      <w:pPr>
        <w:pStyle w:val="af6"/>
        <w:rPr>
          <w:highlight w:val="yellow"/>
        </w:rPr>
      </w:pPr>
      <w:r w:rsidRPr="003855D6">
        <w:rPr>
          <w:highlight w:val="yellow"/>
        </w:rPr>
        <w:t xml:space="preserve">                        self.target.innerHTML = new Date(evt.timeStamp) + ': ' + evt.data + '&lt;br/&gt;' + self.target.innerHTML;</w:t>
      </w:r>
    </w:p>
    <w:p w14:paraId="5E256B96" w14:textId="0B69DEFE" w:rsidR="003855D6" w:rsidRPr="003855D6" w:rsidRDefault="003855D6" w:rsidP="003855D6">
      <w:pPr>
        <w:pStyle w:val="af6"/>
        <w:rPr>
          <w:highlight w:val="yellow"/>
        </w:rPr>
      </w:pPr>
      <w:r w:rsidRPr="003855D6">
        <w:rPr>
          <w:highlight w:val="yellow"/>
        </w:rPr>
        <w:t xml:space="preserve">                    };</w:t>
      </w:r>
      <w:r w:rsidR="000D6CC8">
        <w:rPr>
          <w:highlight w:val="yellow"/>
        </w:rPr>
        <w:t xml:space="preserve"> // (2)</w:t>
      </w:r>
    </w:p>
    <w:p w14:paraId="5C9D532D" w14:textId="77777777" w:rsidR="003855D6" w:rsidRPr="003855D6" w:rsidRDefault="003855D6" w:rsidP="003855D6">
      <w:pPr>
        <w:pStyle w:val="af6"/>
        <w:rPr>
          <w:highlight w:val="yellow"/>
        </w:rPr>
      </w:pPr>
      <w:r w:rsidRPr="003855D6">
        <w:rPr>
          <w:highlight w:val="yellow"/>
        </w:rPr>
        <w:t xml:space="preserve">                    this.session.onclose = function(evt) {</w:t>
      </w:r>
    </w:p>
    <w:p w14:paraId="1A8CBE97" w14:textId="77777777" w:rsidR="003855D6" w:rsidRPr="003855D6" w:rsidRDefault="003855D6" w:rsidP="003855D6">
      <w:pPr>
        <w:pStyle w:val="af6"/>
        <w:rPr>
          <w:highlight w:val="yellow"/>
        </w:rPr>
      </w:pPr>
      <w:r w:rsidRPr="003855D6">
        <w:rPr>
          <w:highlight w:val="yellow"/>
        </w:rPr>
        <w:t xml:space="preserve">                        self.target.innerHTML = new Date(evt.timeStamp) + ': closed&lt;br /&gt;' + self.target.innerHTML;</w:t>
      </w:r>
    </w:p>
    <w:p w14:paraId="24786725" w14:textId="779C5F42" w:rsidR="003855D6" w:rsidRPr="003855D6" w:rsidRDefault="003855D6" w:rsidP="003855D6">
      <w:pPr>
        <w:pStyle w:val="af6"/>
        <w:rPr>
          <w:highlight w:val="yellow"/>
        </w:rPr>
      </w:pPr>
      <w:r w:rsidRPr="003855D6">
        <w:rPr>
          <w:highlight w:val="yellow"/>
        </w:rPr>
        <w:t xml:space="preserve">                    };</w:t>
      </w:r>
      <w:r w:rsidR="000D6CC8">
        <w:rPr>
          <w:highlight w:val="yellow"/>
        </w:rPr>
        <w:t xml:space="preserve"> // (3)</w:t>
      </w:r>
    </w:p>
    <w:p w14:paraId="3A19CA70" w14:textId="77777777" w:rsidR="003855D6" w:rsidRPr="003855D6" w:rsidRDefault="003855D6" w:rsidP="003855D6">
      <w:pPr>
        <w:pStyle w:val="af6"/>
        <w:rPr>
          <w:highlight w:val="yellow"/>
        </w:rPr>
      </w:pPr>
      <w:r w:rsidRPr="003855D6">
        <w:rPr>
          <w:highlight w:val="yellow"/>
        </w:rPr>
        <w:t xml:space="preserve">                    this.session.onerror = function(evt) {</w:t>
      </w:r>
    </w:p>
    <w:p w14:paraId="0A77F5EB" w14:textId="77777777" w:rsidR="003855D6" w:rsidRPr="003855D6" w:rsidRDefault="003855D6" w:rsidP="003855D6">
      <w:pPr>
        <w:pStyle w:val="af6"/>
        <w:rPr>
          <w:highlight w:val="yellow"/>
        </w:rPr>
      </w:pPr>
      <w:r w:rsidRPr="003855D6">
        <w:rPr>
          <w:highlight w:val="yellow"/>
        </w:rPr>
        <w:t xml:space="preserve">                        self.target.innerHTML = new Date(evt.timeStamp) + ': execption happend!&lt;br /&gt;' + self.target.innerHTML;</w:t>
      </w:r>
    </w:p>
    <w:p w14:paraId="3721F9EF" w14:textId="44FF4E87" w:rsidR="003855D6" w:rsidRPr="003855D6" w:rsidRDefault="003855D6" w:rsidP="003855D6">
      <w:pPr>
        <w:pStyle w:val="af6"/>
        <w:rPr>
          <w:highlight w:val="yellow"/>
        </w:rPr>
      </w:pPr>
      <w:r w:rsidRPr="003855D6">
        <w:rPr>
          <w:highlight w:val="yellow"/>
        </w:rPr>
        <w:t xml:space="preserve">                    };</w:t>
      </w:r>
      <w:r w:rsidR="000D6CC8">
        <w:rPr>
          <w:highlight w:val="yellow"/>
        </w:rPr>
        <w:t xml:space="preserve"> // (4)</w:t>
      </w:r>
    </w:p>
    <w:p w14:paraId="2D7E1D31" w14:textId="77777777" w:rsidR="003855D6" w:rsidRPr="003855D6" w:rsidRDefault="003855D6" w:rsidP="003855D6">
      <w:pPr>
        <w:pStyle w:val="af6"/>
        <w:rPr>
          <w:highlight w:val="yellow"/>
        </w:rPr>
      </w:pPr>
      <w:r w:rsidRPr="003855D6">
        <w:rPr>
          <w:highlight w:val="yellow"/>
        </w:rPr>
        <w:t xml:space="preserve">                }</w:t>
      </w:r>
    </w:p>
    <w:p w14:paraId="5A32B2B2" w14:textId="77777777" w:rsidR="003855D6" w:rsidRPr="003855D6" w:rsidRDefault="003855D6" w:rsidP="003855D6">
      <w:pPr>
        <w:pStyle w:val="af6"/>
        <w:rPr>
          <w:highlight w:val="yellow"/>
        </w:rPr>
      </w:pPr>
      <w:r w:rsidRPr="003855D6">
        <w:rPr>
          <w:highlight w:val="yellow"/>
        </w:rPr>
        <w:t xml:space="preserve">                return false;</w:t>
      </w:r>
    </w:p>
    <w:p w14:paraId="65FE44F5" w14:textId="77777777" w:rsidR="003855D6" w:rsidRPr="003855D6" w:rsidRDefault="003855D6" w:rsidP="003855D6">
      <w:pPr>
        <w:pStyle w:val="af6"/>
        <w:rPr>
          <w:highlight w:val="yellow"/>
        </w:rPr>
      </w:pPr>
      <w:r w:rsidRPr="003855D6">
        <w:rPr>
          <w:highlight w:val="yellow"/>
        </w:rPr>
        <w:t xml:space="preserve">            };</w:t>
      </w:r>
    </w:p>
    <w:p w14:paraId="66A8533A" w14:textId="77777777" w:rsidR="003855D6" w:rsidRPr="003855D6" w:rsidRDefault="003855D6" w:rsidP="003855D6">
      <w:pPr>
        <w:pStyle w:val="af6"/>
        <w:rPr>
          <w:highlight w:val="yellow"/>
        </w:rPr>
      </w:pPr>
      <w:r w:rsidRPr="003855D6">
        <w:rPr>
          <w:highlight w:val="yellow"/>
        </w:rPr>
        <w:t xml:space="preserve">            TodoMonitor.prototype.close = function() {</w:t>
      </w:r>
    </w:p>
    <w:p w14:paraId="628DCB4F" w14:textId="77777777" w:rsidR="003855D6" w:rsidRPr="003855D6" w:rsidRDefault="003855D6" w:rsidP="003855D6">
      <w:pPr>
        <w:pStyle w:val="af6"/>
        <w:rPr>
          <w:highlight w:val="yellow"/>
        </w:rPr>
      </w:pPr>
      <w:r w:rsidRPr="003855D6">
        <w:rPr>
          <w:highlight w:val="yellow"/>
        </w:rPr>
        <w:t xml:space="preserve">                if (this.session) {</w:t>
      </w:r>
    </w:p>
    <w:p w14:paraId="74BD7D79" w14:textId="11746C16" w:rsidR="003855D6" w:rsidRPr="003855D6" w:rsidRDefault="003855D6" w:rsidP="003855D6">
      <w:pPr>
        <w:pStyle w:val="af6"/>
        <w:rPr>
          <w:highlight w:val="yellow"/>
        </w:rPr>
      </w:pPr>
      <w:r w:rsidRPr="003855D6">
        <w:rPr>
          <w:highlight w:val="yellow"/>
        </w:rPr>
        <w:t xml:space="preserve">                    this.session.close();</w:t>
      </w:r>
      <w:r w:rsidR="000D6CC8">
        <w:rPr>
          <w:highlight w:val="yellow"/>
        </w:rPr>
        <w:t xml:space="preserve"> // (5)</w:t>
      </w:r>
    </w:p>
    <w:p w14:paraId="24837AC1" w14:textId="77777777" w:rsidR="003855D6" w:rsidRPr="003855D6" w:rsidRDefault="003855D6" w:rsidP="003855D6">
      <w:pPr>
        <w:pStyle w:val="af6"/>
        <w:rPr>
          <w:highlight w:val="yellow"/>
        </w:rPr>
      </w:pPr>
      <w:r w:rsidRPr="003855D6">
        <w:rPr>
          <w:highlight w:val="yellow"/>
        </w:rPr>
        <w:t xml:space="preserve">                    this.session = null;</w:t>
      </w:r>
    </w:p>
    <w:p w14:paraId="6308F1E3" w14:textId="77777777" w:rsidR="003855D6" w:rsidRPr="003855D6" w:rsidRDefault="003855D6" w:rsidP="003855D6">
      <w:pPr>
        <w:pStyle w:val="af6"/>
        <w:rPr>
          <w:highlight w:val="yellow"/>
        </w:rPr>
      </w:pPr>
      <w:r w:rsidRPr="003855D6">
        <w:rPr>
          <w:highlight w:val="yellow"/>
        </w:rPr>
        <w:t xml:space="preserve">                }</w:t>
      </w:r>
    </w:p>
    <w:p w14:paraId="69347F02" w14:textId="77777777" w:rsidR="003855D6" w:rsidRPr="003855D6" w:rsidRDefault="003855D6" w:rsidP="003855D6">
      <w:pPr>
        <w:pStyle w:val="af6"/>
        <w:rPr>
          <w:highlight w:val="yellow"/>
        </w:rPr>
      </w:pPr>
      <w:r w:rsidRPr="003855D6">
        <w:rPr>
          <w:highlight w:val="yellow"/>
        </w:rPr>
        <w:t xml:space="preserve">                return false;</w:t>
      </w:r>
    </w:p>
    <w:p w14:paraId="1DF95EFF" w14:textId="77777777" w:rsidR="003855D6" w:rsidRPr="003855D6" w:rsidRDefault="003855D6" w:rsidP="003855D6">
      <w:pPr>
        <w:pStyle w:val="af6"/>
        <w:rPr>
          <w:highlight w:val="yellow"/>
        </w:rPr>
      </w:pPr>
      <w:r w:rsidRPr="003855D6">
        <w:rPr>
          <w:highlight w:val="yellow"/>
        </w:rPr>
        <w:t xml:space="preserve">            };</w:t>
      </w:r>
    </w:p>
    <w:p w14:paraId="02BE2C5D" w14:textId="77777777" w:rsidR="003855D6" w:rsidRDefault="003855D6" w:rsidP="003855D6">
      <w:pPr>
        <w:pStyle w:val="af6"/>
      </w:pPr>
      <w:r w:rsidRPr="003855D6">
        <w:rPr>
          <w:highlight w:val="yellow"/>
        </w:rPr>
        <w:t xml:space="preserve">        &lt;/script&gt;</w:t>
      </w:r>
    </w:p>
    <w:p w14:paraId="54B8A973" w14:textId="77777777" w:rsidR="003855D6" w:rsidRDefault="003855D6" w:rsidP="003855D6">
      <w:pPr>
        <w:pStyle w:val="af6"/>
      </w:pPr>
      <w:r>
        <w:t xml:space="preserve">    &lt;/h:head&gt;</w:t>
      </w:r>
    </w:p>
    <w:p w14:paraId="4B498D6D" w14:textId="77777777" w:rsidR="003855D6" w:rsidRDefault="003855D6" w:rsidP="003855D6">
      <w:pPr>
        <w:pStyle w:val="af6"/>
      </w:pPr>
      <w:r>
        <w:t xml:space="preserve">    &lt;h:body&gt;</w:t>
      </w:r>
    </w:p>
    <w:p w14:paraId="5FC3679C" w14:textId="77777777" w:rsidR="003855D6" w:rsidRPr="003855D6" w:rsidRDefault="003855D6" w:rsidP="003855D6">
      <w:pPr>
        <w:pStyle w:val="af6"/>
        <w:rPr>
          <w:highlight w:val="yellow"/>
        </w:rPr>
      </w:pPr>
      <w:r>
        <w:t xml:space="preserve">        </w:t>
      </w:r>
      <w:r w:rsidRPr="003855D6">
        <w:rPr>
          <w:highlight w:val="yellow"/>
        </w:rPr>
        <w:t>&lt;h1&gt;Todo Monitor&lt;/h1&gt;</w:t>
      </w:r>
    </w:p>
    <w:p w14:paraId="666AC3C8" w14:textId="77777777" w:rsidR="003855D6" w:rsidRPr="003855D6" w:rsidRDefault="003855D6" w:rsidP="003855D6">
      <w:pPr>
        <w:pStyle w:val="af6"/>
        <w:rPr>
          <w:highlight w:val="yellow"/>
        </w:rPr>
      </w:pPr>
      <w:r w:rsidRPr="003855D6">
        <w:rPr>
          <w:highlight w:val="yellow"/>
        </w:rPr>
        <w:t xml:space="preserve">        &lt;div id="result" style="border: 1px solid;height: 300px;overflow: scroll;"&gt;&lt;/div&gt;</w:t>
      </w:r>
    </w:p>
    <w:p w14:paraId="28E5B004" w14:textId="77777777" w:rsidR="003855D6" w:rsidRPr="003855D6" w:rsidRDefault="003855D6" w:rsidP="003855D6">
      <w:pPr>
        <w:pStyle w:val="af6"/>
        <w:rPr>
          <w:highlight w:val="yellow"/>
        </w:rPr>
      </w:pPr>
      <w:r w:rsidRPr="003855D6">
        <w:rPr>
          <w:highlight w:val="yellow"/>
        </w:rPr>
        <w:t xml:space="preserve">        &lt;button onclick="todoMonitor.open();"&gt;Open&lt;/button&gt;</w:t>
      </w:r>
    </w:p>
    <w:p w14:paraId="0E9E5390" w14:textId="77777777" w:rsidR="003855D6" w:rsidRPr="003855D6" w:rsidRDefault="003855D6" w:rsidP="003855D6">
      <w:pPr>
        <w:pStyle w:val="af6"/>
        <w:rPr>
          <w:highlight w:val="yellow"/>
        </w:rPr>
      </w:pPr>
      <w:r w:rsidRPr="003855D6">
        <w:rPr>
          <w:highlight w:val="yellow"/>
        </w:rPr>
        <w:t xml:space="preserve">        &lt;button onclick="todoMonitor.close();"&gt;Close&lt;/button&gt;</w:t>
      </w:r>
    </w:p>
    <w:p w14:paraId="6AF86113" w14:textId="77777777" w:rsidR="003855D6" w:rsidRPr="003855D6" w:rsidRDefault="003855D6" w:rsidP="003855D6">
      <w:pPr>
        <w:pStyle w:val="af6"/>
        <w:rPr>
          <w:highlight w:val="yellow"/>
        </w:rPr>
      </w:pPr>
      <w:r w:rsidRPr="003855D6">
        <w:rPr>
          <w:highlight w:val="yellow"/>
        </w:rPr>
        <w:t xml:space="preserve">        &lt;script&gt;</w:t>
      </w:r>
    </w:p>
    <w:p w14:paraId="55B104B8" w14:textId="77777777" w:rsidR="003855D6" w:rsidRPr="003855D6" w:rsidRDefault="003855D6" w:rsidP="003855D6">
      <w:pPr>
        <w:pStyle w:val="af6"/>
        <w:rPr>
          <w:highlight w:val="yellow"/>
        </w:rPr>
      </w:pPr>
      <w:r w:rsidRPr="003855D6">
        <w:rPr>
          <w:highlight w:val="yellow"/>
        </w:rPr>
        <w:t xml:space="preserve">            var todoMonitor = new TodoMonitor(document.location.host + '/todo/todos/monitor', 'result');</w:t>
      </w:r>
    </w:p>
    <w:p w14:paraId="030EF990" w14:textId="77777777" w:rsidR="003855D6" w:rsidRPr="003855D6" w:rsidRDefault="003855D6" w:rsidP="003855D6">
      <w:pPr>
        <w:pStyle w:val="af6"/>
        <w:rPr>
          <w:highlight w:val="yellow"/>
        </w:rPr>
      </w:pPr>
      <w:r w:rsidRPr="003855D6">
        <w:rPr>
          <w:highlight w:val="yellow"/>
        </w:rPr>
        <w:t xml:space="preserve">            window.onunload = function() {</w:t>
      </w:r>
    </w:p>
    <w:p w14:paraId="7088C04F" w14:textId="77777777" w:rsidR="003855D6" w:rsidRPr="003855D6" w:rsidRDefault="003855D6" w:rsidP="003855D6">
      <w:pPr>
        <w:pStyle w:val="af6"/>
        <w:rPr>
          <w:highlight w:val="yellow"/>
        </w:rPr>
      </w:pPr>
      <w:r w:rsidRPr="003855D6">
        <w:rPr>
          <w:highlight w:val="yellow"/>
        </w:rPr>
        <w:t xml:space="preserve">                todoMonitor.close();</w:t>
      </w:r>
    </w:p>
    <w:p w14:paraId="49467CFA" w14:textId="77777777" w:rsidR="003855D6" w:rsidRPr="003855D6" w:rsidRDefault="003855D6" w:rsidP="003855D6">
      <w:pPr>
        <w:pStyle w:val="af6"/>
        <w:rPr>
          <w:highlight w:val="yellow"/>
        </w:rPr>
      </w:pPr>
      <w:r w:rsidRPr="003855D6">
        <w:rPr>
          <w:highlight w:val="yellow"/>
        </w:rPr>
        <w:t xml:space="preserve">            };</w:t>
      </w:r>
    </w:p>
    <w:p w14:paraId="30357157" w14:textId="77777777" w:rsidR="003855D6" w:rsidRDefault="003855D6" w:rsidP="003855D6">
      <w:pPr>
        <w:pStyle w:val="af6"/>
      </w:pPr>
      <w:r w:rsidRPr="003855D6">
        <w:rPr>
          <w:highlight w:val="yellow"/>
        </w:rPr>
        <w:t xml:space="preserve">        &lt;/script&gt;</w:t>
      </w:r>
    </w:p>
    <w:p w14:paraId="0D49ED60" w14:textId="77777777" w:rsidR="003855D6" w:rsidRDefault="003855D6" w:rsidP="003855D6">
      <w:pPr>
        <w:pStyle w:val="af6"/>
      </w:pPr>
      <w:r>
        <w:t xml:space="preserve">    &lt;/h:body&gt;</w:t>
      </w:r>
    </w:p>
    <w:p w14:paraId="4E7918C3" w14:textId="5B352583" w:rsidR="003855D6" w:rsidRDefault="003855D6" w:rsidP="007F16F3">
      <w:pPr>
        <w:pStyle w:val="af6"/>
      </w:pPr>
      <w:r>
        <w:t>&lt;/html&gt;</w:t>
      </w:r>
    </w:p>
    <w:p w14:paraId="5B8CC9CC" w14:textId="77777777" w:rsidR="00254E98" w:rsidRDefault="00254E98" w:rsidP="00E66934"/>
    <w:tbl>
      <w:tblPr>
        <w:tblStyle w:val="a5"/>
        <w:tblW w:w="0" w:type="auto"/>
        <w:tblLook w:val="04A0" w:firstRow="1" w:lastRow="0" w:firstColumn="1" w:lastColumn="0" w:noHBand="0" w:noVBand="1"/>
      </w:tblPr>
      <w:tblGrid>
        <w:gridCol w:w="675"/>
        <w:gridCol w:w="6326"/>
      </w:tblGrid>
      <w:tr w:rsidR="002061B0" w14:paraId="3018FB63" w14:textId="77777777" w:rsidTr="002061B0">
        <w:tc>
          <w:tcPr>
            <w:tcW w:w="675" w:type="dxa"/>
          </w:tcPr>
          <w:p w14:paraId="3B077441" w14:textId="77777777" w:rsidR="002061B0" w:rsidRDefault="002061B0" w:rsidP="002061B0">
            <w:r>
              <w:rPr>
                <w:rFonts w:hint="eastAsia"/>
              </w:rPr>
              <w:t>項番</w:t>
            </w:r>
          </w:p>
        </w:tc>
        <w:tc>
          <w:tcPr>
            <w:tcW w:w="6326" w:type="dxa"/>
          </w:tcPr>
          <w:p w14:paraId="2803AD38" w14:textId="77777777" w:rsidR="002061B0" w:rsidRDefault="002061B0" w:rsidP="002061B0">
            <w:r>
              <w:rPr>
                <w:rFonts w:hint="eastAsia"/>
              </w:rPr>
              <w:t>説明</w:t>
            </w:r>
          </w:p>
        </w:tc>
      </w:tr>
      <w:tr w:rsidR="002061B0" w14:paraId="68EC2C4A" w14:textId="77777777" w:rsidTr="002061B0">
        <w:tc>
          <w:tcPr>
            <w:tcW w:w="675" w:type="dxa"/>
          </w:tcPr>
          <w:p w14:paraId="4970C7BA" w14:textId="77777777" w:rsidR="002061B0" w:rsidRDefault="002061B0" w:rsidP="002061B0">
            <w:r>
              <w:t>(1)</w:t>
            </w:r>
          </w:p>
        </w:tc>
        <w:tc>
          <w:tcPr>
            <w:tcW w:w="6326" w:type="dxa"/>
          </w:tcPr>
          <w:p w14:paraId="06AAFE58" w14:textId="06B68460" w:rsidR="002061B0" w:rsidRDefault="003A2087" w:rsidP="002061B0">
            <w:r>
              <w:rPr>
                <w:rFonts w:hint="eastAsia"/>
              </w:rPr>
              <w:t>標準の</w:t>
            </w:r>
            <w:r>
              <w:t>WebSocket</w:t>
            </w:r>
            <w:r>
              <w:rPr>
                <w:rFonts w:hint="eastAsia"/>
              </w:rPr>
              <w:t>オブジェクトを作成して、接続を開始する。</w:t>
            </w:r>
          </w:p>
        </w:tc>
      </w:tr>
      <w:tr w:rsidR="002061B0" w14:paraId="61750288" w14:textId="77777777" w:rsidTr="002061B0">
        <w:tc>
          <w:tcPr>
            <w:tcW w:w="675" w:type="dxa"/>
          </w:tcPr>
          <w:p w14:paraId="476C072C" w14:textId="77777777" w:rsidR="002061B0" w:rsidRDefault="002061B0" w:rsidP="002061B0">
            <w:r>
              <w:t>(2)</w:t>
            </w:r>
          </w:p>
        </w:tc>
        <w:tc>
          <w:tcPr>
            <w:tcW w:w="6326" w:type="dxa"/>
          </w:tcPr>
          <w:p w14:paraId="165BF93B" w14:textId="6F83541C" w:rsidR="002061B0" w:rsidRDefault="005F04B5" w:rsidP="002061B0">
            <w:r>
              <w:t>onmessage</w:t>
            </w:r>
            <w:r>
              <w:rPr>
                <w:rFonts w:hint="eastAsia"/>
              </w:rPr>
              <w:t>プロパティにメッセージを受信した際のイベントハンドラを設定する。</w:t>
            </w:r>
          </w:p>
        </w:tc>
      </w:tr>
      <w:tr w:rsidR="002061B0" w14:paraId="71DE3A3F" w14:textId="77777777" w:rsidTr="002061B0">
        <w:tc>
          <w:tcPr>
            <w:tcW w:w="675" w:type="dxa"/>
          </w:tcPr>
          <w:p w14:paraId="60EEFACA" w14:textId="77777777" w:rsidR="002061B0" w:rsidRDefault="002061B0" w:rsidP="002061B0">
            <w:r>
              <w:t>(3)</w:t>
            </w:r>
          </w:p>
        </w:tc>
        <w:tc>
          <w:tcPr>
            <w:tcW w:w="6326" w:type="dxa"/>
          </w:tcPr>
          <w:p w14:paraId="4B17F9FD" w14:textId="1E39BB04" w:rsidR="002061B0" w:rsidRDefault="005F04B5" w:rsidP="002061B0">
            <w:r>
              <w:t>onclose</w:t>
            </w:r>
            <w:r>
              <w:rPr>
                <w:rFonts w:hint="eastAsia"/>
              </w:rPr>
              <w:t>プロパティに接続を終了した際のイベントハンドラを設定する。</w:t>
            </w:r>
          </w:p>
        </w:tc>
      </w:tr>
      <w:tr w:rsidR="002061B0" w14:paraId="34165B39" w14:textId="77777777" w:rsidTr="002061B0">
        <w:tc>
          <w:tcPr>
            <w:tcW w:w="675" w:type="dxa"/>
          </w:tcPr>
          <w:p w14:paraId="756D6CD5" w14:textId="77777777" w:rsidR="002061B0" w:rsidRDefault="002061B0" w:rsidP="002061B0">
            <w:r>
              <w:t>(4)</w:t>
            </w:r>
          </w:p>
        </w:tc>
        <w:tc>
          <w:tcPr>
            <w:tcW w:w="6326" w:type="dxa"/>
          </w:tcPr>
          <w:p w14:paraId="01F52197" w14:textId="6547B0CF" w:rsidR="002061B0" w:rsidRDefault="005F04B5" w:rsidP="002061B0">
            <w:r>
              <w:t>onerror</w:t>
            </w:r>
            <w:r>
              <w:rPr>
                <w:rFonts w:hint="eastAsia"/>
              </w:rPr>
              <w:t>プロパティにエラーが発生した際のイベントハンドラを設定する。</w:t>
            </w:r>
          </w:p>
        </w:tc>
      </w:tr>
      <w:tr w:rsidR="002061B0" w14:paraId="06020D54" w14:textId="77777777" w:rsidTr="002061B0">
        <w:tc>
          <w:tcPr>
            <w:tcW w:w="675" w:type="dxa"/>
          </w:tcPr>
          <w:p w14:paraId="58B66A7B" w14:textId="77777777" w:rsidR="002061B0" w:rsidRDefault="002061B0" w:rsidP="002061B0">
            <w:r>
              <w:t>(5)</w:t>
            </w:r>
          </w:p>
        </w:tc>
        <w:tc>
          <w:tcPr>
            <w:tcW w:w="6326" w:type="dxa"/>
          </w:tcPr>
          <w:p w14:paraId="691FDA2E" w14:textId="46E7F6BA" w:rsidR="002061B0" w:rsidRDefault="005F04B5" w:rsidP="002061B0">
            <w:r>
              <w:rPr>
                <w:rFonts w:hint="eastAsia"/>
              </w:rPr>
              <w:t>接続を終了する。</w:t>
            </w:r>
          </w:p>
        </w:tc>
      </w:tr>
    </w:tbl>
    <w:p w14:paraId="539A71AE" w14:textId="77777777" w:rsidR="002061B0" w:rsidRDefault="002061B0" w:rsidP="00E66934"/>
    <w:p w14:paraId="67080DD4" w14:textId="3C7C5DEF" w:rsidR="002061B0" w:rsidRDefault="00C5684B" w:rsidP="00E66934">
      <w:r>
        <w:t>monitor.xhtml</w:t>
      </w:r>
      <w:r>
        <w:rPr>
          <w:rFonts w:hint="eastAsia"/>
        </w:rPr>
        <w:t>を右クリックして「ファイルを実行」をクリック。</w:t>
      </w:r>
    </w:p>
    <w:p w14:paraId="41629814" w14:textId="6BA70E18" w:rsidR="00B1387D" w:rsidRDefault="00B1387D" w:rsidP="00E66934">
      <w:r>
        <w:rPr>
          <w:noProof/>
        </w:rPr>
        <w:drawing>
          <wp:inline distT="0" distB="0" distL="0" distR="0" wp14:anchorId="2E17D4D1" wp14:editId="035B9671">
            <wp:extent cx="4110355" cy="2299335"/>
            <wp:effectExtent l="0" t="0" r="4445" b="1206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0355" cy="2299335"/>
                    </a:xfrm>
                    <a:prstGeom prst="rect">
                      <a:avLst/>
                    </a:prstGeom>
                    <a:noFill/>
                    <a:ln>
                      <a:noFill/>
                    </a:ln>
                  </pic:spPr>
                </pic:pic>
              </a:graphicData>
            </a:graphic>
          </wp:inline>
        </w:drawing>
      </w:r>
    </w:p>
    <w:p w14:paraId="2F2000C5" w14:textId="77777777" w:rsidR="00B1387D" w:rsidRDefault="00B1387D" w:rsidP="00E66934"/>
    <w:p w14:paraId="443AB72A" w14:textId="4A37A7B0" w:rsidR="002523E2" w:rsidRDefault="002523E2" w:rsidP="00E66934">
      <w:r>
        <w:rPr>
          <w:rFonts w:hint="eastAsia"/>
        </w:rPr>
        <w:t>ブラウザにモニタ画面が表示される。</w:t>
      </w:r>
    </w:p>
    <w:p w14:paraId="1B919CF4" w14:textId="77777777" w:rsidR="002523E2" w:rsidRDefault="002523E2" w:rsidP="00E66934"/>
    <w:p w14:paraId="79CA445B" w14:textId="4E6E0E57" w:rsidR="00B1387D" w:rsidRDefault="00B1387D" w:rsidP="00E66934">
      <w:r>
        <w:rPr>
          <w:noProof/>
        </w:rPr>
        <w:drawing>
          <wp:inline distT="0" distB="0" distL="0" distR="0" wp14:anchorId="6C363BDD" wp14:editId="0A0FB8FA">
            <wp:extent cx="4319905" cy="3057397"/>
            <wp:effectExtent l="0" t="0" r="0" b="0"/>
            <wp:docPr id="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7E70FDC5" w14:textId="50020A3B" w:rsidR="00B1387D" w:rsidRDefault="00E526E5" w:rsidP="00E66934">
      <w:r>
        <w:t>Open</w:t>
      </w:r>
      <w:r>
        <w:rPr>
          <w:rFonts w:hint="eastAsia"/>
        </w:rPr>
        <w:t>ボタンを押すとサーバーに接続する。</w:t>
      </w:r>
    </w:p>
    <w:p w14:paraId="35CBA5A8" w14:textId="46B9B851" w:rsidR="00B1387D" w:rsidRDefault="00B1387D" w:rsidP="00E66934">
      <w:r>
        <w:rPr>
          <w:noProof/>
        </w:rPr>
        <w:drawing>
          <wp:inline distT="0" distB="0" distL="0" distR="0" wp14:anchorId="5972AE8C" wp14:editId="4EC1C826">
            <wp:extent cx="4319905" cy="3057397"/>
            <wp:effectExtent l="0" t="0" r="0" b="0"/>
            <wp:docPr id="3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53509A2A" w14:textId="17F3B7E6" w:rsidR="001D3C27" w:rsidRDefault="001D3C27" w:rsidP="00E66934">
      <w:r>
        <w:t>Close</w:t>
      </w:r>
      <w:r>
        <w:rPr>
          <w:rFonts w:hint="eastAsia"/>
        </w:rPr>
        <w:t>ボタンを押すと接続が解除される。</w:t>
      </w:r>
    </w:p>
    <w:p w14:paraId="51016AB9" w14:textId="15B733B0" w:rsidR="00B1387D" w:rsidRDefault="00B1387D" w:rsidP="00E66934">
      <w:r>
        <w:rPr>
          <w:noProof/>
        </w:rPr>
        <w:drawing>
          <wp:inline distT="0" distB="0" distL="0" distR="0" wp14:anchorId="1AA796CF" wp14:editId="68FC2927">
            <wp:extent cx="4319905" cy="3057397"/>
            <wp:effectExtent l="0" t="0" r="0" b="0"/>
            <wp:docPr id="3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609EE776" w14:textId="77777777" w:rsidR="00B1387D" w:rsidRDefault="00B1387D" w:rsidP="00E66934"/>
    <w:p w14:paraId="21D473D4" w14:textId="7C03F638" w:rsidR="001576CF" w:rsidRDefault="001576CF" w:rsidP="00E66934">
      <w:r>
        <w:rPr>
          <w:rFonts w:hint="eastAsia"/>
        </w:rPr>
        <w:t>サーバーのログは以下のように出力される</w:t>
      </w:r>
    </w:p>
    <w:p w14:paraId="383AE901" w14:textId="77777777" w:rsidR="001576CF" w:rsidRDefault="001576CF" w:rsidP="001576CF">
      <w:pPr>
        <w:pStyle w:val="af6"/>
      </w:pPr>
      <w:r>
        <w:rPr>
          <w:rFonts w:hint="eastAsia"/>
        </w:rPr>
        <w:t>情報</w:t>
      </w:r>
      <w:r>
        <w:rPr>
          <w:rFonts w:hint="eastAsia"/>
        </w:rPr>
        <w:t>:   opened SessionImpl{uri=/todo/todos/monitor, id='5d115c90-3411-468d-a942-46d9e7dc1f3c', endpoint=EndpointWrapper{endpointClass=null, endpoint=org.glassfish.tyrus.core.AnnotatedEndpoint@46e505ac, uri='/todo/todos/monitor', contextPath='/todo'}}</w:t>
      </w:r>
    </w:p>
    <w:p w14:paraId="4709A294" w14:textId="77777777" w:rsidR="001576CF" w:rsidRDefault="001576CF" w:rsidP="001576CF">
      <w:pPr>
        <w:pStyle w:val="af6"/>
      </w:pPr>
      <w:r>
        <w:rPr>
          <w:rFonts w:hint="eastAsia"/>
        </w:rPr>
        <w:t>情報</w:t>
      </w:r>
      <w:r>
        <w:rPr>
          <w:rFonts w:hint="eastAsia"/>
        </w:rPr>
        <w:t>:   1 sessions</w:t>
      </w:r>
    </w:p>
    <w:p w14:paraId="57AEF216" w14:textId="77777777" w:rsidR="001576CF" w:rsidRDefault="001576CF" w:rsidP="001576CF">
      <w:pPr>
        <w:pStyle w:val="af6"/>
      </w:pPr>
      <w:r>
        <w:rPr>
          <w:rFonts w:hint="eastAsia"/>
        </w:rPr>
        <w:t>情報</w:t>
      </w:r>
      <w:r>
        <w:rPr>
          <w:rFonts w:hint="eastAsia"/>
        </w:rPr>
        <w:t>:   closed SessionImpl{uri=/todo/todos/monitor, id='5d115c90-3411-468d-a942-46d9e7dc1f3c', endpoint=EndpointWrapper{endpointClass=null, endpoint=org.glassfish.tyrus.core.AnnotatedEndpoint@46e505ac, uri='/todo/todos/monitor', contextPath='/todo'}}</w:t>
      </w:r>
    </w:p>
    <w:p w14:paraId="3F09BE5A" w14:textId="392EA850" w:rsidR="001576CF" w:rsidRDefault="001576CF" w:rsidP="001576CF">
      <w:pPr>
        <w:pStyle w:val="af6"/>
      </w:pPr>
      <w:r>
        <w:rPr>
          <w:rFonts w:hint="eastAsia"/>
        </w:rPr>
        <w:t>情報</w:t>
      </w:r>
      <w:r>
        <w:rPr>
          <w:rFonts w:hint="eastAsia"/>
        </w:rPr>
        <w:t>:   0 sessions</w:t>
      </w:r>
    </w:p>
    <w:p w14:paraId="6E6C57FE" w14:textId="77777777" w:rsidR="001576CF" w:rsidRDefault="001576CF" w:rsidP="00E66934"/>
    <w:p w14:paraId="4105FBBB" w14:textId="44B88155" w:rsidR="00F81EBE" w:rsidRDefault="00F81EBE" w:rsidP="00F81EBE">
      <w:r>
        <w:t>Chome</w:t>
      </w:r>
      <w:r>
        <w:rPr>
          <w:rFonts w:hint="eastAsia"/>
        </w:rPr>
        <w:t>の</w:t>
      </w:r>
      <w:r>
        <w:t>Developer Tools</w:t>
      </w:r>
      <w:r>
        <w:rPr>
          <w:rFonts w:hint="eastAsia"/>
        </w:rPr>
        <w:t>を開いて</w:t>
      </w:r>
      <w:r>
        <w:t>Open</w:t>
      </w:r>
      <w:r>
        <w:rPr>
          <w:rFonts w:hint="eastAsia"/>
        </w:rPr>
        <w:t>を押せば</w:t>
      </w:r>
      <w:r>
        <w:t>101</w:t>
      </w:r>
      <w:r>
        <w:rPr>
          <w:rFonts w:hint="eastAsia"/>
        </w:rPr>
        <w:t>の</w:t>
      </w:r>
      <w:r>
        <w:t>HTTP</w:t>
      </w:r>
      <w:r>
        <w:rPr>
          <w:rFonts w:hint="eastAsia"/>
        </w:rPr>
        <w:t>ステータスが返り、</w:t>
      </w:r>
      <w:r>
        <w:t>Response</w:t>
      </w:r>
      <w:r>
        <w:rPr>
          <w:rFonts w:hint="eastAsia"/>
        </w:rPr>
        <w:t>ヘッダーに</w:t>
      </w:r>
      <w:r>
        <w:t>Connection: Upgrade</w:t>
      </w:r>
      <w:r>
        <w:rPr>
          <w:rFonts w:hint="eastAsia"/>
        </w:rPr>
        <w:t>が含まれているのがわかる。</w:t>
      </w:r>
    </w:p>
    <w:p w14:paraId="1D970303" w14:textId="77777777" w:rsidR="00F81EBE" w:rsidRDefault="00F81EBE" w:rsidP="00F81EBE"/>
    <w:p w14:paraId="783D488B" w14:textId="07361666" w:rsidR="00F81EBE" w:rsidRDefault="00F81EBE" w:rsidP="00E66934"/>
    <w:p w14:paraId="4AA8A266" w14:textId="3246E822" w:rsidR="00F81EBE" w:rsidRDefault="00F81EBE" w:rsidP="00E66934">
      <w:r>
        <w:rPr>
          <w:noProof/>
        </w:rPr>
        <w:drawing>
          <wp:inline distT="0" distB="0" distL="0" distR="0" wp14:anchorId="33926047" wp14:editId="56363287">
            <wp:extent cx="4319905" cy="2064040"/>
            <wp:effectExtent l="0" t="0" r="0" b="0"/>
            <wp:docPr id="4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19905" cy="2064040"/>
                    </a:xfrm>
                    <a:prstGeom prst="rect">
                      <a:avLst/>
                    </a:prstGeom>
                    <a:noFill/>
                    <a:ln>
                      <a:noFill/>
                    </a:ln>
                  </pic:spPr>
                </pic:pic>
              </a:graphicData>
            </a:graphic>
          </wp:inline>
        </w:drawing>
      </w:r>
    </w:p>
    <w:p w14:paraId="426B0D3A" w14:textId="77777777" w:rsidR="00F81EBE" w:rsidRDefault="00F81EBE" w:rsidP="00E66934"/>
    <w:p w14:paraId="0D802D56" w14:textId="19096872" w:rsidR="00DC2B80" w:rsidRDefault="00DC2B80" w:rsidP="00E66934">
      <w:r>
        <w:rPr>
          <w:rFonts w:hint="eastAsia"/>
        </w:rPr>
        <w:t>次に実際にメッセージを送信</w:t>
      </w:r>
      <w:r w:rsidR="006401F4">
        <w:rPr>
          <w:rFonts w:hint="eastAsia"/>
        </w:rPr>
        <w:t>・受信</w:t>
      </w:r>
      <w:r>
        <w:rPr>
          <w:rFonts w:hint="eastAsia"/>
        </w:rPr>
        <w:t>する処理を実装する。</w:t>
      </w:r>
    </w:p>
    <w:p w14:paraId="1A5CBDD0" w14:textId="7F7E7703" w:rsidR="00B309F4" w:rsidRDefault="00493F62" w:rsidP="00493F62">
      <w:pPr>
        <w:pStyle w:val="2"/>
      </w:pPr>
      <w:bookmarkStart w:id="948" w:name="_Toc238348484"/>
      <w:r>
        <w:t>CDI</w:t>
      </w:r>
      <w:r>
        <w:rPr>
          <w:rFonts w:hint="eastAsia"/>
        </w:rPr>
        <w:t>によるイベント</w:t>
      </w:r>
      <w:r w:rsidR="00DE0CE6">
        <w:rPr>
          <w:rFonts w:hint="eastAsia"/>
        </w:rPr>
        <w:t>操作</w:t>
      </w:r>
      <w:bookmarkEnd w:id="948"/>
    </w:p>
    <w:p w14:paraId="2DF95D22" w14:textId="77777777" w:rsidR="002C222E" w:rsidRDefault="002C222E" w:rsidP="00E66934"/>
    <w:p w14:paraId="3033025D" w14:textId="70A597EE" w:rsidR="00376026" w:rsidRDefault="00063B77" w:rsidP="00376026">
      <w:r>
        <w:t>CDI</w:t>
      </w:r>
      <w:r w:rsidR="00376026">
        <w:rPr>
          <w:rFonts w:hint="eastAsia"/>
        </w:rPr>
        <w:t>は</w:t>
      </w:r>
      <w:r w:rsidR="00376026" w:rsidRPr="00376026">
        <w:t>アプリケーション内のイベント</w:t>
      </w:r>
      <w:r w:rsidR="00E50C43">
        <w:t>の</w:t>
      </w:r>
      <w:r w:rsidR="00E50C43">
        <w:rPr>
          <w:rFonts w:hint="eastAsia"/>
        </w:rPr>
        <w:t>発火</w:t>
      </w:r>
      <w:r>
        <w:t>およびイベント</w:t>
      </w:r>
      <w:r w:rsidR="00E50C43">
        <w:t>の</w:t>
      </w:r>
      <w:r w:rsidR="00E50C43">
        <w:rPr>
          <w:rFonts w:hint="eastAsia"/>
        </w:rPr>
        <w:t>購読</w:t>
      </w:r>
      <w:r>
        <w:rPr>
          <w:rFonts w:hint="eastAsia"/>
        </w:rPr>
        <w:t>をサポートしており、</w:t>
      </w:r>
      <w:r w:rsidR="00376026" w:rsidRPr="00376026">
        <w:t>オブザーバ</w:t>
      </w:r>
      <w:r>
        <w:rPr>
          <w:rFonts w:hint="eastAsia"/>
        </w:rPr>
        <w:t>ーパターンでイベント操作を行える</w:t>
      </w:r>
      <w:r w:rsidR="00376026" w:rsidRPr="00376026">
        <w:t>。</w:t>
      </w:r>
      <w:r>
        <w:rPr>
          <w:rFonts w:hint="eastAsia"/>
        </w:rPr>
        <w:t>具体的には</w:t>
      </w:r>
      <w:r w:rsidR="00376026" w:rsidRPr="00376026">
        <w:t>javax.enterprise.event.Event</w:t>
      </w:r>
      <w:r w:rsidR="00B230C2">
        <w:t>クラスを</w:t>
      </w:r>
      <w:r w:rsidR="00B230C2">
        <w:rPr>
          <w:rFonts w:hint="eastAsia"/>
        </w:rPr>
        <w:t>インジェクション</w:t>
      </w:r>
      <w:r>
        <w:t>してイベントを</w:t>
      </w:r>
      <w:r w:rsidR="00E50C43">
        <w:rPr>
          <w:rFonts w:hint="eastAsia"/>
        </w:rPr>
        <w:t>発火</w:t>
      </w:r>
      <w:r w:rsidR="00376026" w:rsidRPr="00376026">
        <w:t>し、</w:t>
      </w:r>
      <w:r w:rsidR="00376026" w:rsidRPr="00376026">
        <w:t>@Observes</w:t>
      </w:r>
      <w:r>
        <w:rPr>
          <w:rFonts w:hint="eastAsia"/>
        </w:rPr>
        <w:t>アノテーションで</w:t>
      </w:r>
      <w:r>
        <w:t>イベント</w:t>
      </w:r>
      <w:r>
        <w:rPr>
          <w:rFonts w:hint="eastAsia"/>
        </w:rPr>
        <w:t>を</w:t>
      </w:r>
      <w:r w:rsidR="00E50C43">
        <w:rPr>
          <w:rFonts w:hint="eastAsia"/>
        </w:rPr>
        <w:t>購読</w:t>
      </w:r>
      <w:r>
        <w:rPr>
          <w:rFonts w:hint="eastAsia"/>
        </w:rPr>
        <w:t>する</w:t>
      </w:r>
      <w:r w:rsidR="00376026" w:rsidRPr="00376026">
        <w:t>。</w:t>
      </w:r>
    </w:p>
    <w:p w14:paraId="4C024671" w14:textId="77777777" w:rsidR="00D93CCA" w:rsidRDefault="00D93CCA" w:rsidP="00376026"/>
    <w:p w14:paraId="585C8A40" w14:textId="2D147ACF" w:rsidR="00195032" w:rsidRDefault="005B560E" w:rsidP="005B560E">
      <w:pPr>
        <w:pStyle w:val="3"/>
      </w:pPr>
      <w:bookmarkStart w:id="949" w:name="_Toc238348485"/>
      <w:r>
        <w:t>TodoEvent</w:t>
      </w:r>
      <w:r>
        <w:rPr>
          <w:rFonts w:hint="eastAsia"/>
        </w:rPr>
        <w:t>用修飾子の作成</w:t>
      </w:r>
      <w:bookmarkEnd w:id="949"/>
    </w:p>
    <w:p w14:paraId="0E552AFB" w14:textId="77777777" w:rsidR="00D93CCA" w:rsidRDefault="00D93CCA" w:rsidP="00376026"/>
    <w:p w14:paraId="1FFBA53A" w14:textId="4BB09C3F" w:rsidR="005B560E" w:rsidRDefault="005B560E" w:rsidP="00376026">
      <w:r>
        <w:t>CDI</w:t>
      </w:r>
      <w:r>
        <w:rPr>
          <w:rFonts w:hint="eastAsia"/>
        </w:rPr>
        <w:t>によって</w:t>
      </w:r>
      <w:r>
        <w:t>Todo</w:t>
      </w:r>
      <w:r>
        <w:rPr>
          <w:rFonts w:hint="eastAsia"/>
        </w:rPr>
        <w:t>に関するイベントをインジェクションするためにマーカーを作成する。</w:t>
      </w:r>
    </w:p>
    <w:p w14:paraId="575B6B6B" w14:textId="318F7A82" w:rsidR="00EB25D9" w:rsidRDefault="00EB25D9" w:rsidP="00EB25D9">
      <w:r>
        <w:rPr>
          <w:rFonts w:hint="eastAsia"/>
        </w:rPr>
        <w:t>新規ファイルで「コンテキストと依存性の注入」</w:t>
      </w:r>
      <w:r>
        <w:sym w:font="Wingdings" w:char="F0E0"/>
      </w:r>
      <w:r>
        <w:rPr>
          <w:rFonts w:hint="eastAsia"/>
        </w:rPr>
        <w:t>「修飾子タイプ」を選択して「次」をクリック。</w:t>
      </w:r>
    </w:p>
    <w:p w14:paraId="13FE6D3A" w14:textId="77777777" w:rsidR="005B560E" w:rsidRDefault="005B560E" w:rsidP="00376026"/>
    <w:p w14:paraId="067A7B98" w14:textId="3EB00DFA" w:rsidR="005B560E" w:rsidRDefault="005B560E" w:rsidP="00376026">
      <w:r>
        <w:rPr>
          <w:noProof/>
        </w:rPr>
        <w:drawing>
          <wp:inline distT="0" distB="0" distL="0" distR="0" wp14:anchorId="08E1089D" wp14:editId="45DF3B88">
            <wp:extent cx="4319905" cy="3057440"/>
            <wp:effectExtent l="0" t="0" r="0" b="0"/>
            <wp:docPr id="3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9905" cy="3057440"/>
                    </a:xfrm>
                    <a:prstGeom prst="rect">
                      <a:avLst/>
                    </a:prstGeom>
                    <a:noFill/>
                    <a:ln>
                      <a:noFill/>
                    </a:ln>
                  </pic:spPr>
                </pic:pic>
              </a:graphicData>
            </a:graphic>
          </wp:inline>
        </w:drawing>
      </w:r>
    </w:p>
    <w:p w14:paraId="05B8329E" w14:textId="77777777" w:rsidR="005B560E" w:rsidRDefault="005B560E" w:rsidP="00376026"/>
    <w:p w14:paraId="500AAD27" w14:textId="68ED4851" w:rsidR="00B65118" w:rsidRDefault="00B65118" w:rsidP="00376026">
      <w:r>
        <w:rPr>
          <w:rFonts w:hint="eastAsia"/>
        </w:rPr>
        <w:t>クラス名</w:t>
      </w:r>
      <w:r>
        <w:t>: TodoEvent</w:t>
      </w:r>
    </w:p>
    <w:p w14:paraId="4C7CC062" w14:textId="7D57B6AB" w:rsidR="00B65118" w:rsidRDefault="00B65118" w:rsidP="00376026">
      <w:r>
        <w:rPr>
          <w:rFonts w:hint="eastAsia"/>
        </w:rPr>
        <w:t>パッケージ</w:t>
      </w:r>
      <w:r>
        <w:t>: todo.domain.</w:t>
      </w:r>
      <w:r w:rsidR="00D95DD2">
        <w:t>service.todo</w:t>
      </w:r>
    </w:p>
    <w:p w14:paraId="2907CC43" w14:textId="77777777" w:rsidR="00D95DD2" w:rsidRDefault="00D95DD2" w:rsidP="00376026"/>
    <w:p w14:paraId="2B33EFD9" w14:textId="6F6D5031" w:rsidR="00D95DD2" w:rsidRDefault="00D95DD2" w:rsidP="00376026">
      <w:r>
        <w:rPr>
          <w:rFonts w:hint="eastAsia"/>
        </w:rPr>
        <w:t>を入力して「終了」をクリック。</w:t>
      </w:r>
    </w:p>
    <w:p w14:paraId="29461CED" w14:textId="21B0E1C3" w:rsidR="00AD0EE5" w:rsidRDefault="00AD0EE5" w:rsidP="00376026">
      <w:r>
        <w:rPr>
          <w:noProof/>
        </w:rPr>
        <w:drawing>
          <wp:inline distT="0" distB="0" distL="0" distR="0" wp14:anchorId="21564A54" wp14:editId="297054A3">
            <wp:extent cx="4319905" cy="3067291"/>
            <wp:effectExtent l="0" t="0" r="0" b="6350"/>
            <wp:docPr id="3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9905" cy="3067291"/>
                    </a:xfrm>
                    <a:prstGeom prst="rect">
                      <a:avLst/>
                    </a:prstGeom>
                    <a:noFill/>
                    <a:ln>
                      <a:noFill/>
                    </a:ln>
                  </pic:spPr>
                </pic:pic>
              </a:graphicData>
            </a:graphic>
          </wp:inline>
        </w:drawing>
      </w:r>
    </w:p>
    <w:p w14:paraId="2769D228" w14:textId="77777777" w:rsidR="00885E2C" w:rsidRDefault="00885E2C" w:rsidP="00376026"/>
    <w:p w14:paraId="708337F2" w14:textId="51C0D5BA" w:rsidR="00CF3225" w:rsidRDefault="00CF3225" w:rsidP="00376026">
      <w:r>
        <w:rPr>
          <w:rFonts w:hint="eastAsia"/>
        </w:rPr>
        <w:t>生成されたソースに変更は不要である。</w:t>
      </w:r>
    </w:p>
    <w:p w14:paraId="7506208B" w14:textId="77777777" w:rsidR="00CF3225" w:rsidRDefault="00CF3225" w:rsidP="00376026"/>
    <w:p w14:paraId="3BF1E422" w14:textId="77777777" w:rsidR="00885E2C" w:rsidRDefault="00885E2C" w:rsidP="00885E2C">
      <w:pPr>
        <w:pStyle w:val="af6"/>
      </w:pPr>
      <w:r>
        <w:t>package todo.domain.service.todo;</w:t>
      </w:r>
    </w:p>
    <w:p w14:paraId="49C9CC7C" w14:textId="77777777" w:rsidR="00885E2C" w:rsidRDefault="00885E2C" w:rsidP="00885E2C">
      <w:pPr>
        <w:pStyle w:val="af6"/>
      </w:pPr>
    </w:p>
    <w:p w14:paraId="5DB68C9C" w14:textId="77777777" w:rsidR="00885E2C" w:rsidRDefault="00885E2C" w:rsidP="00885E2C">
      <w:pPr>
        <w:pStyle w:val="af6"/>
      </w:pPr>
      <w:r>
        <w:t>import static java.lang.annotation.ElementType.TYPE;</w:t>
      </w:r>
    </w:p>
    <w:p w14:paraId="3F3D152A" w14:textId="77777777" w:rsidR="00885E2C" w:rsidRDefault="00885E2C" w:rsidP="00885E2C">
      <w:pPr>
        <w:pStyle w:val="af6"/>
      </w:pPr>
      <w:r>
        <w:t>import static java.lang.annotation.ElementType.FIELD;</w:t>
      </w:r>
    </w:p>
    <w:p w14:paraId="2561B397" w14:textId="77777777" w:rsidR="00885E2C" w:rsidRDefault="00885E2C" w:rsidP="00885E2C">
      <w:pPr>
        <w:pStyle w:val="af6"/>
      </w:pPr>
      <w:r>
        <w:t>import static java.lang.annotation.ElementType.PARAMETER;</w:t>
      </w:r>
    </w:p>
    <w:p w14:paraId="30337EB3" w14:textId="77777777" w:rsidR="00885E2C" w:rsidRDefault="00885E2C" w:rsidP="00885E2C">
      <w:pPr>
        <w:pStyle w:val="af6"/>
      </w:pPr>
      <w:r>
        <w:t>import static java.lang.annotation.ElementType.METHOD;</w:t>
      </w:r>
    </w:p>
    <w:p w14:paraId="42906082" w14:textId="77777777" w:rsidR="00885E2C" w:rsidRDefault="00885E2C" w:rsidP="00885E2C">
      <w:pPr>
        <w:pStyle w:val="af6"/>
      </w:pPr>
      <w:r>
        <w:t>import static java.lang.annotation.RetentionPolicy.RUNTIME;</w:t>
      </w:r>
    </w:p>
    <w:p w14:paraId="37D34002" w14:textId="77777777" w:rsidR="00885E2C" w:rsidRDefault="00885E2C" w:rsidP="00885E2C">
      <w:pPr>
        <w:pStyle w:val="af6"/>
      </w:pPr>
      <w:r>
        <w:t>import java.lang.annotation.Retention;</w:t>
      </w:r>
    </w:p>
    <w:p w14:paraId="3E4B4BF7" w14:textId="77777777" w:rsidR="00885E2C" w:rsidRDefault="00885E2C" w:rsidP="00885E2C">
      <w:pPr>
        <w:pStyle w:val="af6"/>
      </w:pPr>
      <w:r>
        <w:t>import java.lang.annotation.Target;</w:t>
      </w:r>
    </w:p>
    <w:p w14:paraId="69AE2842" w14:textId="77777777" w:rsidR="00885E2C" w:rsidRDefault="00885E2C" w:rsidP="00885E2C">
      <w:pPr>
        <w:pStyle w:val="af6"/>
      </w:pPr>
      <w:r>
        <w:t>import javax.inject.Qualifier;</w:t>
      </w:r>
    </w:p>
    <w:p w14:paraId="594B4A89" w14:textId="77777777" w:rsidR="00885E2C" w:rsidRDefault="00885E2C" w:rsidP="00885E2C">
      <w:pPr>
        <w:pStyle w:val="af6"/>
      </w:pPr>
    </w:p>
    <w:p w14:paraId="38774C73" w14:textId="77777777" w:rsidR="00885E2C" w:rsidRDefault="00885E2C" w:rsidP="00885E2C">
      <w:pPr>
        <w:pStyle w:val="af6"/>
      </w:pPr>
      <w:r>
        <w:t>@Qualifier</w:t>
      </w:r>
    </w:p>
    <w:p w14:paraId="53BCBA15" w14:textId="77777777" w:rsidR="00885E2C" w:rsidRDefault="00885E2C" w:rsidP="00885E2C">
      <w:pPr>
        <w:pStyle w:val="af6"/>
      </w:pPr>
      <w:r>
        <w:t>@Retention(RUNTIME)</w:t>
      </w:r>
    </w:p>
    <w:p w14:paraId="0A3B9D76" w14:textId="77777777" w:rsidR="00885E2C" w:rsidRDefault="00885E2C" w:rsidP="00885E2C">
      <w:pPr>
        <w:pStyle w:val="af6"/>
      </w:pPr>
      <w:r>
        <w:t>@Target({METHOD, FIELD, PARAMETER, TYPE})</w:t>
      </w:r>
    </w:p>
    <w:p w14:paraId="2C146593" w14:textId="77777777" w:rsidR="00885E2C" w:rsidRDefault="00885E2C" w:rsidP="00885E2C">
      <w:pPr>
        <w:pStyle w:val="af6"/>
      </w:pPr>
      <w:r>
        <w:t>public @interface TodoEvent {</w:t>
      </w:r>
    </w:p>
    <w:p w14:paraId="21B01D34" w14:textId="25898A9A" w:rsidR="00885E2C" w:rsidRPr="00376026" w:rsidRDefault="00885E2C" w:rsidP="00885E2C">
      <w:pPr>
        <w:pStyle w:val="af6"/>
      </w:pPr>
      <w:r>
        <w:t>}</w:t>
      </w:r>
    </w:p>
    <w:p w14:paraId="5276BE56" w14:textId="43E22712" w:rsidR="002C222E" w:rsidRDefault="002C222E" w:rsidP="00E66934"/>
    <w:p w14:paraId="3796FCCC" w14:textId="4B9A63B0" w:rsidR="008B40EE" w:rsidRDefault="00DB27B6" w:rsidP="00DB27B6">
      <w:pPr>
        <w:pStyle w:val="3"/>
      </w:pPr>
      <w:bookmarkStart w:id="950" w:name="_Toc238348486"/>
      <w:r>
        <w:t>Event</w:t>
      </w:r>
      <w:r>
        <w:rPr>
          <w:rFonts w:hint="eastAsia"/>
        </w:rPr>
        <w:t>用モデルを作成</w:t>
      </w:r>
      <w:bookmarkEnd w:id="950"/>
    </w:p>
    <w:p w14:paraId="00E12071" w14:textId="2D4D0F73" w:rsidR="00DB27B6" w:rsidRDefault="00C01635" w:rsidP="00DB27B6">
      <w:r>
        <w:rPr>
          <w:rFonts w:hint="eastAsia"/>
        </w:rPr>
        <w:t>モニタリング用のデータを保持する</w:t>
      </w:r>
      <w:r>
        <w:t>POJO</w:t>
      </w:r>
      <w:r>
        <w:rPr>
          <w:rFonts w:hint="eastAsia"/>
        </w:rPr>
        <w:t>を作成する。</w:t>
      </w:r>
    </w:p>
    <w:p w14:paraId="00566ACD" w14:textId="700AF3F7" w:rsidR="00C01635" w:rsidRDefault="00982589" w:rsidP="00DB27B6">
      <w:r>
        <w:rPr>
          <w:rFonts w:hint="eastAsia"/>
        </w:rPr>
        <w:t>新規</w:t>
      </w:r>
      <w:r>
        <w:t>Java</w:t>
      </w:r>
      <w:r>
        <w:rPr>
          <w:rFonts w:hint="eastAsia"/>
        </w:rPr>
        <w:t>クラスで</w:t>
      </w:r>
    </w:p>
    <w:p w14:paraId="2627A301" w14:textId="77777777" w:rsidR="00982589" w:rsidRDefault="00982589" w:rsidP="00DB27B6"/>
    <w:p w14:paraId="6F3E37C0" w14:textId="1071009A" w:rsidR="00982589" w:rsidRDefault="00982589" w:rsidP="00DB27B6">
      <w:r>
        <w:rPr>
          <w:rFonts w:hint="eastAsia"/>
        </w:rPr>
        <w:t>クラス名</w:t>
      </w:r>
      <w:r>
        <w:t>: TodoEventModel</w:t>
      </w:r>
    </w:p>
    <w:p w14:paraId="45E5801F" w14:textId="2C12CB2A" w:rsidR="00982589" w:rsidRDefault="00982589" w:rsidP="00DB27B6">
      <w:r>
        <w:rPr>
          <w:rFonts w:hint="eastAsia"/>
        </w:rPr>
        <w:t>パッケージ</w:t>
      </w:r>
      <w:r>
        <w:t>: todo.domain.service.todo</w:t>
      </w:r>
    </w:p>
    <w:p w14:paraId="744214DF" w14:textId="77777777" w:rsidR="00982589" w:rsidRDefault="00982589" w:rsidP="00DB27B6"/>
    <w:p w14:paraId="1EC9501A" w14:textId="216C7B71" w:rsidR="00982589" w:rsidRDefault="00982589" w:rsidP="00DB27B6">
      <w:r>
        <w:rPr>
          <w:rFonts w:hint="eastAsia"/>
        </w:rPr>
        <w:t>を入力して「終了」をクリック。</w:t>
      </w:r>
    </w:p>
    <w:p w14:paraId="40EDA5AE" w14:textId="77777777" w:rsidR="00982589" w:rsidRDefault="00982589" w:rsidP="00DB27B6"/>
    <w:p w14:paraId="6383CD0C" w14:textId="646CFEF0" w:rsidR="00C93D71" w:rsidRDefault="00C93D71" w:rsidP="00DB27B6">
      <w:r>
        <w:rPr>
          <w:noProof/>
        </w:rPr>
        <w:drawing>
          <wp:inline distT="0" distB="0" distL="0" distR="0" wp14:anchorId="6CE243ED" wp14:editId="565C48C3">
            <wp:extent cx="4319905" cy="3076441"/>
            <wp:effectExtent l="0" t="0" r="0" b="0"/>
            <wp:docPr id="4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9905" cy="3076441"/>
                    </a:xfrm>
                    <a:prstGeom prst="rect">
                      <a:avLst/>
                    </a:prstGeom>
                    <a:noFill/>
                    <a:ln>
                      <a:noFill/>
                    </a:ln>
                  </pic:spPr>
                </pic:pic>
              </a:graphicData>
            </a:graphic>
          </wp:inline>
        </w:drawing>
      </w:r>
    </w:p>
    <w:p w14:paraId="17BF59DE" w14:textId="77777777" w:rsidR="00F37C6A" w:rsidRDefault="00F37C6A" w:rsidP="00DB27B6"/>
    <w:p w14:paraId="4122644B" w14:textId="6F0A3E9B" w:rsidR="004D5CC8" w:rsidRDefault="004D5CC8" w:rsidP="00DB27B6">
      <w:r>
        <w:rPr>
          <w:rFonts w:hint="eastAsia"/>
        </w:rPr>
        <w:t>以下のように記述する。</w:t>
      </w:r>
    </w:p>
    <w:p w14:paraId="6712605B" w14:textId="77777777" w:rsidR="00F37C6A" w:rsidRDefault="00F37C6A" w:rsidP="00F37C6A">
      <w:pPr>
        <w:pStyle w:val="af6"/>
      </w:pPr>
      <w:r>
        <w:t>package todo.domain.service.todo;</w:t>
      </w:r>
    </w:p>
    <w:p w14:paraId="47077446" w14:textId="77777777" w:rsidR="00F37C6A" w:rsidRDefault="00F37C6A" w:rsidP="00F37C6A">
      <w:pPr>
        <w:pStyle w:val="af6"/>
      </w:pPr>
    </w:p>
    <w:p w14:paraId="04048CE1" w14:textId="77777777" w:rsidR="00F37C6A" w:rsidRDefault="00F37C6A" w:rsidP="00F37C6A">
      <w:pPr>
        <w:pStyle w:val="af6"/>
      </w:pPr>
      <w:r>
        <w:t>import todo.domain.model.Todo;</w:t>
      </w:r>
    </w:p>
    <w:p w14:paraId="3D9D5959" w14:textId="77777777" w:rsidR="00F37C6A" w:rsidRDefault="00F37C6A" w:rsidP="00F37C6A">
      <w:pPr>
        <w:pStyle w:val="af6"/>
      </w:pPr>
    </w:p>
    <w:p w14:paraId="58797B5B" w14:textId="77777777" w:rsidR="00F37C6A" w:rsidRDefault="00F37C6A" w:rsidP="00F37C6A">
      <w:pPr>
        <w:pStyle w:val="af6"/>
      </w:pPr>
      <w:r>
        <w:t>public class TodoEventModel {</w:t>
      </w:r>
    </w:p>
    <w:p w14:paraId="477E2B99" w14:textId="77777777" w:rsidR="00F37C6A" w:rsidRDefault="00F37C6A" w:rsidP="00F37C6A">
      <w:pPr>
        <w:pStyle w:val="af6"/>
      </w:pPr>
    </w:p>
    <w:p w14:paraId="4E5B68BE" w14:textId="77777777" w:rsidR="00F37C6A" w:rsidRDefault="00F37C6A" w:rsidP="00F37C6A">
      <w:pPr>
        <w:pStyle w:val="af6"/>
      </w:pPr>
      <w:r>
        <w:t xml:space="preserve">    public static enum EventType {</w:t>
      </w:r>
    </w:p>
    <w:p w14:paraId="23CE2AE6" w14:textId="77777777" w:rsidR="00F37C6A" w:rsidRDefault="00F37C6A" w:rsidP="00F37C6A">
      <w:pPr>
        <w:pStyle w:val="af6"/>
      </w:pPr>
    </w:p>
    <w:p w14:paraId="37508648" w14:textId="77777777" w:rsidR="00F37C6A" w:rsidRDefault="00F37C6A" w:rsidP="00F37C6A">
      <w:pPr>
        <w:pStyle w:val="af6"/>
      </w:pPr>
      <w:r>
        <w:t xml:space="preserve">        CREATE, UPDATE, DELETE</w:t>
      </w:r>
    </w:p>
    <w:p w14:paraId="273C51FF" w14:textId="77777777" w:rsidR="00F37C6A" w:rsidRDefault="00F37C6A" w:rsidP="00F37C6A">
      <w:pPr>
        <w:pStyle w:val="af6"/>
      </w:pPr>
      <w:r>
        <w:t xml:space="preserve">    }</w:t>
      </w:r>
    </w:p>
    <w:p w14:paraId="5022754F" w14:textId="77777777" w:rsidR="00F37C6A" w:rsidRDefault="00F37C6A" w:rsidP="00F37C6A">
      <w:pPr>
        <w:pStyle w:val="af6"/>
      </w:pPr>
      <w:r>
        <w:t xml:space="preserve">    private final Todo todo;</w:t>
      </w:r>
    </w:p>
    <w:p w14:paraId="54FB3116" w14:textId="77777777" w:rsidR="00F37C6A" w:rsidRDefault="00F37C6A" w:rsidP="00F37C6A">
      <w:pPr>
        <w:pStyle w:val="af6"/>
      </w:pPr>
      <w:r>
        <w:t xml:space="preserve">    private final EventType type;</w:t>
      </w:r>
    </w:p>
    <w:p w14:paraId="43970D95" w14:textId="77777777" w:rsidR="00F37C6A" w:rsidRDefault="00F37C6A" w:rsidP="00F37C6A">
      <w:pPr>
        <w:pStyle w:val="af6"/>
      </w:pPr>
    </w:p>
    <w:p w14:paraId="14F0D8E2" w14:textId="77777777" w:rsidR="00F37C6A" w:rsidRDefault="00F37C6A" w:rsidP="00F37C6A">
      <w:pPr>
        <w:pStyle w:val="af6"/>
      </w:pPr>
      <w:r>
        <w:t xml:space="preserve">    public TodoEventModel(Todo todo, EventType type) {</w:t>
      </w:r>
    </w:p>
    <w:p w14:paraId="76BD2213" w14:textId="77777777" w:rsidR="00F37C6A" w:rsidRDefault="00F37C6A" w:rsidP="00F37C6A">
      <w:pPr>
        <w:pStyle w:val="af6"/>
      </w:pPr>
      <w:r>
        <w:t xml:space="preserve">        this.todo = todo;</w:t>
      </w:r>
    </w:p>
    <w:p w14:paraId="50D13A26" w14:textId="77777777" w:rsidR="00F37C6A" w:rsidRDefault="00F37C6A" w:rsidP="00F37C6A">
      <w:pPr>
        <w:pStyle w:val="af6"/>
      </w:pPr>
      <w:r>
        <w:t xml:space="preserve">        this.type = type;</w:t>
      </w:r>
    </w:p>
    <w:p w14:paraId="05B09867" w14:textId="77777777" w:rsidR="00F37C6A" w:rsidRDefault="00F37C6A" w:rsidP="00F37C6A">
      <w:pPr>
        <w:pStyle w:val="af6"/>
      </w:pPr>
      <w:r>
        <w:t xml:space="preserve">    }</w:t>
      </w:r>
    </w:p>
    <w:p w14:paraId="62D35DAA" w14:textId="77777777" w:rsidR="00F37C6A" w:rsidRDefault="00F37C6A" w:rsidP="00F37C6A">
      <w:pPr>
        <w:pStyle w:val="af6"/>
      </w:pPr>
    </w:p>
    <w:p w14:paraId="61BD3014" w14:textId="77777777" w:rsidR="00F37C6A" w:rsidRDefault="00F37C6A" w:rsidP="00F37C6A">
      <w:pPr>
        <w:pStyle w:val="af6"/>
      </w:pPr>
      <w:r>
        <w:t xml:space="preserve">    public Todo getTodo() {</w:t>
      </w:r>
    </w:p>
    <w:p w14:paraId="31EA49A1" w14:textId="77777777" w:rsidR="00F37C6A" w:rsidRDefault="00F37C6A" w:rsidP="00F37C6A">
      <w:pPr>
        <w:pStyle w:val="af6"/>
      </w:pPr>
      <w:r>
        <w:t xml:space="preserve">        return todo;</w:t>
      </w:r>
    </w:p>
    <w:p w14:paraId="04178194" w14:textId="77777777" w:rsidR="00F37C6A" w:rsidRDefault="00F37C6A" w:rsidP="00F37C6A">
      <w:pPr>
        <w:pStyle w:val="af6"/>
      </w:pPr>
      <w:r>
        <w:t xml:space="preserve">    }</w:t>
      </w:r>
    </w:p>
    <w:p w14:paraId="14D2C750" w14:textId="77777777" w:rsidR="00F37C6A" w:rsidRDefault="00F37C6A" w:rsidP="00F37C6A">
      <w:pPr>
        <w:pStyle w:val="af6"/>
      </w:pPr>
    </w:p>
    <w:p w14:paraId="7534F28B" w14:textId="77777777" w:rsidR="00F37C6A" w:rsidRDefault="00F37C6A" w:rsidP="00F37C6A">
      <w:pPr>
        <w:pStyle w:val="af6"/>
      </w:pPr>
      <w:r>
        <w:t xml:space="preserve">    public EventType getType() {</w:t>
      </w:r>
    </w:p>
    <w:p w14:paraId="0B49BE54" w14:textId="77777777" w:rsidR="00F37C6A" w:rsidRDefault="00F37C6A" w:rsidP="00F37C6A">
      <w:pPr>
        <w:pStyle w:val="af6"/>
      </w:pPr>
      <w:r>
        <w:t xml:space="preserve">        return type;</w:t>
      </w:r>
    </w:p>
    <w:p w14:paraId="27174B7F" w14:textId="77777777" w:rsidR="00F37C6A" w:rsidRDefault="00F37C6A" w:rsidP="00F37C6A">
      <w:pPr>
        <w:pStyle w:val="af6"/>
      </w:pPr>
      <w:r>
        <w:t xml:space="preserve">    }</w:t>
      </w:r>
    </w:p>
    <w:p w14:paraId="43B81CB4" w14:textId="77777777" w:rsidR="00F37C6A" w:rsidRDefault="00F37C6A" w:rsidP="00F37C6A">
      <w:pPr>
        <w:pStyle w:val="af6"/>
      </w:pPr>
    </w:p>
    <w:p w14:paraId="09320FDE" w14:textId="77777777" w:rsidR="00F37C6A" w:rsidRDefault="00F37C6A" w:rsidP="00F37C6A">
      <w:pPr>
        <w:pStyle w:val="af6"/>
      </w:pPr>
      <w:r>
        <w:t xml:space="preserve">    @Override</w:t>
      </w:r>
    </w:p>
    <w:p w14:paraId="60976F65" w14:textId="77777777" w:rsidR="00F37C6A" w:rsidRDefault="00F37C6A" w:rsidP="00F37C6A">
      <w:pPr>
        <w:pStyle w:val="af6"/>
      </w:pPr>
      <w:r>
        <w:t xml:space="preserve">    public String toString() {</w:t>
      </w:r>
    </w:p>
    <w:p w14:paraId="2C9954ED" w14:textId="77777777" w:rsidR="00F37C6A" w:rsidRDefault="00F37C6A" w:rsidP="00F37C6A">
      <w:pPr>
        <w:pStyle w:val="af6"/>
      </w:pPr>
      <w:r>
        <w:t xml:space="preserve">        return "TodoEventModel{" + "todo=" + todo + ", type=" + type + "}";</w:t>
      </w:r>
    </w:p>
    <w:p w14:paraId="115BDCC5" w14:textId="77777777" w:rsidR="00F37C6A" w:rsidRDefault="00F37C6A" w:rsidP="00F37C6A">
      <w:pPr>
        <w:pStyle w:val="af6"/>
      </w:pPr>
      <w:r>
        <w:t xml:space="preserve">    }</w:t>
      </w:r>
    </w:p>
    <w:p w14:paraId="3A4767D3" w14:textId="0C312EC9" w:rsidR="00F37C6A" w:rsidRDefault="00F37C6A" w:rsidP="00F37C6A">
      <w:pPr>
        <w:pStyle w:val="af6"/>
      </w:pPr>
      <w:r>
        <w:t>}</w:t>
      </w:r>
    </w:p>
    <w:p w14:paraId="6066E956" w14:textId="77777777" w:rsidR="00F37C6A" w:rsidRDefault="00F37C6A" w:rsidP="00DB27B6"/>
    <w:p w14:paraId="6ADC6C62" w14:textId="0CA8EBB5" w:rsidR="00F37C6A" w:rsidRDefault="008E7A01" w:rsidP="008E7A01">
      <w:pPr>
        <w:pStyle w:val="3"/>
      </w:pPr>
      <w:bookmarkStart w:id="951" w:name="_Toc238348487"/>
      <w:r>
        <w:rPr>
          <w:rFonts w:hint="eastAsia"/>
        </w:rPr>
        <w:t>イベントの</w:t>
      </w:r>
      <w:r w:rsidR="006B1926">
        <w:rPr>
          <w:rFonts w:hint="eastAsia"/>
        </w:rPr>
        <w:t>発火</w:t>
      </w:r>
      <w:bookmarkEnd w:id="951"/>
    </w:p>
    <w:p w14:paraId="7563E898" w14:textId="77777777" w:rsidR="00531C1B" w:rsidRDefault="00531C1B" w:rsidP="00DB27B6"/>
    <w:p w14:paraId="636552C7" w14:textId="7A4D7276" w:rsidR="00F06EB2" w:rsidRDefault="00531C1B" w:rsidP="00DB27B6">
      <w:r>
        <w:t>TodoService</w:t>
      </w:r>
      <w:r w:rsidR="00BC7454">
        <w:rPr>
          <w:rFonts w:hint="eastAsia"/>
        </w:rPr>
        <w:t>に</w:t>
      </w:r>
      <w:r w:rsidR="00BC7454">
        <w:t>Event</w:t>
      </w:r>
      <w:r w:rsidR="00BC7454">
        <w:rPr>
          <w:rFonts w:hint="eastAsia"/>
        </w:rPr>
        <w:t>をインジェクションし、</w:t>
      </w:r>
      <w:r>
        <w:t>create, finish, delete</w:t>
      </w:r>
      <w:r>
        <w:rPr>
          <w:rFonts w:hint="eastAsia"/>
        </w:rPr>
        <w:t>処理にイベントの発火処理を追加する。</w:t>
      </w:r>
    </w:p>
    <w:p w14:paraId="24C7C00C" w14:textId="77777777" w:rsidR="00531C1B" w:rsidRDefault="00531C1B" w:rsidP="00DB27B6"/>
    <w:p w14:paraId="6C4B1922" w14:textId="77777777" w:rsidR="00F32366" w:rsidRDefault="00F32366" w:rsidP="00F32366">
      <w:pPr>
        <w:pStyle w:val="af6"/>
      </w:pPr>
      <w:r>
        <w:t>package todo.domain.service.todo;</w:t>
      </w:r>
    </w:p>
    <w:p w14:paraId="18102205" w14:textId="77777777" w:rsidR="00F32366" w:rsidRDefault="00F32366" w:rsidP="00F32366">
      <w:pPr>
        <w:pStyle w:val="af6"/>
      </w:pPr>
    </w:p>
    <w:p w14:paraId="3DF5C640" w14:textId="77777777" w:rsidR="00F32366" w:rsidRDefault="00F32366" w:rsidP="00F32366">
      <w:pPr>
        <w:pStyle w:val="af6"/>
      </w:pPr>
      <w:r>
        <w:t>import java.util.Date;</w:t>
      </w:r>
    </w:p>
    <w:p w14:paraId="18C35414" w14:textId="77777777" w:rsidR="00F32366" w:rsidRDefault="00F32366" w:rsidP="00F32366">
      <w:pPr>
        <w:pStyle w:val="af6"/>
      </w:pPr>
      <w:r>
        <w:t>import java.util.List;</w:t>
      </w:r>
    </w:p>
    <w:p w14:paraId="187D3A0A" w14:textId="77777777" w:rsidR="00F32366" w:rsidRDefault="00F32366" w:rsidP="00F32366">
      <w:pPr>
        <w:pStyle w:val="af6"/>
      </w:pPr>
      <w:r>
        <w:t>import javax.ejb.Stateless;</w:t>
      </w:r>
    </w:p>
    <w:p w14:paraId="17286302" w14:textId="77777777" w:rsidR="00F32366" w:rsidRDefault="00F32366" w:rsidP="00F32366">
      <w:pPr>
        <w:pStyle w:val="af6"/>
      </w:pPr>
      <w:r w:rsidRPr="00892873">
        <w:rPr>
          <w:highlight w:val="yellow"/>
        </w:rPr>
        <w:t>import javax.enterprise.event.Event;</w:t>
      </w:r>
    </w:p>
    <w:p w14:paraId="036B013F" w14:textId="77777777" w:rsidR="00F32366" w:rsidRDefault="00F32366" w:rsidP="00F32366">
      <w:pPr>
        <w:pStyle w:val="af6"/>
      </w:pPr>
      <w:r>
        <w:t>import javax.inject.Inject;</w:t>
      </w:r>
    </w:p>
    <w:p w14:paraId="3B1B863C" w14:textId="77777777" w:rsidR="00F32366" w:rsidRDefault="00F32366" w:rsidP="00F32366">
      <w:pPr>
        <w:pStyle w:val="af6"/>
      </w:pPr>
      <w:r>
        <w:t>import javax.persistence.EntityManager;</w:t>
      </w:r>
    </w:p>
    <w:p w14:paraId="29F9760D" w14:textId="77777777" w:rsidR="00F32366" w:rsidRDefault="00F32366" w:rsidP="00F32366">
      <w:pPr>
        <w:pStyle w:val="af6"/>
      </w:pPr>
      <w:r>
        <w:t>import javax.persistence.PersistenceContext;</w:t>
      </w:r>
    </w:p>
    <w:p w14:paraId="6232AAC9" w14:textId="77777777" w:rsidR="00F32366" w:rsidRDefault="00F32366" w:rsidP="00F32366">
      <w:pPr>
        <w:pStyle w:val="af6"/>
      </w:pPr>
      <w:r>
        <w:t>import javax.persistence.TypedQuery;</w:t>
      </w:r>
    </w:p>
    <w:p w14:paraId="4CCEC799" w14:textId="77777777" w:rsidR="00F32366" w:rsidRDefault="00F32366" w:rsidP="00F32366">
      <w:pPr>
        <w:pStyle w:val="af6"/>
      </w:pPr>
      <w:r>
        <w:t>import todo.domain.common.exception.BusinessException;</w:t>
      </w:r>
    </w:p>
    <w:p w14:paraId="33CC059C" w14:textId="77777777" w:rsidR="00F32366" w:rsidRDefault="00F32366" w:rsidP="00F32366">
      <w:pPr>
        <w:pStyle w:val="af6"/>
      </w:pPr>
      <w:r>
        <w:t>import todo.domain.common.exception.ResourceNotFoundException;</w:t>
      </w:r>
    </w:p>
    <w:p w14:paraId="35000106" w14:textId="77777777" w:rsidR="00F32366" w:rsidRDefault="00F32366" w:rsidP="00F32366">
      <w:pPr>
        <w:pStyle w:val="af6"/>
      </w:pPr>
      <w:r>
        <w:t>import todo.domain.model.Todo;</w:t>
      </w:r>
    </w:p>
    <w:p w14:paraId="5C34045E" w14:textId="77777777" w:rsidR="00F32366" w:rsidRDefault="00F32366" w:rsidP="00F32366">
      <w:pPr>
        <w:pStyle w:val="af6"/>
      </w:pPr>
    </w:p>
    <w:p w14:paraId="52986509" w14:textId="77777777" w:rsidR="00F32366" w:rsidRDefault="00F32366" w:rsidP="00F32366">
      <w:pPr>
        <w:pStyle w:val="af6"/>
      </w:pPr>
      <w:r>
        <w:t>@Stateless</w:t>
      </w:r>
    </w:p>
    <w:p w14:paraId="3B68F0C6" w14:textId="77777777" w:rsidR="00F32366" w:rsidRDefault="00F32366" w:rsidP="00F32366">
      <w:pPr>
        <w:pStyle w:val="af6"/>
      </w:pPr>
      <w:r>
        <w:t>public class TodoService {</w:t>
      </w:r>
    </w:p>
    <w:p w14:paraId="43E9A1FD" w14:textId="77777777" w:rsidR="00F32366" w:rsidRDefault="00F32366" w:rsidP="00F32366">
      <w:pPr>
        <w:pStyle w:val="af6"/>
      </w:pPr>
    </w:p>
    <w:p w14:paraId="74F83A61" w14:textId="77777777" w:rsidR="00F32366" w:rsidRDefault="00F32366" w:rsidP="00F32366">
      <w:pPr>
        <w:pStyle w:val="af6"/>
      </w:pPr>
      <w:r>
        <w:t xml:space="preserve">    private static final long MAX_UNFINISHED_COUNT = 5;</w:t>
      </w:r>
    </w:p>
    <w:p w14:paraId="71E48269" w14:textId="77777777" w:rsidR="00F32366" w:rsidRDefault="00F32366" w:rsidP="00F32366">
      <w:pPr>
        <w:pStyle w:val="af6"/>
      </w:pPr>
      <w:r>
        <w:t xml:space="preserve">    @PersistenceContext</w:t>
      </w:r>
    </w:p>
    <w:p w14:paraId="666BFAFE" w14:textId="77777777" w:rsidR="00F32366" w:rsidRDefault="00F32366" w:rsidP="00F32366">
      <w:pPr>
        <w:pStyle w:val="af6"/>
      </w:pPr>
      <w:r>
        <w:t xml:space="preserve">    protected EntityManager entityManager;</w:t>
      </w:r>
    </w:p>
    <w:p w14:paraId="5788BE0F" w14:textId="2FD93186" w:rsidR="00F32366" w:rsidRPr="009F600D" w:rsidRDefault="00F32366" w:rsidP="00F32366">
      <w:pPr>
        <w:pStyle w:val="af6"/>
        <w:rPr>
          <w:highlight w:val="yellow"/>
        </w:rPr>
      </w:pPr>
      <w:r>
        <w:t xml:space="preserve">    </w:t>
      </w:r>
      <w:r w:rsidRPr="009F600D">
        <w:rPr>
          <w:highlight w:val="yellow"/>
        </w:rPr>
        <w:t>@Inject</w:t>
      </w:r>
      <w:r w:rsidR="000E2989">
        <w:rPr>
          <w:highlight w:val="yellow"/>
        </w:rPr>
        <w:t xml:space="preserve"> // (1)</w:t>
      </w:r>
    </w:p>
    <w:p w14:paraId="33F032D8" w14:textId="3A4DC14A" w:rsidR="00F32366" w:rsidRPr="009F600D" w:rsidRDefault="00F32366" w:rsidP="00F32366">
      <w:pPr>
        <w:pStyle w:val="af6"/>
        <w:rPr>
          <w:highlight w:val="yellow"/>
        </w:rPr>
      </w:pPr>
      <w:r w:rsidRPr="009F600D">
        <w:rPr>
          <w:highlight w:val="yellow"/>
        </w:rPr>
        <w:t xml:space="preserve">    @TodoEvent</w:t>
      </w:r>
      <w:r w:rsidR="000E2989">
        <w:rPr>
          <w:highlight w:val="yellow"/>
        </w:rPr>
        <w:t xml:space="preserve"> // (2)</w:t>
      </w:r>
    </w:p>
    <w:p w14:paraId="20DB69CE" w14:textId="77777777" w:rsidR="00F32366" w:rsidRDefault="00F32366" w:rsidP="00F32366">
      <w:pPr>
        <w:pStyle w:val="af6"/>
      </w:pPr>
      <w:r w:rsidRPr="009F600D">
        <w:rPr>
          <w:highlight w:val="yellow"/>
        </w:rPr>
        <w:t xml:space="preserve">    protected Event&lt;TodoEventModel&gt; todoEvent;</w:t>
      </w:r>
    </w:p>
    <w:p w14:paraId="1C76B571" w14:textId="77777777" w:rsidR="00F32366" w:rsidRDefault="00F32366" w:rsidP="00F32366">
      <w:pPr>
        <w:pStyle w:val="af6"/>
      </w:pPr>
    </w:p>
    <w:p w14:paraId="111B6CF8" w14:textId="77777777" w:rsidR="00F32366" w:rsidRDefault="00F32366" w:rsidP="00F32366">
      <w:pPr>
        <w:pStyle w:val="af6"/>
      </w:pPr>
      <w:r>
        <w:t xml:space="preserve">    public List&lt;Todo&gt; findAll() {</w:t>
      </w:r>
    </w:p>
    <w:p w14:paraId="6430336B" w14:textId="77777777" w:rsidR="00F32366" w:rsidRDefault="00F32366" w:rsidP="00F32366">
      <w:pPr>
        <w:pStyle w:val="af6"/>
      </w:pPr>
      <w:r>
        <w:t xml:space="preserve">        TypedQuery q = entityManager.createNamedQuery("Todo.findAll", Todo.class);</w:t>
      </w:r>
    </w:p>
    <w:p w14:paraId="28317B18" w14:textId="77777777" w:rsidR="00F32366" w:rsidRDefault="00F32366" w:rsidP="00F32366">
      <w:pPr>
        <w:pStyle w:val="af6"/>
      </w:pPr>
      <w:r>
        <w:t xml:space="preserve">        return q.getResultList();</w:t>
      </w:r>
    </w:p>
    <w:p w14:paraId="0D4C1ECA" w14:textId="77777777" w:rsidR="00F32366" w:rsidRDefault="00F32366" w:rsidP="00F32366">
      <w:pPr>
        <w:pStyle w:val="af6"/>
      </w:pPr>
      <w:r>
        <w:t xml:space="preserve">    }</w:t>
      </w:r>
    </w:p>
    <w:p w14:paraId="3C45E168" w14:textId="77777777" w:rsidR="00F32366" w:rsidRDefault="00F32366" w:rsidP="00F32366">
      <w:pPr>
        <w:pStyle w:val="af6"/>
      </w:pPr>
    </w:p>
    <w:p w14:paraId="5FE52B32" w14:textId="77777777" w:rsidR="00F32366" w:rsidRDefault="00F32366" w:rsidP="00F32366">
      <w:pPr>
        <w:pStyle w:val="af6"/>
      </w:pPr>
      <w:r>
        <w:t xml:space="preserve">    public Todo findOne(Integer todoId) {</w:t>
      </w:r>
    </w:p>
    <w:p w14:paraId="75B703E3" w14:textId="77777777" w:rsidR="00F32366" w:rsidRDefault="00F32366" w:rsidP="00F32366">
      <w:pPr>
        <w:pStyle w:val="af6"/>
      </w:pPr>
      <w:r>
        <w:t xml:space="preserve">        Todo todo = entityManager.find(Todo.class, todoId);</w:t>
      </w:r>
    </w:p>
    <w:p w14:paraId="091D1CCB" w14:textId="77777777" w:rsidR="00F32366" w:rsidRDefault="00F32366" w:rsidP="00F32366">
      <w:pPr>
        <w:pStyle w:val="af6"/>
      </w:pPr>
      <w:r>
        <w:t xml:space="preserve">        if (todo == null) {</w:t>
      </w:r>
    </w:p>
    <w:p w14:paraId="3CE65F01" w14:textId="77777777" w:rsidR="00F32366" w:rsidRDefault="00F32366" w:rsidP="00F32366">
      <w:pPr>
        <w:pStyle w:val="af6"/>
      </w:pPr>
      <w:r>
        <w:t xml:space="preserve">            throw new ResourceNotFoundException("[E404] The requested Todo is not found. (id=" + todoId + ")");</w:t>
      </w:r>
    </w:p>
    <w:p w14:paraId="6CD7793C" w14:textId="77777777" w:rsidR="00F32366" w:rsidRDefault="00F32366" w:rsidP="00F32366">
      <w:pPr>
        <w:pStyle w:val="af6"/>
      </w:pPr>
      <w:r>
        <w:t xml:space="preserve">        }</w:t>
      </w:r>
    </w:p>
    <w:p w14:paraId="2152E4C4" w14:textId="77777777" w:rsidR="00F32366" w:rsidRDefault="00F32366" w:rsidP="00F32366">
      <w:pPr>
        <w:pStyle w:val="af6"/>
      </w:pPr>
      <w:r>
        <w:t xml:space="preserve">        return todo;</w:t>
      </w:r>
    </w:p>
    <w:p w14:paraId="041EF153" w14:textId="77777777" w:rsidR="00F32366" w:rsidRDefault="00F32366" w:rsidP="00F32366">
      <w:pPr>
        <w:pStyle w:val="af6"/>
      </w:pPr>
      <w:r>
        <w:t xml:space="preserve">    }</w:t>
      </w:r>
    </w:p>
    <w:p w14:paraId="321CA085" w14:textId="77777777" w:rsidR="00F32366" w:rsidRDefault="00F32366" w:rsidP="00F32366">
      <w:pPr>
        <w:pStyle w:val="af6"/>
      </w:pPr>
    </w:p>
    <w:p w14:paraId="0F46DDF8" w14:textId="77777777" w:rsidR="00F32366" w:rsidRDefault="00F32366" w:rsidP="00F32366">
      <w:pPr>
        <w:pStyle w:val="af6"/>
      </w:pPr>
      <w:r>
        <w:t xml:space="preserve">    public Todo create(Todo todo) {</w:t>
      </w:r>
    </w:p>
    <w:p w14:paraId="2CBE29CB" w14:textId="77777777" w:rsidR="00F32366" w:rsidRDefault="00F32366" w:rsidP="00F32366">
      <w:pPr>
        <w:pStyle w:val="af6"/>
      </w:pPr>
      <w:r>
        <w:t xml:space="preserve">        TypedQuery&lt;Long&gt; q = entityManager.createQuery("SELECT COUNT(x) FROM Todo x WHERE x.finished = :finished", Long.class)</w:t>
      </w:r>
    </w:p>
    <w:p w14:paraId="16561B27" w14:textId="77777777" w:rsidR="00F32366" w:rsidRDefault="00F32366" w:rsidP="00F32366">
      <w:pPr>
        <w:pStyle w:val="af6"/>
      </w:pPr>
      <w:r>
        <w:t xml:space="preserve">                .setParameter("finished", false);</w:t>
      </w:r>
    </w:p>
    <w:p w14:paraId="005C68CF" w14:textId="77777777" w:rsidR="00F32366" w:rsidRDefault="00F32366" w:rsidP="00F32366">
      <w:pPr>
        <w:pStyle w:val="af6"/>
      </w:pPr>
      <w:r>
        <w:t xml:space="preserve">        long unfinishedCount = q.getSingleResult();</w:t>
      </w:r>
    </w:p>
    <w:p w14:paraId="742D852B" w14:textId="77777777" w:rsidR="00F32366" w:rsidRDefault="00F32366" w:rsidP="00F32366">
      <w:pPr>
        <w:pStyle w:val="af6"/>
      </w:pPr>
      <w:r>
        <w:t xml:space="preserve">        if (unfinishedCount &gt;= MAX_UNFINISHED_COUNT) {</w:t>
      </w:r>
    </w:p>
    <w:p w14:paraId="115AB6C4" w14:textId="77777777" w:rsidR="00F32366" w:rsidRDefault="00F32366" w:rsidP="00F32366">
      <w:pPr>
        <w:pStyle w:val="af6"/>
      </w:pPr>
      <w:r>
        <w:t xml:space="preserve">            throw new BusinessException("[E001] The count of un-finished Todo must not be over "</w:t>
      </w:r>
    </w:p>
    <w:p w14:paraId="60222D88" w14:textId="77777777" w:rsidR="00F32366" w:rsidRDefault="00F32366" w:rsidP="00F32366">
      <w:pPr>
        <w:pStyle w:val="af6"/>
      </w:pPr>
      <w:r>
        <w:t xml:space="preserve">                    + MAX_UNFINISHED_COUNT + ".");</w:t>
      </w:r>
    </w:p>
    <w:p w14:paraId="1A399A51" w14:textId="77777777" w:rsidR="00F32366" w:rsidRDefault="00F32366" w:rsidP="00F32366">
      <w:pPr>
        <w:pStyle w:val="af6"/>
      </w:pPr>
      <w:r>
        <w:t xml:space="preserve">        }</w:t>
      </w:r>
    </w:p>
    <w:p w14:paraId="2EE1DC16" w14:textId="77777777" w:rsidR="00F32366" w:rsidRDefault="00F32366" w:rsidP="00F32366">
      <w:pPr>
        <w:pStyle w:val="af6"/>
      </w:pPr>
    </w:p>
    <w:p w14:paraId="29C4F67C" w14:textId="77777777" w:rsidR="00F32366" w:rsidRDefault="00F32366" w:rsidP="00F32366">
      <w:pPr>
        <w:pStyle w:val="af6"/>
      </w:pPr>
      <w:r>
        <w:t xml:space="preserve">        todo.setFinished(false);</w:t>
      </w:r>
    </w:p>
    <w:p w14:paraId="0430B942" w14:textId="77777777" w:rsidR="00F32366" w:rsidRDefault="00F32366" w:rsidP="00F32366">
      <w:pPr>
        <w:pStyle w:val="af6"/>
      </w:pPr>
      <w:r>
        <w:t xml:space="preserve">        todo.setCreatedAt(new Date());</w:t>
      </w:r>
    </w:p>
    <w:p w14:paraId="5C3FD405" w14:textId="77777777" w:rsidR="00F32366" w:rsidRDefault="00F32366" w:rsidP="00F32366">
      <w:pPr>
        <w:pStyle w:val="af6"/>
      </w:pPr>
      <w:r>
        <w:t xml:space="preserve">        entityManager.persist(todo);</w:t>
      </w:r>
    </w:p>
    <w:p w14:paraId="17B5A2C1" w14:textId="53FD0507" w:rsidR="00F32366" w:rsidRPr="00F32366" w:rsidRDefault="00F32366" w:rsidP="00F32366">
      <w:pPr>
        <w:pStyle w:val="af6"/>
        <w:rPr>
          <w:highlight w:val="yellow"/>
        </w:rPr>
      </w:pPr>
      <w:r>
        <w:t xml:space="preserve">        </w:t>
      </w:r>
      <w:r w:rsidRPr="00F32366">
        <w:rPr>
          <w:highlight w:val="yellow"/>
        </w:rPr>
        <w:t>entityManager.flush();</w:t>
      </w:r>
      <w:r w:rsidR="000E2989">
        <w:rPr>
          <w:highlight w:val="yellow"/>
        </w:rPr>
        <w:t xml:space="preserve"> // (3)</w:t>
      </w:r>
    </w:p>
    <w:p w14:paraId="2E317EE9" w14:textId="283AC686" w:rsidR="00F32366" w:rsidRDefault="00F32366" w:rsidP="00F32366">
      <w:pPr>
        <w:pStyle w:val="af6"/>
      </w:pPr>
      <w:r w:rsidRPr="00F32366">
        <w:rPr>
          <w:highlight w:val="yellow"/>
        </w:rPr>
        <w:t xml:space="preserve">        todoEvent.fire(new TodoEventModel(todo, TodoEventModel.EventType.CREATE))</w:t>
      </w:r>
      <w:r w:rsidRPr="00F026D1">
        <w:rPr>
          <w:highlight w:val="yellow"/>
        </w:rPr>
        <w:t>;</w:t>
      </w:r>
      <w:r w:rsidR="00F026D1" w:rsidRPr="00F026D1">
        <w:rPr>
          <w:highlight w:val="yellow"/>
        </w:rPr>
        <w:t xml:space="preserve"> // (4)</w:t>
      </w:r>
    </w:p>
    <w:p w14:paraId="3BDE7E59" w14:textId="77777777" w:rsidR="00F32366" w:rsidRDefault="00F32366" w:rsidP="00F32366">
      <w:pPr>
        <w:pStyle w:val="af6"/>
      </w:pPr>
      <w:r>
        <w:t xml:space="preserve">        return todo;</w:t>
      </w:r>
    </w:p>
    <w:p w14:paraId="61A1DDAB" w14:textId="77777777" w:rsidR="00F32366" w:rsidRDefault="00F32366" w:rsidP="00F32366">
      <w:pPr>
        <w:pStyle w:val="af6"/>
      </w:pPr>
      <w:r>
        <w:t xml:space="preserve">    }</w:t>
      </w:r>
    </w:p>
    <w:p w14:paraId="19C1D1F3" w14:textId="77777777" w:rsidR="00F32366" w:rsidRDefault="00F32366" w:rsidP="00F32366">
      <w:pPr>
        <w:pStyle w:val="af6"/>
      </w:pPr>
    </w:p>
    <w:p w14:paraId="3BA00F2D" w14:textId="77777777" w:rsidR="00F32366" w:rsidRDefault="00F32366" w:rsidP="00F32366">
      <w:pPr>
        <w:pStyle w:val="af6"/>
      </w:pPr>
      <w:r>
        <w:t xml:space="preserve">    public Todo finish(Integer todoId) {</w:t>
      </w:r>
    </w:p>
    <w:p w14:paraId="0672F829" w14:textId="77777777" w:rsidR="00F32366" w:rsidRDefault="00F32366" w:rsidP="00F32366">
      <w:pPr>
        <w:pStyle w:val="af6"/>
      </w:pPr>
      <w:r>
        <w:t xml:space="preserve">        Todo todo = findOne(todoId);</w:t>
      </w:r>
    </w:p>
    <w:p w14:paraId="03A6E2F6" w14:textId="77777777" w:rsidR="00F32366" w:rsidRDefault="00F32366" w:rsidP="00F32366">
      <w:pPr>
        <w:pStyle w:val="af6"/>
      </w:pPr>
      <w:r>
        <w:t xml:space="preserve">        if (todo.isFinished()) {</w:t>
      </w:r>
    </w:p>
    <w:p w14:paraId="345DB555" w14:textId="77777777" w:rsidR="00F32366" w:rsidRDefault="00F32366" w:rsidP="00F32366">
      <w:pPr>
        <w:pStyle w:val="af6"/>
      </w:pPr>
      <w:r>
        <w:t xml:space="preserve">            throw new BusinessException("[E002] The requested Todo is already finished. (id="</w:t>
      </w:r>
    </w:p>
    <w:p w14:paraId="0A02600A" w14:textId="77777777" w:rsidR="00F32366" w:rsidRDefault="00F32366" w:rsidP="00F32366">
      <w:pPr>
        <w:pStyle w:val="af6"/>
      </w:pPr>
      <w:r>
        <w:t xml:space="preserve">                    + todoId + ")");</w:t>
      </w:r>
    </w:p>
    <w:p w14:paraId="182B112A" w14:textId="77777777" w:rsidR="00F32366" w:rsidRDefault="00F32366" w:rsidP="00F32366">
      <w:pPr>
        <w:pStyle w:val="af6"/>
      </w:pPr>
      <w:r>
        <w:t xml:space="preserve">        }</w:t>
      </w:r>
    </w:p>
    <w:p w14:paraId="473E2E35" w14:textId="77777777" w:rsidR="00F32366" w:rsidRDefault="00F32366" w:rsidP="00F32366">
      <w:pPr>
        <w:pStyle w:val="af6"/>
      </w:pPr>
      <w:r>
        <w:t xml:space="preserve">        todo.setFinished(true);</w:t>
      </w:r>
    </w:p>
    <w:p w14:paraId="377F78B4" w14:textId="67FE213A" w:rsidR="00F32366" w:rsidRDefault="00F32366" w:rsidP="00F32366">
      <w:pPr>
        <w:pStyle w:val="af6"/>
      </w:pPr>
      <w:r>
        <w:t xml:space="preserve">        </w:t>
      </w:r>
      <w:r w:rsidR="006805EE">
        <w:t>entityManager.merge</w:t>
      </w:r>
      <w:r>
        <w:t>(todo);</w:t>
      </w:r>
    </w:p>
    <w:p w14:paraId="304655E0" w14:textId="77777777" w:rsidR="00F32366" w:rsidRDefault="00F32366" w:rsidP="00F32366">
      <w:pPr>
        <w:pStyle w:val="af6"/>
      </w:pPr>
      <w:r>
        <w:t xml:space="preserve">        </w:t>
      </w:r>
      <w:r w:rsidRPr="00F32366">
        <w:rPr>
          <w:highlight w:val="yellow"/>
        </w:rPr>
        <w:t>todoEvent.fire(new TodoEventModel(todo, TodoEventModel.EventType.UPDATE));</w:t>
      </w:r>
    </w:p>
    <w:p w14:paraId="15594CF7" w14:textId="77777777" w:rsidR="00F32366" w:rsidRDefault="00F32366" w:rsidP="00F32366">
      <w:pPr>
        <w:pStyle w:val="af6"/>
      </w:pPr>
      <w:r>
        <w:t xml:space="preserve">        return todo;</w:t>
      </w:r>
    </w:p>
    <w:p w14:paraId="1DEA6A5D" w14:textId="77777777" w:rsidR="00F32366" w:rsidRDefault="00F32366" w:rsidP="00F32366">
      <w:pPr>
        <w:pStyle w:val="af6"/>
      </w:pPr>
      <w:r>
        <w:t xml:space="preserve">    }</w:t>
      </w:r>
    </w:p>
    <w:p w14:paraId="44FF21F7" w14:textId="77777777" w:rsidR="00F32366" w:rsidRDefault="00F32366" w:rsidP="00F32366">
      <w:pPr>
        <w:pStyle w:val="af6"/>
      </w:pPr>
    </w:p>
    <w:p w14:paraId="0AC6D2B5" w14:textId="77777777" w:rsidR="00F32366" w:rsidRDefault="00F32366" w:rsidP="00F32366">
      <w:pPr>
        <w:pStyle w:val="af6"/>
      </w:pPr>
      <w:r>
        <w:t xml:space="preserve">    public void delete(Integer todoId) {</w:t>
      </w:r>
    </w:p>
    <w:p w14:paraId="088E124B" w14:textId="77777777" w:rsidR="00F32366" w:rsidRDefault="00F32366" w:rsidP="00F32366">
      <w:pPr>
        <w:pStyle w:val="af6"/>
      </w:pPr>
      <w:r>
        <w:t xml:space="preserve">        Todo todo = findOne(todoId);</w:t>
      </w:r>
    </w:p>
    <w:p w14:paraId="4D6084FD" w14:textId="77777777" w:rsidR="00F32366" w:rsidRDefault="00F32366" w:rsidP="00F32366">
      <w:pPr>
        <w:pStyle w:val="af6"/>
      </w:pPr>
      <w:r>
        <w:t xml:space="preserve">        entityManager.remove(todo);</w:t>
      </w:r>
    </w:p>
    <w:p w14:paraId="0ADAAB2A" w14:textId="77777777" w:rsidR="00F32366" w:rsidRDefault="00F32366" w:rsidP="00F32366">
      <w:pPr>
        <w:pStyle w:val="af6"/>
      </w:pPr>
      <w:r>
        <w:t xml:space="preserve">        </w:t>
      </w:r>
      <w:r w:rsidRPr="00F32366">
        <w:rPr>
          <w:highlight w:val="yellow"/>
        </w:rPr>
        <w:t>todoEvent.fire(new TodoEventModel(todo, TodoEventModel.EventType.DELETE));</w:t>
      </w:r>
    </w:p>
    <w:p w14:paraId="01E52827" w14:textId="77777777" w:rsidR="00F32366" w:rsidRDefault="00F32366" w:rsidP="00F32366">
      <w:pPr>
        <w:pStyle w:val="af6"/>
      </w:pPr>
      <w:r>
        <w:t xml:space="preserve">    }</w:t>
      </w:r>
    </w:p>
    <w:p w14:paraId="4F4214FE" w14:textId="77777777" w:rsidR="00F32366" w:rsidRDefault="00F32366" w:rsidP="00F32366">
      <w:pPr>
        <w:pStyle w:val="af6"/>
      </w:pPr>
      <w:r>
        <w:t>}</w:t>
      </w:r>
    </w:p>
    <w:p w14:paraId="476728D3" w14:textId="77777777" w:rsidR="006B1926" w:rsidRDefault="006B1926" w:rsidP="00F32366">
      <w:pPr>
        <w:pStyle w:val="af6"/>
      </w:pPr>
    </w:p>
    <w:p w14:paraId="5B961356" w14:textId="77777777" w:rsidR="006B1926" w:rsidRDefault="006B1926" w:rsidP="00DB27B6"/>
    <w:tbl>
      <w:tblPr>
        <w:tblStyle w:val="a5"/>
        <w:tblW w:w="0" w:type="auto"/>
        <w:tblLook w:val="04A0" w:firstRow="1" w:lastRow="0" w:firstColumn="1" w:lastColumn="0" w:noHBand="0" w:noVBand="1"/>
      </w:tblPr>
      <w:tblGrid>
        <w:gridCol w:w="675"/>
        <w:gridCol w:w="6326"/>
      </w:tblGrid>
      <w:tr w:rsidR="00144009" w14:paraId="32663815" w14:textId="77777777" w:rsidTr="0044514C">
        <w:tc>
          <w:tcPr>
            <w:tcW w:w="675" w:type="dxa"/>
          </w:tcPr>
          <w:p w14:paraId="6457CE71" w14:textId="77777777" w:rsidR="00144009" w:rsidRDefault="00144009" w:rsidP="0044514C">
            <w:r>
              <w:rPr>
                <w:rFonts w:hint="eastAsia"/>
              </w:rPr>
              <w:t>項番</w:t>
            </w:r>
          </w:p>
        </w:tc>
        <w:tc>
          <w:tcPr>
            <w:tcW w:w="6326" w:type="dxa"/>
          </w:tcPr>
          <w:p w14:paraId="1797B778" w14:textId="77777777" w:rsidR="00144009" w:rsidRDefault="00144009" w:rsidP="0044514C">
            <w:r>
              <w:rPr>
                <w:rFonts w:hint="eastAsia"/>
              </w:rPr>
              <w:t>説明</w:t>
            </w:r>
          </w:p>
        </w:tc>
      </w:tr>
      <w:tr w:rsidR="00144009" w14:paraId="109EB3DF" w14:textId="77777777" w:rsidTr="0044514C">
        <w:tc>
          <w:tcPr>
            <w:tcW w:w="675" w:type="dxa"/>
          </w:tcPr>
          <w:p w14:paraId="16824E08" w14:textId="77777777" w:rsidR="00144009" w:rsidRDefault="00144009" w:rsidP="0044514C">
            <w:r>
              <w:t>(1)</w:t>
            </w:r>
          </w:p>
        </w:tc>
        <w:tc>
          <w:tcPr>
            <w:tcW w:w="6326" w:type="dxa"/>
          </w:tcPr>
          <w:p w14:paraId="1FF83890" w14:textId="055D55D9" w:rsidR="00144009" w:rsidRDefault="00625DEB" w:rsidP="0044514C">
            <w:r>
              <w:t>@Inject</w:t>
            </w:r>
            <w:r>
              <w:rPr>
                <w:rFonts w:hint="eastAsia"/>
              </w:rPr>
              <w:t>アノテーションで</w:t>
            </w:r>
            <w:r>
              <w:t>Event</w:t>
            </w:r>
            <w:r>
              <w:rPr>
                <w:rFonts w:hint="eastAsia"/>
              </w:rPr>
              <w:t>オブジェクトをインジェクションする。</w:t>
            </w:r>
          </w:p>
        </w:tc>
      </w:tr>
      <w:tr w:rsidR="00144009" w14:paraId="357E20E3" w14:textId="77777777" w:rsidTr="0044514C">
        <w:tc>
          <w:tcPr>
            <w:tcW w:w="675" w:type="dxa"/>
          </w:tcPr>
          <w:p w14:paraId="33673765" w14:textId="77777777" w:rsidR="00144009" w:rsidRDefault="00144009" w:rsidP="0044514C">
            <w:r>
              <w:t>(2)</w:t>
            </w:r>
          </w:p>
        </w:tc>
        <w:tc>
          <w:tcPr>
            <w:tcW w:w="6326" w:type="dxa"/>
          </w:tcPr>
          <w:p w14:paraId="6E4DCAF6" w14:textId="77777777" w:rsidR="009627C4" w:rsidRDefault="007A3549" w:rsidP="0044514C">
            <w:r>
              <w:rPr>
                <w:rFonts w:hint="eastAsia"/>
              </w:rPr>
              <w:t>インジェクションする</w:t>
            </w:r>
            <w:r>
              <w:t>Event</w:t>
            </w:r>
            <w:r>
              <w:rPr>
                <w:rFonts w:hint="eastAsia"/>
              </w:rPr>
              <w:t>の種類を特定するための</w:t>
            </w:r>
            <w:r>
              <w:t>Qualifier</w:t>
            </w:r>
            <w:r>
              <w:rPr>
                <w:rFonts w:hint="eastAsia"/>
              </w:rPr>
              <w:t>アノテーションを</w:t>
            </w:r>
            <w:r w:rsidR="009627C4">
              <w:rPr>
                <w:rFonts w:hint="eastAsia"/>
              </w:rPr>
              <w:t>指定する。</w:t>
            </w:r>
          </w:p>
          <w:p w14:paraId="19C4FF2D" w14:textId="177D6C7F" w:rsidR="00144009" w:rsidRDefault="009627C4" w:rsidP="0044514C">
            <w:r>
              <w:rPr>
                <w:rFonts w:hint="eastAsia"/>
              </w:rPr>
              <w:t>扱う</w:t>
            </w:r>
            <w:r>
              <w:t>Event</w:t>
            </w:r>
            <w:r>
              <w:rPr>
                <w:rFonts w:hint="eastAsia"/>
              </w:rPr>
              <w:t>が</w:t>
            </w:r>
            <w:r>
              <w:t>1</w:t>
            </w:r>
            <w:r>
              <w:rPr>
                <w:rFonts w:hint="eastAsia"/>
              </w:rPr>
              <w:t>種類の場合は指定しなくても良いが、複数扱う場合は明示的に指定する必要がある。</w:t>
            </w:r>
            <w:r w:rsidR="002570C7">
              <w:rPr>
                <w:rFonts w:hint="eastAsia"/>
              </w:rPr>
              <w:t>アノテーションを作成しなくても</w:t>
            </w:r>
            <w:r w:rsidR="002570C7">
              <w:t>@Named</w:t>
            </w:r>
            <w:r w:rsidR="002570C7">
              <w:rPr>
                <w:rFonts w:hint="eastAsia"/>
              </w:rPr>
              <w:t>アノテーションで名前をつけることで区別することもできるが、文字列で区別するためタイプアンセーフである。そのため</w:t>
            </w:r>
            <w:r w:rsidR="002570C7">
              <w:t>Qualifier</w:t>
            </w:r>
            <w:r w:rsidR="002570C7">
              <w:rPr>
                <w:rFonts w:hint="eastAsia"/>
              </w:rPr>
              <w:t>アノテーションを作成することを推奨する。</w:t>
            </w:r>
          </w:p>
        </w:tc>
      </w:tr>
      <w:tr w:rsidR="00144009" w14:paraId="02CFEC5F" w14:textId="77777777" w:rsidTr="0044514C">
        <w:tc>
          <w:tcPr>
            <w:tcW w:w="675" w:type="dxa"/>
          </w:tcPr>
          <w:p w14:paraId="42C07F81" w14:textId="77777777" w:rsidR="00144009" w:rsidRDefault="00144009" w:rsidP="0044514C">
            <w:r>
              <w:t>(3)</w:t>
            </w:r>
          </w:p>
        </w:tc>
        <w:tc>
          <w:tcPr>
            <w:tcW w:w="6326" w:type="dxa"/>
          </w:tcPr>
          <w:p w14:paraId="6DE845F0" w14:textId="3D147D80" w:rsidR="00144009" w:rsidRDefault="002A6F7F" w:rsidP="0044514C">
            <w:r>
              <w:rPr>
                <w:rFonts w:hint="eastAsia"/>
              </w:rPr>
              <w:t>イベントを発火する際</w:t>
            </w:r>
            <w:r w:rsidR="00F23625">
              <w:rPr>
                <w:rFonts w:hint="eastAsia"/>
              </w:rPr>
              <w:t>に</w:t>
            </w:r>
            <w:r w:rsidR="00F23625">
              <w:t>Todo</w:t>
            </w:r>
            <w:r w:rsidR="00F23625">
              <w:rPr>
                <w:rFonts w:hint="eastAsia"/>
              </w:rPr>
              <w:t>の</w:t>
            </w:r>
            <w:r w:rsidR="00F23625">
              <w:t>ID</w:t>
            </w:r>
            <w:r w:rsidR="007E2779">
              <w:rPr>
                <w:rFonts w:hint="eastAsia"/>
              </w:rPr>
              <w:t>が設定された状態にする必要がある。そのため、</w:t>
            </w:r>
            <w:r w:rsidR="00F23625">
              <w:rPr>
                <w:rFonts w:hint="eastAsia"/>
              </w:rPr>
              <w:t>明示的に</w:t>
            </w:r>
            <w:r w:rsidR="00F23625">
              <w:t>flush</w:t>
            </w:r>
            <w:r w:rsidR="00F23625">
              <w:rPr>
                <w:rFonts w:hint="eastAsia"/>
              </w:rPr>
              <w:t>メソッドを実行して</w:t>
            </w:r>
            <w:r w:rsidR="00F23625">
              <w:t>DB</w:t>
            </w:r>
            <w:r w:rsidR="00F23625">
              <w:rPr>
                <w:rFonts w:hint="eastAsia"/>
              </w:rPr>
              <w:t>に</w:t>
            </w:r>
            <w:r w:rsidR="00F23625">
              <w:t>insert</w:t>
            </w:r>
            <w:r w:rsidR="00F23625">
              <w:rPr>
                <w:rFonts w:hint="eastAsia"/>
              </w:rPr>
              <w:t>し</w:t>
            </w:r>
            <w:r w:rsidR="007E2779">
              <w:t>ID</w:t>
            </w:r>
            <w:r w:rsidR="007E2779">
              <w:rPr>
                <w:rFonts w:hint="eastAsia"/>
              </w:rPr>
              <w:t>を発行しておく。</w:t>
            </w:r>
          </w:p>
        </w:tc>
      </w:tr>
      <w:tr w:rsidR="00144009" w14:paraId="2200DAB0" w14:textId="77777777" w:rsidTr="0044514C">
        <w:tc>
          <w:tcPr>
            <w:tcW w:w="675" w:type="dxa"/>
          </w:tcPr>
          <w:p w14:paraId="7DABA670" w14:textId="77777777" w:rsidR="00144009" w:rsidRDefault="00144009" w:rsidP="0044514C">
            <w:r>
              <w:t>(4)</w:t>
            </w:r>
          </w:p>
        </w:tc>
        <w:tc>
          <w:tcPr>
            <w:tcW w:w="6326" w:type="dxa"/>
          </w:tcPr>
          <w:p w14:paraId="3D1D2428" w14:textId="60DEE01C" w:rsidR="00144009" w:rsidRDefault="003F6116" w:rsidP="0044514C">
            <w:r>
              <w:rPr>
                <w:rFonts w:hint="eastAsia"/>
              </w:rPr>
              <w:t>イベントを発火する。</w:t>
            </w:r>
          </w:p>
        </w:tc>
      </w:tr>
    </w:tbl>
    <w:p w14:paraId="346AD77A" w14:textId="77777777" w:rsidR="009D319E" w:rsidRDefault="009D319E" w:rsidP="00DB27B6"/>
    <w:p w14:paraId="49D75154" w14:textId="77777777" w:rsidR="00144009" w:rsidRDefault="00144009" w:rsidP="00DB27B6"/>
    <w:p w14:paraId="42EB4DD9" w14:textId="7D9E4D0D" w:rsidR="007046D6" w:rsidRDefault="007046D6" w:rsidP="007046D6">
      <w:pPr>
        <w:pStyle w:val="3"/>
      </w:pPr>
      <w:bookmarkStart w:id="952" w:name="_Toc238348488"/>
      <w:r>
        <w:rPr>
          <w:rFonts w:hint="eastAsia"/>
        </w:rPr>
        <w:t>イベントの購読</w:t>
      </w:r>
      <w:bookmarkEnd w:id="952"/>
    </w:p>
    <w:p w14:paraId="2E1DF898" w14:textId="4BF6710B" w:rsidR="00DB6BF4" w:rsidRDefault="000D0D05" w:rsidP="00DB6BF4">
      <w:r>
        <w:t>TodoWebSocketEndpoint</w:t>
      </w:r>
      <w:r>
        <w:rPr>
          <w:rFonts w:hint="eastAsia"/>
        </w:rPr>
        <w:t>に</w:t>
      </w:r>
      <w:r>
        <w:t>@Observes</w:t>
      </w:r>
      <w:r>
        <w:rPr>
          <w:rFonts w:hint="eastAsia"/>
        </w:rPr>
        <w:t>アノテーションをつけて</w:t>
      </w:r>
      <w:r>
        <w:t>Event</w:t>
      </w:r>
      <w:r>
        <w:rPr>
          <w:rFonts w:hint="eastAsia"/>
        </w:rPr>
        <w:t>を購読し、</w:t>
      </w:r>
      <w:r>
        <w:t>WebSocket</w:t>
      </w:r>
      <w:r>
        <w:rPr>
          <w:rFonts w:hint="eastAsia"/>
        </w:rPr>
        <w:t>クライアントに送信する。</w:t>
      </w:r>
    </w:p>
    <w:p w14:paraId="1BB85AE4" w14:textId="77777777" w:rsidR="000D0D05" w:rsidRDefault="000D0D05" w:rsidP="00DB6BF4"/>
    <w:p w14:paraId="6A8BE660" w14:textId="77777777" w:rsidR="00E162AD" w:rsidRDefault="00E162AD" w:rsidP="00E162AD">
      <w:pPr>
        <w:pStyle w:val="af6"/>
      </w:pPr>
      <w:r>
        <w:t>package todo.app.todo;</w:t>
      </w:r>
    </w:p>
    <w:p w14:paraId="1411F008" w14:textId="77777777" w:rsidR="00E162AD" w:rsidRDefault="00E162AD" w:rsidP="00E162AD">
      <w:pPr>
        <w:pStyle w:val="af6"/>
      </w:pPr>
    </w:p>
    <w:p w14:paraId="0F321FC0" w14:textId="77777777" w:rsidR="00E162AD" w:rsidRDefault="00E162AD" w:rsidP="00E162AD">
      <w:pPr>
        <w:pStyle w:val="af6"/>
      </w:pPr>
      <w:r>
        <w:t>import todo.domain.service.todo.TodoEventModel;</w:t>
      </w:r>
    </w:p>
    <w:p w14:paraId="10F8CF1C" w14:textId="77777777" w:rsidR="00E162AD" w:rsidRDefault="00E162AD" w:rsidP="00E162AD">
      <w:pPr>
        <w:pStyle w:val="af6"/>
      </w:pPr>
      <w:r>
        <w:t>import todo.domain.service.todo.TodoEvent;</w:t>
      </w:r>
    </w:p>
    <w:p w14:paraId="342E2E27" w14:textId="77777777" w:rsidR="00E162AD" w:rsidRDefault="00E162AD" w:rsidP="00E162AD">
      <w:pPr>
        <w:pStyle w:val="af6"/>
      </w:pPr>
      <w:r>
        <w:t>import java.io.IOException;</w:t>
      </w:r>
    </w:p>
    <w:p w14:paraId="6AAD64DC" w14:textId="77777777" w:rsidR="00E162AD" w:rsidRDefault="00E162AD" w:rsidP="00E162AD">
      <w:pPr>
        <w:pStyle w:val="af6"/>
      </w:pPr>
      <w:r>
        <w:t>import java.util.Collections;</w:t>
      </w:r>
    </w:p>
    <w:p w14:paraId="19032BD5" w14:textId="77777777" w:rsidR="00E162AD" w:rsidRDefault="00E162AD" w:rsidP="00E162AD">
      <w:pPr>
        <w:pStyle w:val="af6"/>
      </w:pPr>
      <w:r>
        <w:t>import java.util.HashSet;</w:t>
      </w:r>
    </w:p>
    <w:p w14:paraId="29B5510A" w14:textId="77777777" w:rsidR="00E162AD" w:rsidRDefault="00E162AD" w:rsidP="00E162AD">
      <w:pPr>
        <w:pStyle w:val="af6"/>
      </w:pPr>
      <w:r>
        <w:t>import java.util.Set;</w:t>
      </w:r>
    </w:p>
    <w:p w14:paraId="2BF2AB20" w14:textId="77777777" w:rsidR="00E162AD" w:rsidRDefault="00E162AD" w:rsidP="00E162AD">
      <w:pPr>
        <w:pStyle w:val="af6"/>
      </w:pPr>
      <w:r>
        <w:t>import java.util.logging.Level;</w:t>
      </w:r>
    </w:p>
    <w:p w14:paraId="179BB0D6" w14:textId="77777777" w:rsidR="00E162AD" w:rsidRDefault="00E162AD" w:rsidP="00E162AD">
      <w:pPr>
        <w:pStyle w:val="af6"/>
      </w:pPr>
      <w:r>
        <w:t>import java.util.logging.Logger;</w:t>
      </w:r>
    </w:p>
    <w:p w14:paraId="4ADBBCC9" w14:textId="77777777" w:rsidR="00E162AD" w:rsidRDefault="00E162AD" w:rsidP="00E162AD">
      <w:pPr>
        <w:pStyle w:val="af6"/>
      </w:pPr>
      <w:r w:rsidRPr="000E2989">
        <w:rPr>
          <w:highlight w:val="yellow"/>
        </w:rPr>
        <w:t>import javax.enterprise.context.ApplicationScoped;</w:t>
      </w:r>
    </w:p>
    <w:p w14:paraId="6AE649F4" w14:textId="77777777" w:rsidR="00E162AD" w:rsidRDefault="00E162AD" w:rsidP="00E162AD">
      <w:pPr>
        <w:pStyle w:val="af6"/>
      </w:pPr>
      <w:r>
        <w:t>import javax.enterprise.event.Observes;</w:t>
      </w:r>
    </w:p>
    <w:p w14:paraId="1FAFF4CD" w14:textId="77777777" w:rsidR="00E162AD" w:rsidRDefault="00E162AD" w:rsidP="00E162AD">
      <w:pPr>
        <w:pStyle w:val="af6"/>
      </w:pPr>
      <w:r>
        <w:t>import javax.websocket.OnClose;</w:t>
      </w:r>
    </w:p>
    <w:p w14:paraId="3C4F2A53" w14:textId="77777777" w:rsidR="00E162AD" w:rsidRDefault="00E162AD" w:rsidP="00E162AD">
      <w:pPr>
        <w:pStyle w:val="af6"/>
      </w:pPr>
      <w:r>
        <w:t>import javax.websocket.OnError;</w:t>
      </w:r>
    </w:p>
    <w:p w14:paraId="4417816D" w14:textId="77777777" w:rsidR="00E162AD" w:rsidRDefault="00E162AD" w:rsidP="00E162AD">
      <w:pPr>
        <w:pStyle w:val="af6"/>
      </w:pPr>
      <w:r>
        <w:t>import javax.websocket.OnOpen;</w:t>
      </w:r>
    </w:p>
    <w:p w14:paraId="54CD132E" w14:textId="77777777" w:rsidR="00E162AD" w:rsidRDefault="00E162AD" w:rsidP="00E162AD">
      <w:pPr>
        <w:pStyle w:val="af6"/>
      </w:pPr>
      <w:r>
        <w:t>import javax.websocket.Session;</w:t>
      </w:r>
    </w:p>
    <w:p w14:paraId="5A65AAB8" w14:textId="77777777" w:rsidR="00E162AD" w:rsidRDefault="00E162AD" w:rsidP="00E162AD">
      <w:pPr>
        <w:pStyle w:val="af6"/>
      </w:pPr>
      <w:r>
        <w:t>import javax.websocket.server.ServerEndpoint;</w:t>
      </w:r>
    </w:p>
    <w:p w14:paraId="09533AFA" w14:textId="77777777" w:rsidR="00E162AD" w:rsidRDefault="00E162AD" w:rsidP="00E162AD">
      <w:pPr>
        <w:pStyle w:val="af6"/>
      </w:pPr>
    </w:p>
    <w:p w14:paraId="590A2C09" w14:textId="77777777" w:rsidR="00E162AD" w:rsidRDefault="00E162AD" w:rsidP="00E162AD">
      <w:pPr>
        <w:pStyle w:val="af6"/>
      </w:pPr>
      <w:r>
        <w:t>@ServerEndpoint("/todos/monitor")</w:t>
      </w:r>
    </w:p>
    <w:p w14:paraId="76483D58" w14:textId="5CB31AB2" w:rsidR="00E162AD" w:rsidRDefault="00E162AD" w:rsidP="00E162AD">
      <w:pPr>
        <w:pStyle w:val="af6"/>
      </w:pPr>
      <w:r w:rsidRPr="000E2989">
        <w:rPr>
          <w:highlight w:val="yellow"/>
        </w:rPr>
        <w:t>@ApplicationScop</w:t>
      </w:r>
      <w:r w:rsidRPr="0087639D">
        <w:rPr>
          <w:highlight w:val="yellow"/>
        </w:rPr>
        <w:t>ed</w:t>
      </w:r>
      <w:r w:rsidR="0087639D" w:rsidRPr="0087639D">
        <w:rPr>
          <w:highlight w:val="yellow"/>
        </w:rPr>
        <w:t xml:space="preserve"> // (1)</w:t>
      </w:r>
    </w:p>
    <w:p w14:paraId="4C663E45" w14:textId="77777777" w:rsidR="00E162AD" w:rsidRDefault="00E162AD" w:rsidP="00E162AD">
      <w:pPr>
        <w:pStyle w:val="af6"/>
      </w:pPr>
      <w:r>
        <w:t>public class TodoWebSocketEndPoint {</w:t>
      </w:r>
    </w:p>
    <w:p w14:paraId="096FCD16" w14:textId="77777777" w:rsidR="00E162AD" w:rsidRDefault="00E162AD" w:rsidP="00E162AD">
      <w:pPr>
        <w:pStyle w:val="af6"/>
      </w:pPr>
    </w:p>
    <w:p w14:paraId="211B8DAD" w14:textId="77777777" w:rsidR="00E162AD" w:rsidRDefault="00E162AD" w:rsidP="00E162AD">
      <w:pPr>
        <w:pStyle w:val="af6"/>
      </w:pPr>
      <w:r>
        <w:t xml:space="preserve">    private static final Set&lt;Session&gt; sessions = Collections.synchronizedSet(new HashSet&lt;Session&gt;());</w:t>
      </w:r>
    </w:p>
    <w:p w14:paraId="3916E0AB" w14:textId="77777777" w:rsidR="00E162AD" w:rsidRDefault="00E162AD" w:rsidP="00E162AD">
      <w:pPr>
        <w:pStyle w:val="af6"/>
      </w:pPr>
      <w:r>
        <w:t xml:space="preserve">    private static final Logger logger = Logger.getLogger(TodoWebSocketEndPoint.class.getName());</w:t>
      </w:r>
    </w:p>
    <w:p w14:paraId="3DB5CA27" w14:textId="77777777" w:rsidR="00E162AD" w:rsidRDefault="00E162AD" w:rsidP="00E162AD">
      <w:pPr>
        <w:pStyle w:val="af6"/>
      </w:pPr>
    </w:p>
    <w:p w14:paraId="0218FF55" w14:textId="77777777" w:rsidR="00E162AD" w:rsidRDefault="00E162AD" w:rsidP="00E162AD">
      <w:pPr>
        <w:pStyle w:val="af6"/>
      </w:pPr>
      <w:r>
        <w:t xml:space="preserve">    @OnOpen</w:t>
      </w:r>
    </w:p>
    <w:p w14:paraId="14080618" w14:textId="77777777" w:rsidR="00E162AD" w:rsidRDefault="00E162AD" w:rsidP="00E162AD">
      <w:pPr>
        <w:pStyle w:val="af6"/>
      </w:pPr>
      <w:r>
        <w:t xml:space="preserve">    public void onOpen(Session session) {</w:t>
      </w:r>
    </w:p>
    <w:p w14:paraId="12DE92A0" w14:textId="77777777" w:rsidR="00E162AD" w:rsidRDefault="00E162AD" w:rsidP="00E162AD">
      <w:pPr>
        <w:pStyle w:val="af6"/>
      </w:pPr>
      <w:r>
        <w:t xml:space="preserve">        try {</w:t>
      </w:r>
    </w:p>
    <w:p w14:paraId="7FABCEAD" w14:textId="77777777" w:rsidR="00E162AD" w:rsidRDefault="00E162AD" w:rsidP="00E162AD">
      <w:pPr>
        <w:pStyle w:val="af6"/>
      </w:pPr>
      <w:r>
        <w:t xml:space="preserve">            session.getBasicRemote().sendText("opened");</w:t>
      </w:r>
    </w:p>
    <w:p w14:paraId="7D24B8C8" w14:textId="77777777" w:rsidR="00E162AD" w:rsidRDefault="00E162AD" w:rsidP="00E162AD">
      <w:pPr>
        <w:pStyle w:val="af6"/>
      </w:pPr>
      <w:r>
        <w:t xml:space="preserve">            logger.log(Level.INFO, "opened {0}", session);</w:t>
      </w:r>
    </w:p>
    <w:p w14:paraId="04D1CD44" w14:textId="77777777" w:rsidR="00E162AD" w:rsidRDefault="00E162AD" w:rsidP="00E162AD">
      <w:pPr>
        <w:pStyle w:val="af6"/>
      </w:pPr>
      <w:r>
        <w:t xml:space="preserve">            sessions.add(session);</w:t>
      </w:r>
    </w:p>
    <w:p w14:paraId="7FBC5FDF" w14:textId="77777777" w:rsidR="00E162AD" w:rsidRDefault="00E162AD" w:rsidP="00E162AD">
      <w:pPr>
        <w:pStyle w:val="af6"/>
      </w:pPr>
      <w:r>
        <w:t xml:space="preserve">            logger.log(Level.INFO, "{0} sessions", sessions.size());</w:t>
      </w:r>
    </w:p>
    <w:p w14:paraId="78B6FAB9" w14:textId="77777777" w:rsidR="00E162AD" w:rsidRDefault="00E162AD" w:rsidP="00E162AD">
      <w:pPr>
        <w:pStyle w:val="af6"/>
      </w:pPr>
      <w:r>
        <w:t xml:space="preserve">        } catch (IOException ex) {</w:t>
      </w:r>
    </w:p>
    <w:p w14:paraId="1EBD9035" w14:textId="77777777" w:rsidR="00E162AD" w:rsidRDefault="00E162AD" w:rsidP="00E162AD">
      <w:pPr>
        <w:pStyle w:val="af6"/>
      </w:pPr>
      <w:r>
        <w:t xml:space="preserve">            logger.log(Level.SEVERE, null, ex);</w:t>
      </w:r>
    </w:p>
    <w:p w14:paraId="6952049D" w14:textId="77777777" w:rsidR="00E162AD" w:rsidRDefault="00E162AD" w:rsidP="00E162AD">
      <w:pPr>
        <w:pStyle w:val="af6"/>
      </w:pPr>
      <w:r>
        <w:t xml:space="preserve">        }</w:t>
      </w:r>
    </w:p>
    <w:p w14:paraId="0A87E031" w14:textId="77777777" w:rsidR="00E162AD" w:rsidRDefault="00E162AD" w:rsidP="00E162AD">
      <w:pPr>
        <w:pStyle w:val="af6"/>
      </w:pPr>
      <w:r>
        <w:t xml:space="preserve">    }</w:t>
      </w:r>
    </w:p>
    <w:p w14:paraId="19B07385" w14:textId="77777777" w:rsidR="00E162AD" w:rsidRDefault="00E162AD" w:rsidP="00E162AD">
      <w:pPr>
        <w:pStyle w:val="af6"/>
      </w:pPr>
    </w:p>
    <w:p w14:paraId="214C863E" w14:textId="77777777" w:rsidR="00E162AD" w:rsidRDefault="00E162AD" w:rsidP="00E162AD">
      <w:pPr>
        <w:pStyle w:val="af6"/>
      </w:pPr>
      <w:r>
        <w:t xml:space="preserve">    @OnClose</w:t>
      </w:r>
    </w:p>
    <w:p w14:paraId="0FC6B299" w14:textId="77777777" w:rsidR="00E162AD" w:rsidRDefault="00E162AD" w:rsidP="00E162AD">
      <w:pPr>
        <w:pStyle w:val="af6"/>
      </w:pPr>
      <w:r>
        <w:t xml:space="preserve">    public void onClose(final Session session) {</w:t>
      </w:r>
    </w:p>
    <w:p w14:paraId="54BE424A" w14:textId="77777777" w:rsidR="00E162AD" w:rsidRDefault="00E162AD" w:rsidP="00E162AD">
      <w:pPr>
        <w:pStyle w:val="af6"/>
      </w:pPr>
      <w:r>
        <w:t xml:space="preserve">        logger.log(Level.INFO, "closed {0}", session);</w:t>
      </w:r>
    </w:p>
    <w:p w14:paraId="2201FF41" w14:textId="77777777" w:rsidR="00E162AD" w:rsidRDefault="00E162AD" w:rsidP="00E162AD">
      <w:pPr>
        <w:pStyle w:val="af6"/>
      </w:pPr>
      <w:r>
        <w:t xml:space="preserve">        sessions.remove(session);</w:t>
      </w:r>
    </w:p>
    <w:p w14:paraId="41AA2972" w14:textId="77777777" w:rsidR="00E162AD" w:rsidRDefault="00E162AD" w:rsidP="00E162AD">
      <w:pPr>
        <w:pStyle w:val="af6"/>
      </w:pPr>
      <w:r>
        <w:t xml:space="preserve">        logger.log(Level.INFO, "{0} sessions", sessions.size());</w:t>
      </w:r>
    </w:p>
    <w:p w14:paraId="3804C32C" w14:textId="77777777" w:rsidR="00E162AD" w:rsidRDefault="00E162AD" w:rsidP="00E162AD">
      <w:pPr>
        <w:pStyle w:val="af6"/>
      </w:pPr>
      <w:r>
        <w:t xml:space="preserve">    }</w:t>
      </w:r>
    </w:p>
    <w:p w14:paraId="29C030C6" w14:textId="77777777" w:rsidR="00E162AD" w:rsidRDefault="00E162AD" w:rsidP="00E162AD">
      <w:pPr>
        <w:pStyle w:val="af6"/>
      </w:pPr>
    </w:p>
    <w:p w14:paraId="4D1BE1D6" w14:textId="77777777" w:rsidR="00E162AD" w:rsidRDefault="00E162AD" w:rsidP="00E162AD">
      <w:pPr>
        <w:pStyle w:val="af6"/>
      </w:pPr>
      <w:r>
        <w:t xml:space="preserve">    @OnError</w:t>
      </w:r>
    </w:p>
    <w:p w14:paraId="41B3BAA4" w14:textId="77777777" w:rsidR="00E162AD" w:rsidRDefault="00E162AD" w:rsidP="00E162AD">
      <w:pPr>
        <w:pStyle w:val="af6"/>
      </w:pPr>
      <w:r>
        <w:t xml:space="preserve">    public void onError(Throwable e) {</w:t>
      </w:r>
    </w:p>
    <w:p w14:paraId="270BEEA3" w14:textId="77777777" w:rsidR="00E162AD" w:rsidRDefault="00E162AD" w:rsidP="00E162AD">
      <w:pPr>
        <w:pStyle w:val="af6"/>
      </w:pPr>
      <w:r>
        <w:t xml:space="preserve">        logger.log(Level.SEVERE, "Unexcepted Exception happened!", e);</w:t>
      </w:r>
    </w:p>
    <w:p w14:paraId="0FCE9A84" w14:textId="77777777" w:rsidR="00E162AD" w:rsidRDefault="00E162AD" w:rsidP="00E162AD">
      <w:pPr>
        <w:pStyle w:val="af6"/>
      </w:pPr>
      <w:r>
        <w:t xml:space="preserve">    }</w:t>
      </w:r>
    </w:p>
    <w:p w14:paraId="040A6F62" w14:textId="77777777" w:rsidR="00E162AD" w:rsidRDefault="00E162AD" w:rsidP="00E162AD">
      <w:pPr>
        <w:pStyle w:val="af6"/>
      </w:pPr>
    </w:p>
    <w:p w14:paraId="1F5FA346" w14:textId="5E140E15" w:rsidR="00E162AD" w:rsidRPr="00B57220" w:rsidRDefault="00E162AD" w:rsidP="00E162AD">
      <w:pPr>
        <w:pStyle w:val="af6"/>
        <w:rPr>
          <w:highlight w:val="yellow"/>
        </w:rPr>
      </w:pPr>
      <w:r>
        <w:t xml:space="preserve">    </w:t>
      </w:r>
      <w:r w:rsidRPr="00B57220">
        <w:rPr>
          <w:highlight w:val="yellow"/>
        </w:rPr>
        <w:t>public void onMessage(@Observes @TodoEvent TodoEventModel todoEventModel) {</w:t>
      </w:r>
      <w:r w:rsidR="0087639D">
        <w:rPr>
          <w:highlight w:val="yellow"/>
        </w:rPr>
        <w:t xml:space="preserve"> // (2)</w:t>
      </w:r>
    </w:p>
    <w:p w14:paraId="33076F66" w14:textId="77777777" w:rsidR="00E162AD" w:rsidRPr="00B57220" w:rsidRDefault="00E162AD" w:rsidP="00E162AD">
      <w:pPr>
        <w:pStyle w:val="af6"/>
        <w:rPr>
          <w:highlight w:val="yellow"/>
        </w:rPr>
      </w:pPr>
      <w:r w:rsidRPr="00B57220">
        <w:rPr>
          <w:highlight w:val="yellow"/>
        </w:rPr>
        <w:t xml:space="preserve">        for (Session s : sessions) {</w:t>
      </w:r>
    </w:p>
    <w:p w14:paraId="3F497405" w14:textId="77777777" w:rsidR="00E162AD" w:rsidRPr="00B57220" w:rsidRDefault="00E162AD" w:rsidP="00E162AD">
      <w:pPr>
        <w:pStyle w:val="af6"/>
        <w:rPr>
          <w:highlight w:val="yellow"/>
        </w:rPr>
      </w:pPr>
      <w:r w:rsidRPr="00B57220">
        <w:rPr>
          <w:highlight w:val="yellow"/>
        </w:rPr>
        <w:t xml:space="preserve">            try {</w:t>
      </w:r>
    </w:p>
    <w:p w14:paraId="7FF4C718" w14:textId="5EA26B54" w:rsidR="00E162AD" w:rsidRPr="00B57220" w:rsidRDefault="00E162AD" w:rsidP="00E162AD">
      <w:pPr>
        <w:pStyle w:val="af6"/>
        <w:rPr>
          <w:highlight w:val="yellow"/>
        </w:rPr>
      </w:pPr>
      <w:r w:rsidRPr="00B57220">
        <w:rPr>
          <w:highlight w:val="yellow"/>
        </w:rPr>
        <w:t xml:space="preserve">                s.getBasicRemote().sendText(todoEventModel.toString());</w:t>
      </w:r>
      <w:r w:rsidR="0087639D">
        <w:rPr>
          <w:highlight w:val="yellow"/>
        </w:rPr>
        <w:t xml:space="preserve"> // (3)</w:t>
      </w:r>
    </w:p>
    <w:p w14:paraId="6C86D768" w14:textId="77777777" w:rsidR="00E162AD" w:rsidRPr="00B57220" w:rsidRDefault="00E162AD" w:rsidP="00E162AD">
      <w:pPr>
        <w:pStyle w:val="af6"/>
        <w:rPr>
          <w:highlight w:val="yellow"/>
        </w:rPr>
      </w:pPr>
      <w:r w:rsidRPr="00B57220">
        <w:rPr>
          <w:highlight w:val="yellow"/>
        </w:rPr>
        <w:t xml:space="preserve">            } catch (IOException ex) {</w:t>
      </w:r>
    </w:p>
    <w:p w14:paraId="0C029C02" w14:textId="77777777" w:rsidR="00E162AD" w:rsidRPr="00B57220" w:rsidRDefault="00E162AD" w:rsidP="00E162AD">
      <w:pPr>
        <w:pStyle w:val="af6"/>
        <w:rPr>
          <w:highlight w:val="yellow"/>
        </w:rPr>
      </w:pPr>
      <w:r w:rsidRPr="00B57220">
        <w:rPr>
          <w:highlight w:val="yellow"/>
        </w:rPr>
        <w:t xml:space="preserve">                logger.log(Level.SEVERE, null, ex);</w:t>
      </w:r>
    </w:p>
    <w:p w14:paraId="5B27A981" w14:textId="77777777" w:rsidR="00E162AD" w:rsidRPr="00B57220" w:rsidRDefault="00E162AD" w:rsidP="00E162AD">
      <w:pPr>
        <w:pStyle w:val="af6"/>
        <w:rPr>
          <w:highlight w:val="yellow"/>
        </w:rPr>
      </w:pPr>
      <w:r w:rsidRPr="00B57220">
        <w:rPr>
          <w:highlight w:val="yellow"/>
        </w:rPr>
        <w:t xml:space="preserve">            }</w:t>
      </w:r>
    </w:p>
    <w:p w14:paraId="1B9E9D39" w14:textId="77777777" w:rsidR="00E162AD" w:rsidRPr="00B57220" w:rsidRDefault="00E162AD" w:rsidP="00E162AD">
      <w:pPr>
        <w:pStyle w:val="af6"/>
        <w:rPr>
          <w:highlight w:val="yellow"/>
        </w:rPr>
      </w:pPr>
      <w:r w:rsidRPr="00B57220">
        <w:rPr>
          <w:highlight w:val="yellow"/>
        </w:rPr>
        <w:t xml:space="preserve">        }</w:t>
      </w:r>
    </w:p>
    <w:p w14:paraId="2F0241A4" w14:textId="77777777" w:rsidR="00E162AD" w:rsidRDefault="00E162AD" w:rsidP="00E162AD">
      <w:pPr>
        <w:pStyle w:val="af6"/>
      </w:pPr>
      <w:r w:rsidRPr="00B57220">
        <w:rPr>
          <w:highlight w:val="yellow"/>
        </w:rPr>
        <w:t xml:space="preserve">    }</w:t>
      </w:r>
    </w:p>
    <w:p w14:paraId="55D9BB12" w14:textId="049CF152" w:rsidR="00E162AD" w:rsidRDefault="00E162AD" w:rsidP="00E162AD">
      <w:pPr>
        <w:pStyle w:val="af6"/>
      </w:pPr>
      <w:r>
        <w:t>}</w:t>
      </w:r>
    </w:p>
    <w:p w14:paraId="0DB881E4" w14:textId="77777777" w:rsidR="00E162AD" w:rsidRDefault="00E162AD" w:rsidP="00DB6BF4"/>
    <w:tbl>
      <w:tblPr>
        <w:tblStyle w:val="a5"/>
        <w:tblW w:w="0" w:type="auto"/>
        <w:tblLook w:val="04A0" w:firstRow="1" w:lastRow="0" w:firstColumn="1" w:lastColumn="0" w:noHBand="0" w:noVBand="1"/>
      </w:tblPr>
      <w:tblGrid>
        <w:gridCol w:w="675"/>
        <w:gridCol w:w="6326"/>
      </w:tblGrid>
      <w:tr w:rsidR="00144009" w14:paraId="15DAA043" w14:textId="77777777" w:rsidTr="0044514C">
        <w:tc>
          <w:tcPr>
            <w:tcW w:w="675" w:type="dxa"/>
          </w:tcPr>
          <w:p w14:paraId="53BF0C16" w14:textId="77777777" w:rsidR="00144009" w:rsidRDefault="00144009" w:rsidP="0044514C">
            <w:r>
              <w:rPr>
                <w:rFonts w:hint="eastAsia"/>
              </w:rPr>
              <w:t>項番</w:t>
            </w:r>
          </w:p>
        </w:tc>
        <w:tc>
          <w:tcPr>
            <w:tcW w:w="6326" w:type="dxa"/>
          </w:tcPr>
          <w:p w14:paraId="633F7E3C" w14:textId="77777777" w:rsidR="00144009" w:rsidRDefault="00144009" w:rsidP="0044514C">
            <w:r>
              <w:rPr>
                <w:rFonts w:hint="eastAsia"/>
              </w:rPr>
              <w:t>説明</w:t>
            </w:r>
          </w:p>
        </w:tc>
      </w:tr>
      <w:tr w:rsidR="00144009" w14:paraId="13619EE2" w14:textId="77777777" w:rsidTr="0044514C">
        <w:tc>
          <w:tcPr>
            <w:tcW w:w="675" w:type="dxa"/>
          </w:tcPr>
          <w:p w14:paraId="7F42E35B" w14:textId="77777777" w:rsidR="00144009" w:rsidRDefault="00144009" w:rsidP="0044514C">
            <w:r>
              <w:t>(1)</w:t>
            </w:r>
          </w:p>
        </w:tc>
        <w:tc>
          <w:tcPr>
            <w:tcW w:w="6326" w:type="dxa"/>
          </w:tcPr>
          <w:p w14:paraId="44192307" w14:textId="29D97201" w:rsidR="00144009" w:rsidRDefault="006D6059" w:rsidP="0044514C">
            <w:r>
              <w:rPr>
                <w:rFonts w:hint="eastAsia"/>
              </w:rPr>
              <w:t>スコープを</w:t>
            </w:r>
            <w:r>
              <w:t>ApplicationScope</w:t>
            </w:r>
            <w:r>
              <w:rPr>
                <w:rFonts w:hint="eastAsia"/>
              </w:rPr>
              <w:t>にする。</w:t>
            </w:r>
          </w:p>
        </w:tc>
      </w:tr>
      <w:tr w:rsidR="00144009" w14:paraId="0BC62293" w14:textId="77777777" w:rsidTr="0044514C">
        <w:tc>
          <w:tcPr>
            <w:tcW w:w="675" w:type="dxa"/>
          </w:tcPr>
          <w:p w14:paraId="231907B0" w14:textId="77777777" w:rsidR="00144009" w:rsidRDefault="00144009" w:rsidP="0044514C">
            <w:r>
              <w:t>(2)</w:t>
            </w:r>
          </w:p>
        </w:tc>
        <w:tc>
          <w:tcPr>
            <w:tcW w:w="6326" w:type="dxa"/>
          </w:tcPr>
          <w:p w14:paraId="1248BEA3" w14:textId="075ED189" w:rsidR="00144009" w:rsidRDefault="00501A03" w:rsidP="0044514C">
            <w:r>
              <w:t>Event</w:t>
            </w:r>
            <w:r>
              <w:rPr>
                <w:rFonts w:hint="eastAsia"/>
              </w:rPr>
              <w:t>を購読するために</w:t>
            </w:r>
            <w:r>
              <w:t>@Observes</w:t>
            </w:r>
            <w:r>
              <w:rPr>
                <w:rFonts w:hint="eastAsia"/>
              </w:rPr>
              <w:t>アノテーションを指定する。イベントを特定するために</w:t>
            </w:r>
            <w:r>
              <w:t>@TodoEvent</w:t>
            </w:r>
            <w:r>
              <w:rPr>
                <w:rFonts w:hint="eastAsia"/>
              </w:rPr>
              <w:t>アノテーションを指定する。</w:t>
            </w:r>
            <w:r w:rsidR="00E425A5">
              <w:rPr>
                <w:rFonts w:hint="eastAsia"/>
              </w:rPr>
              <w:t>イベントが発火されたタイミングでこのメソッドが実行され、</w:t>
            </w:r>
            <w:r w:rsidR="00413069">
              <w:t>fire</w:t>
            </w:r>
            <w:r w:rsidR="00413069">
              <w:rPr>
                <w:rFonts w:hint="eastAsia"/>
              </w:rPr>
              <w:t>に渡された</w:t>
            </w:r>
            <w:r w:rsidR="00E425A5">
              <w:t>TodoEventModel</w:t>
            </w:r>
            <w:r w:rsidR="00E425A5">
              <w:rPr>
                <w:rFonts w:hint="eastAsia"/>
              </w:rPr>
              <w:t>オブジェクトが引数に渡る。</w:t>
            </w:r>
          </w:p>
        </w:tc>
      </w:tr>
      <w:tr w:rsidR="00144009" w14:paraId="59C409E7" w14:textId="77777777" w:rsidTr="0044514C">
        <w:tc>
          <w:tcPr>
            <w:tcW w:w="675" w:type="dxa"/>
          </w:tcPr>
          <w:p w14:paraId="4B290D16" w14:textId="77777777" w:rsidR="00144009" w:rsidRDefault="00144009" w:rsidP="0044514C">
            <w:r>
              <w:t>(3)</w:t>
            </w:r>
          </w:p>
        </w:tc>
        <w:tc>
          <w:tcPr>
            <w:tcW w:w="6326" w:type="dxa"/>
          </w:tcPr>
          <w:p w14:paraId="0954310B" w14:textId="77777777" w:rsidR="00144009" w:rsidRDefault="00792731" w:rsidP="0044514C">
            <w:r>
              <w:rPr>
                <w:rFonts w:hint="eastAsia"/>
              </w:rPr>
              <w:t>全てのクライアントにイベントメッセージを</w:t>
            </w:r>
            <w:r w:rsidR="00702224">
              <w:rPr>
                <w:rFonts w:hint="eastAsia"/>
              </w:rPr>
              <w:t>同期的に</w:t>
            </w:r>
            <w:r>
              <w:rPr>
                <w:rFonts w:hint="eastAsia"/>
              </w:rPr>
              <w:t>送信する。</w:t>
            </w:r>
          </w:p>
          <w:p w14:paraId="00E7DADD" w14:textId="795574E6" w:rsidR="00702224" w:rsidRDefault="00702224" w:rsidP="0044514C">
            <w:r>
              <w:rPr>
                <w:rFonts w:hint="eastAsia"/>
              </w:rPr>
              <w:t>非同期で送信する場合は</w:t>
            </w:r>
            <w:r>
              <w:t>getBasicRemote()</w:t>
            </w:r>
            <w:r>
              <w:rPr>
                <w:rFonts w:hint="eastAsia"/>
              </w:rPr>
              <w:t>メソッドの代わりに</w:t>
            </w:r>
            <w:r>
              <w:t>getAsyncRemote()</w:t>
            </w:r>
            <w:r>
              <w:rPr>
                <w:rFonts w:hint="eastAsia"/>
              </w:rPr>
              <w:t>を使用する。</w:t>
            </w:r>
          </w:p>
        </w:tc>
      </w:tr>
    </w:tbl>
    <w:p w14:paraId="19C32764" w14:textId="3EF852E0" w:rsidR="004B193B" w:rsidRDefault="00FA6162" w:rsidP="00FA6162">
      <w:pPr>
        <w:pStyle w:val="ae"/>
      </w:pPr>
      <w:r>
        <w:t xml:space="preserve">Memo: </w:t>
      </w:r>
      <w:r>
        <w:rPr>
          <w:rFonts w:hint="eastAsia"/>
        </w:rPr>
        <w:t>本クラスはクライアント同期処理や例外処理が不十分である</w:t>
      </w:r>
      <w:r w:rsidR="008744D1">
        <w:rPr>
          <w:rFonts w:hint="eastAsia"/>
        </w:rPr>
        <w:t>点に注意すること</w:t>
      </w:r>
      <w:r>
        <w:rPr>
          <w:rFonts w:hint="eastAsia"/>
        </w:rPr>
        <w:t>。</w:t>
      </w:r>
    </w:p>
    <w:p w14:paraId="0F47E23E" w14:textId="77777777" w:rsidR="00144009" w:rsidRDefault="00144009" w:rsidP="00DB6BF4"/>
    <w:p w14:paraId="6ECAEA50" w14:textId="7CDFCBCC" w:rsidR="004B193B" w:rsidRDefault="004B193B" w:rsidP="00DB6BF4">
      <w:r>
        <w:rPr>
          <w:rFonts w:hint="eastAsia"/>
        </w:rPr>
        <w:t>モニタ</w:t>
      </w:r>
      <w:r w:rsidR="009A561D">
        <w:rPr>
          <w:rFonts w:hint="eastAsia"/>
        </w:rPr>
        <w:t>画面で</w:t>
      </w:r>
      <w:r w:rsidR="009A561D">
        <w:t>WebSocket</w:t>
      </w:r>
      <w:r w:rsidR="009A561D">
        <w:rPr>
          <w:rFonts w:hint="eastAsia"/>
        </w:rPr>
        <w:t>を</w:t>
      </w:r>
      <w:r w:rsidR="009A561D">
        <w:t>Open</w:t>
      </w:r>
      <w:r w:rsidR="009A561D">
        <w:rPr>
          <w:rFonts w:hint="eastAsia"/>
        </w:rPr>
        <w:t>した後、</w:t>
      </w:r>
      <w:r>
        <w:t>JSF</w:t>
      </w:r>
      <w:r>
        <w:rPr>
          <w:rFonts w:hint="eastAsia"/>
        </w:rPr>
        <w:t>や</w:t>
      </w:r>
      <w:r>
        <w:t>JAX-RS</w:t>
      </w:r>
      <w:r>
        <w:rPr>
          <w:rFonts w:hint="eastAsia"/>
        </w:rPr>
        <w:t>経由で</w:t>
      </w:r>
      <w:r>
        <w:t>Todo</w:t>
      </w:r>
      <w:r>
        <w:rPr>
          <w:rFonts w:hint="eastAsia"/>
        </w:rPr>
        <w:t>の作成、完了、削除を行うとブラウザをリロードすることなく、以下のように</w:t>
      </w:r>
      <w:r w:rsidR="000A77C4">
        <w:rPr>
          <w:rFonts w:hint="eastAsia"/>
        </w:rPr>
        <w:t>モニタログが出力される。</w:t>
      </w:r>
    </w:p>
    <w:p w14:paraId="34244DE8" w14:textId="77777777" w:rsidR="004B193B" w:rsidRDefault="004B193B" w:rsidP="00DB6BF4"/>
    <w:p w14:paraId="21735A9C" w14:textId="2C458E07" w:rsidR="00997DC8" w:rsidRDefault="00997DC8" w:rsidP="00DB6BF4">
      <w:r>
        <w:rPr>
          <w:noProof/>
        </w:rPr>
        <w:drawing>
          <wp:inline distT="0" distB="0" distL="0" distR="0" wp14:anchorId="1C81EC72" wp14:editId="4C91550E">
            <wp:extent cx="4319905" cy="2635768"/>
            <wp:effectExtent l="0" t="0" r="0" b="6350"/>
            <wp:docPr id="4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9905" cy="2635768"/>
                    </a:xfrm>
                    <a:prstGeom prst="rect">
                      <a:avLst/>
                    </a:prstGeom>
                    <a:noFill/>
                    <a:ln>
                      <a:noFill/>
                    </a:ln>
                  </pic:spPr>
                </pic:pic>
              </a:graphicData>
            </a:graphic>
          </wp:inline>
        </w:drawing>
      </w:r>
    </w:p>
    <w:p w14:paraId="38C26C8B" w14:textId="77777777" w:rsidR="00997DC8" w:rsidRDefault="00997DC8" w:rsidP="00DB6BF4"/>
    <w:p w14:paraId="15CAD5A8" w14:textId="77777777" w:rsidR="00997DC8" w:rsidRDefault="00997DC8" w:rsidP="00DB6BF4"/>
    <w:p w14:paraId="0CE10C76" w14:textId="37406158" w:rsidR="00510EDE" w:rsidRDefault="00306E85" w:rsidP="00306E85">
      <w:pPr>
        <w:pStyle w:val="1"/>
      </w:pPr>
      <w:bookmarkStart w:id="953" w:name="_Toc238348489"/>
      <w:r>
        <w:rPr>
          <w:rFonts w:hint="eastAsia"/>
        </w:rPr>
        <w:t>おわりに</w:t>
      </w:r>
      <w:bookmarkEnd w:id="953"/>
    </w:p>
    <w:p w14:paraId="3BE33E1E" w14:textId="77777777" w:rsidR="00306E85" w:rsidRDefault="00306E85" w:rsidP="00306E85"/>
    <w:p w14:paraId="60F718D2" w14:textId="04E9277A" w:rsidR="00306E85" w:rsidRDefault="00306E85" w:rsidP="00306E85">
      <w:r>
        <w:rPr>
          <w:rFonts w:hint="eastAsia"/>
        </w:rPr>
        <w:t>本チュートリアルでは以下の内容を学習した。</w:t>
      </w:r>
    </w:p>
    <w:p w14:paraId="4881414E" w14:textId="2954DE5C" w:rsidR="00DB2DF8" w:rsidRDefault="00DB2DF8" w:rsidP="00306E85">
      <w:pPr>
        <w:pStyle w:val="afe"/>
        <w:numPr>
          <w:ilvl w:val="0"/>
          <w:numId w:val="24"/>
        </w:numPr>
        <w:ind w:leftChars="0"/>
      </w:pPr>
      <w:r>
        <w:t>NetBeans</w:t>
      </w:r>
      <w:r>
        <w:rPr>
          <w:rFonts w:hint="eastAsia"/>
        </w:rPr>
        <w:t>の基本操作</w:t>
      </w:r>
    </w:p>
    <w:p w14:paraId="7F9C1350" w14:textId="20990D6C" w:rsidR="00306E85" w:rsidRDefault="00306E85" w:rsidP="00306E85">
      <w:pPr>
        <w:pStyle w:val="afe"/>
        <w:numPr>
          <w:ilvl w:val="0"/>
          <w:numId w:val="24"/>
        </w:numPr>
        <w:ind w:leftChars="0"/>
      </w:pPr>
      <w:r>
        <w:t>NetBeans</w:t>
      </w:r>
      <w:r>
        <w:rPr>
          <w:rFonts w:hint="eastAsia"/>
        </w:rPr>
        <w:t>で</w:t>
      </w:r>
      <w:r>
        <w:t>JPA</w:t>
      </w:r>
      <w:r>
        <w:rPr>
          <w:rFonts w:hint="eastAsia"/>
        </w:rPr>
        <w:t>のエンティティ生成方法</w:t>
      </w:r>
    </w:p>
    <w:p w14:paraId="5E05D3BE" w14:textId="459B166C" w:rsidR="00306E85" w:rsidRDefault="00306E85" w:rsidP="00306E85">
      <w:pPr>
        <w:pStyle w:val="afe"/>
        <w:numPr>
          <w:ilvl w:val="0"/>
          <w:numId w:val="24"/>
        </w:numPr>
        <w:ind w:leftChars="0"/>
      </w:pPr>
      <w:r>
        <w:t>EJB</w:t>
      </w:r>
      <w:r>
        <w:rPr>
          <w:rFonts w:hint="eastAsia"/>
        </w:rPr>
        <w:t>による業務処理</w:t>
      </w:r>
      <w:r w:rsidR="004C1204">
        <w:rPr>
          <w:rFonts w:hint="eastAsia"/>
        </w:rPr>
        <w:t>実装方法</w:t>
      </w:r>
      <w:r>
        <w:rPr>
          <w:rFonts w:hint="eastAsia"/>
        </w:rPr>
        <w:t>および</w:t>
      </w:r>
      <w:r>
        <w:t>EntityManager</w:t>
      </w:r>
      <w:r>
        <w:rPr>
          <w:rFonts w:hint="eastAsia"/>
        </w:rPr>
        <w:t>の使用方法</w:t>
      </w:r>
    </w:p>
    <w:p w14:paraId="219DEA67" w14:textId="68DED673" w:rsidR="00306E85" w:rsidRDefault="00306E85" w:rsidP="00306E85">
      <w:pPr>
        <w:pStyle w:val="afe"/>
        <w:numPr>
          <w:ilvl w:val="0"/>
          <w:numId w:val="24"/>
        </w:numPr>
        <w:ind w:leftChars="0"/>
      </w:pPr>
      <w:r>
        <w:t>JSF</w:t>
      </w:r>
      <w:r>
        <w:rPr>
          <w:rFonts w:hint="eastAsia"/>
        </w:rPr>
        <w:t>による</w:t>
      </w:r>
      <w:r>
        <w:t>web</w:t>
      </w:r>
      <w:r>
        <w:rPr>
          <w:rFonts w:hint="eastAsia"/>
        </w:rPr>
        <w:t>ページの作成方法</w:t>
      </w:r>
    </w:p>
    <w:p w14:paraId="33D5E3FC" w14:textId="092C8380" w:rsidR="00306E85" w:rsidRDefault="00306E85" w:rsidP="00306E85">
      <w:pPr>
        <w:pStyle w:val="afe"/>
        <w:numPr>
          <w:ilvl w:val="0"/>
          <w:numId w:val="24"/>
        </w:numPr>
        <w:ind w:leftChars="0"/>
      </w:pPr>
      <w:r>
        <w:t>JAX-RS</w:t>
      </w:r>
      <w:r>
        <w:rPr>
          <w:rFonts w:hint="eastAsia"/>
        </w:rPr>
        <w:t>による</w:t>
      </w:r>
      <w:r>
        <w:t>REST-API</w:t>
      </w:r>
      <w:r>
        <w:rPr>
          <w:rFonts w:hint="eastAsia"/>
        </w:rPr>
        <w:t>実装方法</w:t>
      </w:r>
    </w:p>
    <w:p w14:paraId="2B6C304F" w14:textId="6E2EF727" w:rsidR="00306E85" w:rsidRDefault="00306E85" w:rsidP="00306E85">
      <w:pPr>
        <w:pStyle w:val="afe"/>
        <w:numPr>
          <w:ilvl w:val="0"/>
          <w:numId w:val="24"/>
        </w:numPr>
        <w:ind w:leftChars="0"/>
      </w:pPr>
      <w:r>
        <w:t>WebSocket</w:t>
      </w:r>
      <w:r>
        <w:rPr>
          <w:rFonts w:hint="eastAsia"/>
        </w:rPr>
        <w:t>エンドポイントの作成方法</w:t>
      </w:r>
    </w:p>
    <w:p w14:paraId="5618A1DF" w14:textId="6092F82F" w:rsidR="00306E85" w:rsidRDefault="00306E85" w:rsidP="00306E85">
      <w:pPr>
        <w:pStyle w:val="afe"/>
        <w:numPr>
          <w:ilvl w:val="0"/>
          <w:numId w:val="24"/>
        </w:numPr>
        <w:ind w:leftChars="0"/>
      </w:pPr>
      <w:r>
        <w:t>CDI</w:t>
      </w:r>
      <w:r>
        <w:rPr>
          <w:rFonts w:hint="eastAsia"/>
        </w:rPr>
        <w:t>によるインジェクションおよびイベント操作</w:t>
      </w:r>
    </w:p>
    <w:p w14:paraId="5ABF4FD6" w14:textId="77777777" w:rsidR="0048339D" w:rsidRDefault="0048339D" w:rsidP="0048339D"/>
    <w:p w14:paraId="38998FC3" w14:textId="05CAC6AF" w:rsidR="00FF0FBB" w:rsidRDefault="00FF0FBB" w:rsidP="0048339D">
      <w:r>
        <w:rPr>
          <w:rFonts w:hint="eastAsia"/>
        </w:rPr>
        <w:t>最終的なソースコードは以下で管理されている。</w:t>
      </w:r>
    </w:p>
    <w:p w14:paraId="4F34D01C" w14:textId="6CAC41B1" w:rsidR="00FF0FBB" w:rsidRDefault="00BA4E9D" w:rsidP="0048339D">
      <w:hyperlink r:id="rId141" w:history="1">
        <w:r w:rsidR="00FA7B7B" w:rsidRPr="00FE40FB">
          <w:rPr>
            <w:rStyle w:val="a6"/>
          </w:rPr>
          <w:t>https://github.com/making/javaee7-first-tutorial</w:t>
        </w:r>
      </w:hyperlink>
    </w:p>
    <w:p w14:paraId="762D03BA" w14:textId="77777777" w:rsidR="00FF0FBB" w:rsidRDefault="00FF0FBB" w:rsidP="0048339D"/>
    <w:p w14:paraId="521B36C1" w14:textId="212D95CB" w:rsidR="0088705E" w:rsidRDefault="0088705E" w:rsidP="0048339D">
      <w:r>
        <w:rPr>
          <w:rFonts w:hint="eastAsia"/>
        </w:rPr>
        <w:t>次は公式チュートリアルを</w:t>
      </w:r>
      <w:r w:rsidR="00E85EBE">
        <w:rPr>
          <w:rFonts w:hint="eastAsia"/>
        </w:rPr>
        <w:t>進むと良い。</w:t>
      </w:r>
    </w:p>
    <w:p w14:paraId="63563F6F" w14:textId="17FC59D4" w:rsidR="00053161" w:rsidRDefault="00BA4E9D" w:rsidP="0048339D">
      <w:hyperlink r:id="rId142" w:history="1">
        <w:r w:rsidR="00053161" w:rsidRPr="00FE40FB">
          <w:rPr>
            <w:rStyle w:val="a6"/>
          </w:rPr>
          <w:t>http://docs.oracle.com/javaee/7/tutorial/doc/home.htm</w:t>
        </w:r>
      </w:hyperlink>
    </w:p>
    <w:p w14:paraId="745399AC" w14:textId="77777777" w:rsidR="00306E85" w:rsidRPr="00306E85" w:rsidRDefault="00306E85" w:rsidP="00306E85"/>
    <w:sectPr w:rsidR="00306E85" w:rsidRPr="00306E85" w:rsidSect="004A40D5">
      <w:footerReference w:type="even" r:id="rId143"/>
      <w:footerReference w:type="default" r:id="rId144"/>
      <w:pgSz w:w="8420" w:h="11900" w:orient="landscape" w:code="9"/>
      <w:pgMar w:top="1021" w:right="822" w:bottom="1021" w:left="794" w:header="720" w:footer="992" w:gutter="0"/>
      <w:cols w:space="425"/>
      <w:titlePg/>
      <w:docGrid w:type="linesAndChars" w:linePitch="308" w:charSpace="4114"/>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74" w:author="寺田 佳央" w:date="2013-08-21T15:24:00Z" w:initials="寺田">
    <w:p w14:paraId="7B06C69B" w14:textId="3536D605" w:rsidR="00721F77" w:rsidRDefault="00721F77">
      <w:pPr>
        <w:pStyle w:val="aff0"/>
      </w:pPr>
      <w:r>
        <w:rPr>
          <w:rStyle w:val="aff"/>
        </w:rPr>
        <w:annotationRef/>
      </w:r>
      <w:r>
        <w:rPr>
          <w:rFonts w:hint="eastAsia"/>
        </w:rPr>
        <w:t>まきさん、ここの見栄えもうすこし良くしていただけないでしょうか？</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8633C8" w14:textId="77777777" w:rsidR="00721F77" w:rsidRDefault="00721F77">
      <w:r>
        <w:separator/>
      </w:r>
    </w:p>
  </w:endnote>
  <w:endnote w:type="continuationSeparator" w:id="0">
    <w:p w14:paraId="357ABED9" w14:textId="77777777" w:rsidR="00721F77" w:rsidRDefault="00721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HGPｺﾞｼｯｸM">
    <w:altName w:val="ＭＳ ゴシック"/>
    <w:charset w:val="80"/>
    <w:family w:val="modern"/>
    <w:pitch w:val="variable"/>
    <w:sig w:usb0="80000281" w:usb1="28C76CF8" w:usb2="00000010" w:usb3="00000000" w:csb0="00020000" w:csb1="00000000"/>
  </w:font>
  <w:font w:name="HGｺﾞｼｯｸM">
    <w:altName w:val="ＭＳ ゴシック"/>
    <w:charset w:val="80"/>
    <w:family w:val="modern"/>
    <w:pitch w:val="fixed"/>
    <w:sig w:usb0="80000281" w:usb1="28C76CF8" w:usb2="00000010" w:usb3="00000000" w:csb0="00020000" w:csb1="00000000"/>
  </w:font>
  <w:font w:name="ＭＳ Ｐゴシック">
    <w:panose1 w:val="020B0600070205080204"/>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ヒラギノ角ゴ ProN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7FA58" w14:textId="77777777" w:rsidR="00721F77" w:rsidRDefault="00721F77">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307C04DF" w14:textId="77777777" w:rsidR="00721F77" w:rsidRDefault="00721F77">
    <w:pPr>
      <w:pStyle w:val="a3"/>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8A815A" w14:textId="77777777" w:rsidR="00721F77" w:rsidRDefault="00721F77">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BA4E9D">
      <w:rPr>
        <w:rStyle w:val="a4"/>
        <w:noProof/>
      </w:rPr>
      <w:t>195</w:t>
    </w:r>
    <w:r>
      <w:rPr>
        <w:rStyle w:val="a4"/>
      </w:rPr>
      <w:fldChar w:fldCharType="end"/>
    </w:r>
  </w:p>
  <w:p w14:paraId="699157A6" w14:textId="77777777" w:rsidR="00721F77" w:rsidRDefault="00721F77">
    <w:pPr>
      <w:pStyle w:val="a3"/>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E66331" w14:textId="77777777" w:rsidR="00721F77" w:rsidRDefault="00721F77">
      <w:r>
        <w:separator/>
      </w:r>
    </w:p>
  </w:footnote>
  <w:footnote w:type="continuationSeparator" w:id="0">
    <w:p w14:paraId="0B73E4FA" w14:textId="77777777" w:rsidR="00721F77" w:rsidRDefault="00721F7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BB8D3E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791CA4AA"/>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2">
    <w:nsid w:val="FFFFFF81"/>
    <w:multiLevelType w:val="singleLevel"/>
    <w:tmpl w:val="6E5AD242"/>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3">
    <w:nsid w:val="FFFFFF82"/>
    <w:multiLevelType w:val="singleLevel"/>
    <w:tmpl w:val="32CC3264"/>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4">
    <w:nsid w:val="FFFFFF83"/>
    <w:multiLevelType w:val="singleLevel"/>
    <w:tmpl w:val="BC0A45F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5">
    <w:nsid w:val="FFFFFF89"/>
    <w:multiLevelType w:val="singleLevel"/>
    <w:tmpl w:val="9E943F80"/>
    <w:lvl w:ilvl="0">
      <w:start w:val="1"/>
      <w:numFmt w:val="bullet"/>
      <w:lvlText w:val=""/>
      <w:lvlJc w:val="left"/>
      <w:pPr>
        <w:tabs>
          <w:tab w:val="num" w:pos="360"/>
        </w:tabs>
        <w:ind w:left="360" w:hangingChars="200" w:hanging="360"/>
      </w:pPr>
      <w:rPr>
        <w:rFonts w:ascii="Wingdings" w:hAnsi="Wingdings" w:hint="default"/>
      </w:rPr>
    </w:lvl>
  </w:abstractNum>
  <w:abstractNum w:abstractNumId="6">
    <w:nsid w:val="006F5321"/>
    <w:multiLevelType w:val="hybridMultilevel"/>
    <w:tmpl w:val="CED0BCAC"/>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0571730E"/>
    <w:multiLevelType w:val="hybridMultilevel"/>
    <w:tmpl w:val="875EA77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01F2C33"/>
    <w:multiLevelType w:val="hybridMultilevel"/>
    <w:tmpl w:val="469884D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10542B8D"/>
    <w:multiLevelType w:val="hybridMultilevel"/>
    <w:tmpl w:val="6F4E6B4E"/>
    <w:lvl w:ilvl="0" w:tplc="F9E207F4">
      <w:numFmt w:val="bullet"/>
      <w:lvlText w:val=""/>
      <w:lvlJc w:val="left"/>
      <w:pPr>
        <w:ind w:left="720" w:hanging="360"/>
      </w:pPr>
      <w:rPr>
        <w:rFonts w:ascii="Wingdings" w:eastAsiaTheme="minorEastAsia" w:hAnsi="Wingdings" w:cstheme="minorBidi"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0">
    <w:nsid w:val="11FF0715"/>
    <w:multiLevelType w:val="hybridMultilevel"/>
    <w:tmpl w:val="A1F010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FEC515D"/>
    <w:multiLevelType w:val="hybridMultilevel"/>
    <w:tmpl w:val="06844C2E"/>
    <w:lvl w:ilvl="0" w:tplc="0FE2A54C">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2">
    <w:nsid w:val="25C076B4"/>
    <w:multiLevelType w:val="hybridMultilevel"/>
    <w:tmpl w:val="5D96C02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0C82EE7"/>
    <w:multiLevelType w:val="multilevel"/>
    <w:tmpl w:val="4C02754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4">
    <w:nsid w:val="358D2681"/>
    <w:multiLevelType w:val="hybridMultilevel"/>
    <w:tmpl w:val="AEC09866"/>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7AE4546"/>
    <w:multiLevelType w:val="hybridMultilevel"/>
    <w:tmpl w:val="9CBC754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C1527DA"/>
    <w:multiLevelType w:val="multilevel"/>
    <w:tmpl w:val="65F8502C"/>
    <w:lvl w:ilvl="0">
      <w:start w:val="1"/>
      <w:numFmt w:val="decimal"/>
      <w:pStyle w:val="1"/>
      <w:lvlText w:val="第%1章"/>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none"/>
      <w:pStyle w:val="3"/>
      <w:suff w:val="space"/>
      <w:lvlText w:val="■"/>
      <w:lvlJc w:val="left"/>
      <w:pPr>
        <w:ind w:left="0" w:firstLine="0"/>
      </w:pPr>
      <w:rPr>
        <w:rFonts w:hint="eastAsia"/>
      </w:rPr>
    </w:lvl>
    <w:lvl w:ilvl="3">
      <w:start w:val="1"/>
      <w:numFmt w:val="none"/>
      <w:pStyle w:val="4"/>
      <w:suff w:val="space"/>
      <w:lvlText w:val="●"/>
      <w:lvlJc w:val="left"/>
      <w:pPr>
        <w:ind w:left="0" w:firstLine="0"/>
      </w:pPr>
      <w:rPr>
        <w:rFonts w:hint="eastAsia"/>
      </w:rPr>
    </w:lvl>
    <w:lvl w:ilvl="4">
      <w:start w:val="1"/>
      <w:numFmt w:val="none"/>
      <w:pStyle w:val="5"/>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pStyle w:val="7"/>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pStyle w:val="9"/>
      <w:suff w:val="space"/>
      <w:lvlText w:val="%9"/>
      <w:lvlJc w:val="left"/>
      <w:pPr>
        <w:ind w:left="0" w:firstLine="0"/>
      </w:pPr>
      <w:rPr>
        <w:rFonts w:hint="eastAsia"/>
      </w:rPr>
    </w:lvl>
  </w:abstractNum>
  <w:abstractNum w:abstractNumId="17">
    <w:nsid w:val="4B5F2EC3"/>
    <w:multiLevelType w:val="hybridMultilevel"/>
    <w:tmpl w:val="74D80650"/>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DB30496"/>
    <w:multiLevelType w:val="multilevel"/>
    <w:tmpl w:val="3992E5E2"/>
    <w:lvl w:ilvl="0">
      <w:start w:val="2"/>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pStyle w:val="6"/>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9">
    <w:nsid w:val="570F1228"/>
    <w:multiLevelType w:val="hybridMultilevel"/>
    <w:tmpl w:val="D1262CDA"/>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657A5581"/>
    <w:multiLevelType w:val="multilevel"/>
    <w:tmpl w:val="796E0E2E"/>
    <w:lvl w:ilvl="0">
      <w:start w:val="1"/>
      <w:numFmt w:val="decimal"/>
      <w:suff w:val="space"/>
      <w:lvlText w:val="第%1章"/>
      <w:lvlJc w:val="left"/>
      <w:pPr>
        <w:ind w:left="0" w:firstLine="0"/>
      </w:pPr>
      <w:rPr>
        <w:rFonts w:hint="eastAsia"/>
      </w:rPr>
    </w:lvl>
    <w:lvl w:ilvl="1">
      <w:start w:val="1"/>
      <w:numFmt w:val="decimal"/>
      <w:lvlRestart w:val="0"/>
      <w:suff w:val="space"/>
      <w:lvlText w:val="%1-%2 "/>
      <w:lvlJc w:val="left"/>
      <w:pPr>
        <w:ind w:left="0" w:firstLine="0"/>
      </w:pPr>
      <w:rPr>
        <w:rFonts w:hint="eastAsia"/>
      </w:rPr>
    </w:lvl>
    <w:lvl w:ilvl="2">
      <w:start w:val="1"/>
      <w:numFmt w:val="none"/>
      <w:lvlRestart w:val="0"/>
      <w:suff w:val="space"/>
      <w:lvlText w:val="%3■"/>
      <w:lvlJc w:val="left"/>
      <w:pPr>
        <w:ind w:left="0" w:firstLine="0"/>
      </w:pPr>
      <w:rPr>
        <w:rFonts w:hint="eastAsia"/>
      </w:rPr>
    </w:lvl>
    <w:lvl w:ilvl="3">
      <w:start w:val="1"/>
      <w:numFmt w:val="none"/>
      <w:lvlRestart w:val="0"/>
      <w:suff w:val="space"/>
      <w:lvlText w:val="%4●"/>
      <w:lvlJc w:val="left"/>
      <w:pPr>
        <w:ind w:left="0" w:firstLine="0"/>
      </w:pPr>
      <w:rPr>
        <w:rFonts w:hint="eastAsia"/>
      </w:rPr>
    </w:lvl>
    <w:lvl w:ilvl="4">
      <w:start w:val="1"/>
      <w:numFmt w:val="none"/>
      <w:lvlRestart w:val="0"/>
      <w:suff w:val="space"/>
      <w:lvlText w:val="○"/>
      <w:lvlJc w:val="left"/>
      <w:pPr>
        <w:ind w:left="0" w:firstLine="0"/>
      </w:pPr>
      <w:rPr>
        <w:rFonts w:hint="eastAsia"/>
      </w:rPr>
    </w:lvl>
    <w:lvl w:ilvl="5">
      <w:start w:val="1"/>
      <w:numFmt w:val="none"/>
      <w:lvlRestart w:val="0"/>
      <w:suff w:val="nothing"/>
      <w:lvlText w:val=""/>
      <w:lvlJc w:val="left"/>
      <w:pPr>
        <w:ind w:left="0" w:firstLine="0"/>
      </w:pPr>
      <w:rPr>
        <w:rFonts w:hint="eastAsia"/>
      </w:rPr>
    </w:lvl>
    <w:lvl w:ilvl="6">
      <w:start w:val="1"/>
      <w:numFmt w:val="decimal"/>
      <w:suff w:val="nothing"/>
      <w:lvlText w:val="[%7]"/>
      <w:lvlJc w:val="left"/>
      <w:pPr>
        <w:ind w:left="0" w:firstLine="0"/>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70E71483"/>
    <w:multiLevelType w:val="hybridMultilevel"/>
    <w:tmpl w:val="3A764FB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7218534A"/>
    <w:multiLevelType w:val="hybridMultilevel"/>
    <w:tmpl w:val="ABCEA606"/>
    <w:lvl w:ilvl="0" w:tplc="6BBC6F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0"/>
  </w:num>
  <w:num w:numId="2">
    <w:abstractNumId w:val="20"/>
  </w:num>
  <w:num w:numId="3">
    <w:abstractNumId w:val="20"/>
  </w:num>
  <w:num w:numId="4">
    <w:abstractNumId w:val="16"/>
  </w:num>
  <w:num w:numId="5">
    <w:abstractNumId w:val="16"/>
  </w:num>
  <w:num w:numId="6">
    <w:abstractNumId w:val="16"/>
  </w:num>
  <w:num w:numId="7">
    <w:abstractNumId w:val="16"/>
  </w:num>
  <w:num w:numId="8">
    <w:abstractNumId w:val="16"/>
  </w:num>
  <w:num w:numId="9">
    <w:abstractNumId w:val="18"/>
  </w:num>
  <w:num w:numId="10">
    <w:abstractNumId w:val="16"/>
  </w:num>
  <w:num w:numId="11">
    <w:abstractNumId w:val="1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2"/>
  </w:num>
  <w:num w:numId="15">
    <w:abstractNumId w:val="21"/>
  </w:num>
  <w:num w:numId="16">
    <w:abstractNumId w:val="8"/>
  </w:num>
  <w:num w:numId="17">
    <w:abstractNumId w:val="6"/>
  </w:num>
  <w:num w:numId="18">
    <w:abstractNumId w:val="7"/>
  </w:num>
  <w:num w:numId="19">
    <w:abstractNumId w:val="9"/>
  </w:num>
  <w:num w:numId="20">
    <w:abstractNumId w:val="15"/>
  </w:num>
  <w:num w:numId="21">
    <w:abstractNumId w:val="19"/>
  </w:num>
  <w:num w:numId="22">
    <w:abstractNumId w:val="17"/>
  </w:num>
  <w:num w:numId="23">
    <w:abstractNumId w:val="14"/>
  </w:num>
  <w:num w:numId="24">
    <w:abstractNumId w:val="10"/>
  </w:num>
  <w:num w:numId="25">
    <w:abstractNumId w:val="11"/>
  </w:num>
  <w:num w:numId="26">
    <w:abstractNumId w:val="22"/>
  </w:num>
  <w:num w:numId="27">
    <w:abstractNumId w:val="0"/>
  </w:num>
  <w:num w:numId="28">
    <w:abstractNumId w:val="5"/>
  </w:num>
  <w:num w:numId="29">
    <w:abstractNumId w:val="4"/>
  </w:num>
  <w:num w:numId="30">
    <w:abstractNumId w:val="3"/>
  </w:num>
  <w:num w:numId="31">
    <w:abstractNumId w:val="2"/>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oNotDisplayPageBoundaries/>
  <w:bordersDoNotSurroundHeader/>
  <w:bordersDoNotSurroundFooter/>
  <w:hideSpellingErrors/>
  <w:revisionView w:markup="0"/>
  <w:trackRevisions/>
  <w:defaultTabStop w:val="840"/>
  <w:drawingGridHorizontalSpacing w:val="100"/>
  <w:drawingGridVerticalSpacing w:val="154"/>
  <w:displayHorizontalDrawingGridEvery w:val="0"/>
  <w:displayVerticalDrawingGridEvery w:val="2"/>
  <w:characterSpacingControl w:val="compressPunctuation"/>
  <w:printTwoOnOne/>
  <w:hdrShapeDefaults>
    <o:shapedefaults v:ext="edit" spidmax="2050" fillcolor="white" stroke="f">
      <v:fill color="white"/>
      <v:stroke on="f"/>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43F"/>
    <w:rsid w:val="000000C9"/>
    <w:rsid w:val="0000037E"/>
    <w:rsid w:val="000007E0"/>
    <w:rsid w:val="0000169E"/>
    <w:rsid w:val="000022EC"/>
    <w:rsid w:val="00002E6E"/>
    <w:rsid w:val="0000459E"/>
    <w:rsid w:val="0000466C"/>
    <w:rsid w:val="000051DB"/>
    <w:rsid w:val="00007AB9"/>
    <w:rsid w:val="0001127F"/>
    <w:rsid w:val="00012B85"/>
    <w:rsid w:val="00012F82"/>
    <w:rsid w:val="00013910"/>
    <w:rsid w:val="00013D76"/>
    <w:rsid w:val="00014FF6"/>
    <w:rsid w:val="00016E28"/>
    <w:rsid w:val="00017FEC"/>
    <w:rsid w:val="00021286"/>
    <w:rsid w:val="00022062"/>
    <w:rsid w:val="0002229C"/>
    <w:rsid w:val="00022D2B"/>
    <w:rsid w:val="00023E5C"/>
    <w:rsid w:val="00025076"/>
    <w:rsid w:val="000254B2"/>
    <w:rsid w:val="000255CD"/>
    <w:rsid w:val="00025C12"/>
    <w:rsid w:val="000266AD"/>
    <w:rsid w:val="00030293"/>
    <w:rsid w:val="0003082C"/>
    <w:rsid w:val="00031C65"/>
    <w:rsid w:val="0003546E"/>
    <w:rsid w:val="000368FD"/>
    <w:rsid w:val="000415AF"/>
    <w:rsid w:val="000415B0"/>
    <w:rsid w:val="000433E1"/>
    <w:rsid w:val="000464DE"/>
    <w:rsid w:val="00046B3D"/>
    <w:rsid w:val="0005171E"/>
    <w:rsid w:val="000520E1"/>
    <w:rsid w:val="00052F34"/>
    <w:rsid w:val="00053161"/>
    <w:rsid w:val="000534B6"/>
    <w:rsid w:val="000535F6"/>
    <w:rsid w:val="00055976"/>
    <w:rsid w:val="00055DD6"/>
    <w:rsid w:val="00056277"/>
    <w:rsid w:val="000563E2"/>
    <w:rsid w:val="00056525"/>
    <w:rsid w:val="000606F1"/>
    <w:rsid w:val="00060848"/>
    <w:rsid w:val="0006228D"/>
    <w:rsid w:val="00062651"/>
    <w:rsid w:val="00063B77"/>
    <w:rsid w:val="00064029"/>
    <w:rsid w:val="0006669B"/>
    <w:rsid w:val="00066EE9"/>
    <w:rsid w:val="00070779"/>
    <w:rsid w:val="00073070"/>
    <w:rsid w:val="00076248"/>
    <w:rsid w:val="000767F2"/>
    <w:rsid w:val="00080C3D"/>
    <w:rsid w:val="00081715"/>
    <w:rsid w:val="00081B46"/>
    <w:rsid w:val="00081DD7"/>
    <w:rsid w:val="000839FA"/>
    <w:rsid w:val="0008457C"/>
    <w:rsid w:val="00084691"/>
    <w:rsid w:val="000907C9"/>
    <w:rsid w:val="0009302D"/>
    <w:rsid w:val="00094DFB"/>
    <w:rsid w:val="0009586C"/>
    <w:rsid w:val="00095E1C"/>
    <w:rsid w:val="00095EFC"/>
    <w:rsid w:val="00096616"/>
    <w:rsid w:val="0009674E"/>
    <w:rsid w:val="000968F2"/>
    <w:rsid w:val="00096B35"/>
    <w:rsid w:val="00096C02"/>
    <w:rsid w:val="00096C20"/>
    <w:rsid w:val="000971F6"/>
    <w:rsid w:val="000A0440"/>
    <w:rsid w:val="000A0A44"/>
    <w:rsid w:val="000A24DE"/>
    <w:rsid w:val="000A3DF9"/>
    <w:rsid w:val="000A3E6D"/>
    <w:rsid w:val="000A4D94"/>
    <w:rsid w:val="000A4F17"/>
    <w:rsid w:val="000A5174"/>
    <w:rsid w:val="000A55C9"/>
    <w:rsid w:val="000A59F9"/>
    <w:rsid w:val="000A5F3A"/>
    <w:rsid w:val="000A6886"/>
    <w:rsid w:val="000A6EDB"/>
    <w:rsid w:val="000A77C4"/>
    <w:rsid w:val="000A78E1"/>
    <w:rsid w:val="000A7CD3"/>
    <w:rsid w:val="000B1306"/>
    <w:rsid w:val="000B21B7"/>
    <w:rsid w:val="000B5CFE"/>
    <w:rsid w:val="000B6331"/>
    <w:rsid w:val="000B7103"/>
    <w:rsid w:val="000C0583"/>
    <w:rsid w:val="000C1350"/>
    <w:rsid w:val="000C1627"/>
    <w:rsid w:val="000C1AAF"/>
    <w:rsid w:val="000C2196"/>
    <w:rsid w:val="000C306E"/>
    <w:rsid w:val="000C3559"/>
    <w:rsid w:val="000C362B"/>
    <w:rsid w:val="000C5C5C"/>
    <w:rsid w:val="000C6879"/>
    <w:rsid w:val="000C6909"/>
    <w:rsid w:val="000C6E69"/>
    <w:rsid w:val="000C71E9"/>
    <w:rsid w:val="000C7F69"/>
    <w:rsid w:val="000D0CBA"/>
    <w:rsid w:val="000D0D05"/>
    <w:rsid w:val="000D255A"/>
    <w:rsid w:val="000D391E"/>
    <w:rsid w:val="000D4866"/>
    <w:rsid w:val="000D5320"/>
    <w:rsid w:val="000D6CC8"/>
    <w:rsid w:val="000E1E94"/>
    <w:rsid w:val="000E25F6"/>
    <w:rsid w:val="000E2989"/>
    <w:rsid w:val="000E36CF"/>
    <w:rsid w:val="000E39F1"/>
    <w:rsid w:val="000E3E3D"/>
    <w:rsid w:val="000E4A70"/>
    <w:rsid w:val="000E511D"/>
    <w:rsid w:val="000E6BA9"/>
    <w:rsid w:val="000F0700"/>
    <w:rsid w:val="000F09D0"/>
    <w:rsid w:val="000F0DFE"/>
    <w:rsid w:val="000F2510"/>
    <w:rsid w:val="000F2B14"/>
    <w:rsid w:val="000F4987"/>
    <w:rsid w:val="000F5D04"/>
    <w:rsid w:val="000F6D63"/>
    <w:rsid w:val="000F7217"/>
    <w:rsid w:val="000F73C9"/>
    <w:rsid w:val="00100F63"/>
    <w:rsid w:val="00101FF2"/>
    <w:rsid w:val="00103F33"/>
    <w:rsid w:val="001045B2"/>
    <w:rsid w:val="00104BB7"/>
    <w:rsid w:val="00105A6E"/>
    <w:rsid w:val="00106A31"/>
    <w:rsid w:val="00107759"/>
    <w:rsid w:val="0011031A"/>
    <w:rsid w:val="0011060A"/>
    <w:rsid w:val="00110E67"/>
    <w:rsid w:val="00110FB0"/>
    <w:rsid w:val="0011123F"/>
    <w:rsid w:val="0011150B"/>
    <w:rsid w:val="001116DA"/>
    <w:rsid w:val="001133F3"/>
    <w:rsid w:val="00114217"/>
    <w:rsid w:val="0012144C"/>
    <w:rsid w:val="00121510"/>
    <w:rsid w:val="00121EA1"/>
    <w:rsid w:val="0012325B"/>
    <w:rsid w:val="001242E3"/>
    <w:rsid w:val="00124DC7"/>
    <w:rsid w:val="00126512"/>
    <w:rsid w:val="00126C02"/>
    <w:rsid w:val="0012729F"/>
    <w:rsid w:val="001307A9"/>
    <w:rsid w:val="001307FF"/>
    <w:rsid w:val="00132351"/>
    <w:rsid w:val="00132539"/>
    <w:rsid w:val="001327F9"/>
    <w:rsid w:val="00133215"/>
    <w:rsid w:val="00133561"/>
    <w:rsid w:val="00133E5D"/>
    <w:rsid w:val="0013519B"/>
    <w:rsid w:val="001352F5"/>
    <w:rsid w:val="00135AB9"/>
    <w:rsid w:val="00140980"/>
    <w:rsid w:val="00141730"/>
    <w:rsid w:val="001427A1"/>
    <w:rsid w:val="00142891"/>
    <w:rsid w:val="00142C32"/>
    <w:rsid w:val="00143EA1"/>
    <w:rsid w:val="00144009"/>
    <w:rsid w:val="001442CF"/>
    <w:rsid w:val="00144865"/>
    <w:rsid w:val="0014508D"/>
    <w:rsid w:val="00146E24"/>
    <w:rsid w:val="001514E5"/>
    <w:rsid w:val="001535D8"/>
    <w:rsid w:val="00154F9F"/>
    <w:rsid w:val="00155C49"/>
    <w:rsid w:val="001576CF"/>
    <w:rsid w:val="00160368"/>
    <w:rsid w:val="00160C9A"/>
    <w:rsid w:val="001620FE"/>
    <w:rsid w:val="001648FC"/>
    <w:rsid w:val="00164933"/>
    <w:rsid w:val="00167D69"/>
    <w:rsid w:val="00170E4D"/>
    <w:rsid w:val="001729BF"/>
    <w:rsid w:val="00172F66"/>
    <w:rsid w:val="001741E1"/>
    <w:rsid w:val="00177AD8"/>
    <w:rsid w:val="00177B8C"/>
    <w:rsid w:val="00181ECF"/>
    <w:rsid w:val="001821E2"/>
    <w:rsid w:val="001870A4"/>
    <w:rsid w:val="001874FE"/>
    <w:rsid w:val="00190A01"/>
    <w:rsid w:val="00192AE9"/>
    <w:rsid w:val="0019340A"/>
    <w:rsid w:val="00194FC8"/>
    <w:rsid w:val="00195032"/>
    <w:rsid w:val="0019715B"/>
    <w:rsid w:val="00197EEB"/>
    <w:rsid w:val="001A017A"/>
    <w:rsid w:val="001A0446"/>
    <w:rsid w:val="001A071C"/>
    <w:rsid w:val="001A2A6F"/>
    <w:rsid w:val="001A2FA6"/>
    <w:rsid w:val="001A4069"/>
    <w:rsid w:val="001A4407"/>
    <w:rsid w:val="001A4D2B"/>
    <w:rsid w:val="001A50B7"/>
    <w:rsid w:val="001A5F2D"/>
    <w:rsid w:val="001B0AB6"/>
    <w:rsid w:val="001B108E"/>
    <w:rsid w:val="001B1AF3"/>
    <w:rsid w:val="001B1E82"/>
    <w:rsid w:val="001B2936"/>
    <w:rsid w:val="001B2AA4"/>
    <w:rsid w:val="001B2EDE"/>
    <w:rsid w:val="001B322E"/>
    <w:rsid w:val="001B3250"/>
    <w:rsid w:val="001B3390"/>
    <w:rsid w:val="001B3B46"/>
    <w:rsid w:val="001B44D8"/>
    <w:rsid w:val="001B5404"/>
    <w:rsid w:val="001B7AE4"/>
    <w:rsid w:val="001C0761"/>
    <w:rsid w:val="001C09D5"/>
    <w:rsid w:val="001C0A0F"/>
    <w:rsid w:val="001C0DDF"/>
    <w:rsid w:val="001C1FE3"/>
    <w:rsid w:val="001C220F"/>
    <w:rsid w:val="001C4247"/>
    <w:rsid w:val="001C470E"/>
    <w:rsid w:val="001C4E70"/>
    <w:rsid w:val="001C5113"/>
    <w:rsid w:val="001C52FF"/>
    <w:rsid w:val="001C63B2"/>
    <w:rsid w:val="001C6652"/>
    <w:rsid w:val="001C7603"/>
    <w:rsid w:val="001D030D"/>
    <w:rsid w:val="001D3343"/>
    <w:rsid w:val="001D35BE"/>
    <w:rsid w:val="001D391A"/>
    <w:rsid w:val="001D3C27"/>
    <w:rsid w:val="001D538C"/>
    <w:rsid w:val="001D599C"/>
    <w:rsid w:val="001D779F"/>
    <w:rsid w:val="001D7E0B"/>
    <w:rsid w:val="001E0A95"/>
    <w:rsid w:val="001E1112"/>
    <w:rsid w:val="001E1180"/>
    <w:rsid w:val="001E4666"/>
    <w:rsid w:val="001E46EE"/>
    <w:rsid w:val="001E611A"/>
    <w:rsid w:val="001E6691"/>
    <w:rsid w:val="001E6CE7"/>
    <w:rsid w:val="001E7148"/>
    <w:rsid w:val="001F14B6"/>
    <w:rsid w:val="001F14CD"/>
    <w:rsid w:val="001F1726"/>
    <w:rsid w:val="001F20E6"/>
    <w:rsid w:val="001F2A36"/>
    <w:rsid w:val="001F3064"/>
    <w:rsid w:val="001F5C6C"/>
    <w:rsid w:val="001F65D0"/>
    <w:rsid w:val="001F6F21"/>
    <w:rsid w:val="001F73EA"/>
    <w:rsid w:val="001F7CA7"/>
    <w:rsid w:val="00202026"/>
    <w:rsid w:val="00203503"/>
    <w:rsid w:val="00203AB5"/>
    <w:rsid w:val="002045B6"/>
    <w:rsid w:val="00206049"/>
    <w:rsid w:val="002061B0"/>
    <w:rsid w:val="0020650A"/>
    <w:rsid w:val="00206BC0"/>
    <w:rsid w:val="00206FDD"/>
    <w:rsid w:val="002076FC"/>
    <w:rsid w:val="00210525"/>
    <w:rsid w:val="002106EE"/>
    <w:rsid w:val="0021080C"/>
    <w:rsid w:val="00210ABD"/>
    <w:rsid w:val="00211754"/>
    <w:rsid w:val="00212F2C"/>
    <w:rsid w:val="00213032"/>
    <w:rsid w:val="00216448"/>
    <w:rsid w:val="00216738"/>
    <w:rsid w:val="00217141"/>
    <w:rsid w:val="00220CE7"/>
    <w:rsid w:val="002215B5"/>
    <w:rsid w:val="00221A04"/>
    <w:rsid w:val="00222667"/>
    <w:rsid w:val="00222C67"/>
    <w:rsid w:val="002230D3"/>
    <w:rsid w:val="00224516"/>
    <w:rsid w:val="00225397"/>
    <w:rsid w:val="00225B76"/>
    <w:rsid w:val="0022759A"/>
    <w:rsid w:val="002303F4"/>
    <w:rsid w:val="00231D06"/>
    <w:rsid w:val="00233B14"/>
    <w:rsid w:val="00234356"/>
    <w:rsid w:val="00234CA0"/>
    <w:rsid w:val="002366AE"/>
    <w:rsid w:val="00236BE3"/>
    <w:rsid w:val="00241648"/>
    <w:rsid w:val="00241F4C"/>
    <w:rsid w:val="00242CD0"/>
    <w:rsid w:val="002447D6"/>
    <w:rsid w:val="00245BAE"/>
    <w:rsid w:val="00245ED8"/>
    <w:rsid w:val="00250C1C"/>
    <w:rsid w:val="00250EC5"/>
    <w:rsid w:val="002514D2"/>
    <w:rsid w:val="002514E1"/>
    <w:rsid w:val="00251A1C"/>
    <w:rsid w:val="00252276"/>
    <w:rsid w:val="002523E2"/>
    <w:rsid w:val="002526DF"/>
    <w:rsid w:val="00253B43"/>
    <w:rsid w:val="0025483D"/>
    <w:rsid w:val="00254E98"/>
    <w:rsid w:val="0025564E"/>
    <w:rsid w:val="0025568A"/>
    <w:rsid w:val="00255A12"/>
    <w:rsid w:val="00256DCF"/>
    <w:rsid w:val="002570C7"/>
    <w:rsid w:val="00257150"/>
    <w:rsid w:val="0026070C"/>
    <w:rsid w:val="00260E4B"/>
    <w:rsid w:val="00261DF0"/>
    <w:rsid w:val="00262D32"/>
    <w:rsid w:val="002638E1"/>
    <w:rsid w:val="00264417"/>
    <w:rsid w:val="002661E0"/>
    <w:rsid w:val="002663C6"/>
    <w:rsid w:val="00267552"/>
    <w:rsid w:val="00270093"/>
    <w:rsid w:val="002716F1"/>
    <w:rsid w:val="00272270"/>
    <w:rsid w:val="00274C78"/>
    <w:rsid w:val="00275547"/>
    <w:rsid w:val="002755C3"/>
    <w:rsid w:val="00276594"/>
    <w:rsid w:val="00276A42"/>
    <w:rsid w:val="00276D8E"/>
    <w:rsid w:val="00277401"/>
    <w:rsid w:val="00277C1A"/>
    <w:rsid w:val="0028044C"/>
    <w:rsid w:val="002810C5"/>
    <w:rsid w:val="00283C66"/>
    <w:rsid w:val="002846C8"/>
    <w:rsid w:val="00286DF7"/>
    <w:rsid w:val="00287428"/>
    <w:rsid w:val="00287C82"/>
    <w:rsid w:val="0029107A"/>
    <w:rsid w:val="00291592"/>
    <w:rsid w:val="002915DC"/>
    <w:rsid w:val="002917C3"/>
    <w:rsid w:val="00291925"/>
    <w:rsid w:val="00291CAD"/>
    <w:rsid w:val="00291E19"/>
    <w:rsid w:val="00292826"/>
    <w:rsid w:val="0029305F"/>
    <w:rsid w:val="0029497B"/>
    <w:rsid w:val="00294A65"/>
    <w:rsid w:val="00294C0A"/>
    <w:rsid w:val="00294F5D"/>
    <w:rsid w:val="00296F45"/>
    <w:rsid w:val="002A0784"/>
    <w:rsid w:val="002A20FC"/>
    <w:rsid w:val="002A2B8C"/>
    <w:rsid w:val="002A317E"/>
    <w:rsid w:val="002A35CD"/>
    <w:rsid w:val="002A3869"/>
    <w:rsid w:val="002A4061"/>
    <w:rsid w:val="002A43CD"/>
    <w:rsid w:val="002A4722"/>
    <w:rsid w:val="002A4BEB"/>
    <w:rsid w:val="002A4EE1"/>
    <w:rsid w:val="002A6F7F"/>
    <w:rsid w:val="002A7227"/>
    <w:rsid w:val="002A780F"/>
    <w:rsid w:val="002B2174"/>
    <w:rsid w:val="002B25A9"/>
    <w:rsid w:val="002B26E6"/>
    <w:rsid w:val="002B3FAF"/>
    <w:rsid w:val="002B3FD7"/>
    <w:rsid w:val="002B634A"/>
    <w:rsid w:val="002C0FCA"/>
    <w:rsid w:val="002C11D4"/>
    <w:rsid w:val="002C1389"/>
    <w:rsid w:val="002C13A4"/>
    <w:rsid w:val="002C222E"/>
    <w:rsid w:val="002C227A"/>
    <w:rsid w:val="002C2FEE"/>
    <w:rsid w:val="002C38CA"/>
    <w:rsid w:val="002C3B2E"/>
    <w:rsid w:val="002C5483"/>
    <w:rsid w:val="002C6896"/>
    <w:rsid w:val="002C6ED3"/>
    <w:rsid w:val="002C79D4"/>
    <w:rsid w:val="002D1EAD"/>
    <w:rsid w:val="002D3253"/>
    <w:rsid w:val="002D33A9"/>
    <w:rsid w:val="002D3B1C"/>
    <w:rsid w:val="002D4901"/>
    <w:rsid w:val="002D5DFE"/>
    <w:rsid w:val="002D5F22"/>
    <w:rsid w:val="002E060C"/>
    <w:rsid w:val="002E070C"/>
    <w:rsid w:val="002E0A38"/>
    <w:rsid w:val="002E173E"/>
    <w:rsid w:val="002E320C"/>
    <w:rsid w:val="002E5654"/>
    <w:rsid w:val="002E7471"/>
    <w:rsid w:val="002E7FEB"/>
    <w:rsid w:val="002F0507"/>
    <w:rsid w:val="002F3372"/>
    <w:rsid w:val="002F53C6"/>
    <w:rsid w:val="002F5A47"/>
    <w:rsid w:val="00302DEB"/>
    <w:rsid w:val="00303FC0"/>
    <w:rsid w:val="0030484F"/>
    <w:rsid w:val="00304D7F"/>
    <w:rsid w:val="0030511E"/>
    <w:rsid w:val="00306E85"/>
    <w:rsid w:val="00306E89"/>
    <w:rsid w:val="0030747E"/>
    <w:rsid w:val="00307BBF"/>
    <w:rsid w:val="00311409"/>
    <w:rsid w:val="00311489"/>
    <w:rsid w:val="0031275C"/>
    <w:rsid w:val="00313C1C"/>
    <w:rsid w:val="00314775"/>
    <w:rsid w:val="00316FBC"/>
    <w:rsid w:val="00320659"/>
    <w:rsid w:val="00322F8A"/>
    <w:rsid w:val="0032309F"/>
    <w:rsid w:val="003230EF"/>
    <w:rsid w:val="00323D01"/>
    <w:rsid w:val="00323D1C"/>
    <w:rsid w:val="0032427C"/>
    <w:rsid w:val="003248FA"/>
    <w:rsid w:val="003265CE"/>
    <w:rsid w:val="00326FB5"/>
    <w:rsid w:val="003271AB"/>
    <w:rsid w:val="003276BC"/>
    <w:rsid w:val="00327777"/>
    <w:rsid w:val="0033099C"/>
    <w:rsid w:val="003314EB"/>
    <w:rsid w:val="00332DE1"/>
    <w:rsid w:val="003341BF"/>
    <w:rsid w:val="003346BE"/>
    <w:rsid w:val="00334F1A"/>
    <w:rsid w:val="00336304"/>
    <w:rsid w:val="00337893"/>
    <w:rsid w:val="00340390"/>
    <w:rsid w:val="00341499"/>
    <w:rsid w:val="00343143"/>
    <w:rsid w:val="00343C43"/>
    <w:rsid w:val="003454CF"/>
    <w:rsid w:val="00345530"/>
    <w:rsid w:val="003478C3"/>
    <w:rsid w:val="00347E93"/>
    <w:rsid w:val="003503DA"/>
    <w:rsid w:val="0035086F"/>
    <w:rsid w:val="00350CA6"/>
    <w:rsid w:val="00350FE0"/>
    <w:rsid w:val="003515DD"/>
    <w:rsid w:val="00352519"/>
    <w:rsid w:val="003536FA"/>
    <w:rsid w:val="00355118"/>
    <w:rsid w:val="003557FB"/>
    <w:rsid w:val="00356399"/>
    <w:rsid w:val="00356ADE"/>
    <w:rsid w:val="00356F1A"/>
    <w:rsid w:val="00357125"/>
    <w:rsid w:val="0035761E"/>
    <w:rsid w:val="003606D3"/>
    <w:rsid w:val="00360DBE"/>
    <w:rsid w:val="00363389"/>
    <w:rsid w:val="00364A05"/>
    <w:rsid w:val="00365498"/>
    <w:rsid w:val="00365592"/>
    <w:rsid w:val="003712A9"/>
    <w:rsid w:val="0037228E"/>
    <w:rsid w:val="003733D6"/>
    <w:rsid w:val="00373951"/>
    <w:rsid w:val="00373E76"/>
    <w:rsid w:val="0037405C"/>
    <w:rsid w:val="00374B5B"/>
    <w:rsid w:val="00374DA2"/>
    <w:rsid w:val="00375C49"/>
    <w:rsid w:val="00376026"/>
    <w:rsid w:val="0037667E"/>
    <w:rsid w:val="00376A73"/>
    <w:rsid w:val="00377033"/>
    <w:rsid w:val="00377D6E"/>
    <w:rsid w:val="00380022"/>
    <w:rsid w:val="0038069D"/>
    <w:rsid w:val="003817AC"/>
    <w:rsid w:val="0038279A"/>
    <w:rsid w:val="00383214"/>
    <w:rsid w:val="00383FC5"/>
    <w:rsid w:val="00384271"/>
    <w:rsid w:val="00384446"/>
    <w:rsid w:val="003855D6"/>
    <w:rsid w:val="00386272"/>
    <w:rsid w:val="003875D2"/>
    <w:rsid w:val="003875E7"/>
    <w:rsid w:val="0039073F"/>
    <w:rsid w:val="00393608"/>
    <w:rsid w:val="003936DA"/>
    <w:rsid w:val="00393A14"/>
    <w:rsid w:val="0039409B"/>
    <w:rsid w:val="003944AC"/>
    <w:rsid w:val="00394F71"/>
    <w:rsid w:val="0039516B"/>
    <w:rsid w:val="003952F6"/>
    <w:rsid w:val="003962AC"/>
    <w:rsid w:val="0039725C"/>
    <w:rsid w:val="00397941"/>
    <w:rsid w:val="00397C59"/>
    <w:rsid w:val="003A1A33"/>
    <w:rsid w:val="003A2087"/>
    <w:rsid w:val="003A2FDC"/>
    <w:rsid w:val="003A4136"/>
    <w:rsid w:val="003A52D2"/>
    <w:rsid w:val="003A704E"/>
    <w:rsid w:val="003A7076"/>
    <w:rsid w:val="003A7107"/>
    <w:rsid w:val="003B1708"/>
    <w:rsid w:val="003B4355"/>
    <w:rsid w:val="003B4599"/>
    <w:rsid w:val="003B617B"/>
    <w:rsid w:val="003B7D4B"/>
    <w:rsid w:val="003C0917"/>
    <w:rsid w:val="003C0B6E"/>
    <w:rsid w:val="003C1315"/>
    <w:rsid w:val="003C2237"/>
    <w:rsid w:val="003C4E6E"/>
    <w:rsid w:val="003C508D"/>
    <w:rsid w:val="003C50CD"/>
    <w:rsid w:val="003C5559"/>
    <w:rsid w:val="003C5886"/>
    <w:rsid w:val="003C6792"/>
    <w:rsid w:val="003D08E0"/>
    <w:rsid w:val="003D1BDC"/>
    <w:rsid w:val="003D1CFB"/>
    <w:rsid w:val="003D2BC8"/>
    <w:rsid w:val="003D2EC4"/>
    <w:rsid w:val="003D30F9"/>
    <w:rsid w:val="003D3A75"/>
    <w:rsid w:val="003D4E55"/>
    <w:rsid w:val="003D5CC0"/>
    <w:rsid w:val="003D60D3"/>
    <w:rsid w:val="003D643C"/>
    <w:rsid w:val="003E0951"/>
    <w:rsid w:val="003E42D8"/>
    <w:rsid w:val="003E5A2D"/>
    <w:rsid w:val="003E733E"/>
    <w:rsid w:val="003E75D6"/>
    <w:rsid w:val="003F0B40"/>
    <w:rsid w:val="003F16D3"/>
    <w:rsid w:val="003F2D9B"/>
    <w:rsid w:val="003F31CA"/>
    <w:rsid w:val="003F3DBA"/>
    <w:rsid w:val="003F538D"/>
    <w:rsid w:val="003F5BB5"/>
    <w:rsid w:val="003F6116"/>
    <w:rsid w:val="003F6665"/>
    <w:rsid w:val="00401084"/>
    <w:rsid w:val="00402B08"/>
    <w:rsid w:val="00403115"/>
    <w:rsid w:val="00403156"/>
    <w:rsid w:val="00404E3D"/>
    <w:rsid w:val="00405CDA"/>
    <w:rsid w:val="004061B3"/>
    <w:rsid w:val="00410B8E"/>
    <w:rsid w:val="00413069"/>
    <w:rsid w:val="0041379C"/>
    <w:rsid w:val="004149CC"/>
    <w:rsid w:val="00415741"/>
    <w:rsid w:val="0041697F"/>
    <w:rsid w:val="00417141"/>
    <w:rsid w:val="004204F1"/>
    <w:rsid w:val="004210D1"/>
    <w:rsid w:val="00422E29"/>
    <w:rsid w:val="00423EFB"/>
    <w:rsid w:val="00424CA4"/>
    <w:rsid w:val="00427A27"/>
    <w:rsid w:val="00427FCC"/>
    <w:rsid w:val="00430FC0"/>
    <w:rsid w:val="0043178A"/>
    <w:rsid w:val="00431D2B"/>
    <w:rsid w:val="00433BBA"/>
    <w:rsid w:val="004343B9"/>
    <w:rsid w:val="00434452"/>
    <w:rsid w:val="00434E75"/>
    <w:rsid w:val="004358CB"/>
    <w:rsid w:val="00436366"/>
    <w:rsid w:val="004375B2"/>
    <w:rsid w:val="00437FF2"/>
    <w:rsid w:val="00440D28"/>
    <w:rsid w:val="0044159F"/>
    <w:rsid w:val="00441FF2"/>
    <w:rsid w:val="00442A23"/>
    <w:rsid w:val="00444EB3"/>
    <w:rsid w:val="0044514C"/>
    <w:rsid w:val="004507BE"/>
    <w:rsid w:val="00450CB4"/>
    <w:rsid w:val="004529E7"/>
    <w:rsid w:val="00453CC4"/>
    <w:rsid w:val="00457045"/>
    <w:rsid w:val="004570BB"/>
    <w:rsid w:val="004576A8"/>
    <w:rsid w:val="0046037D"/>
    <w:rsid w:val="00464E22"/>
    <w:rsid w:val="00465065"/>
    <w:rsid w:val="004664F7"/>
    <w:rsid w:val="004679FE"/>
    <w:rsid w:val="00470FB8"/>
    <w:rsid w:val="00471365"/>
    <w:rsid w:val="004718A3"/>
    <w:rsid w:val="00471D8C"/>
    <w:rsid w:val="00472CAD"/>
    <w:rsid w:val="00474648"/>
    <w:rsid w:val="00474D12"/>
    <w:rsid w:val="0047509A"/>
    <w:rsid w:val="00476CB3"/>
    <w:rsid w:val="004808C6"/>
    <w:rsid w:val="004825D5"/>
    <w:rsid w:val="00483035"/>
    <w:rsid w:val="0048339D"/>
    <w:rsid w:val="0048407B"/>
    <w:rsid w:val="00484DC8"/>
    <w:rsid w:val="00484F3F"/>
    <w:rsid w:val="00484FFE"/>
    <w:rsid w:val="004850FB"/>
    <w:rsid w:val="00485999"/>
    <w:rsid w:val="00485F17"/>
    <w:rsid w:val="00485F88"/>
    <w:rsid w:val="004861A0"/>
    <w:rsid w:val="0048621C"/>
    <w:rsid w:val="00486569"/>
    <w:rsid w:val="004868C9"/>
    <w:rsid w:val="004871D5"/>
    <w:rsid w:val="0048784B"/>
    <w:rsid w:val="00490428"/>
    <w:rsid w:val="004909A3"/>
    <w:rsid w:val="00492E45"/>
    <w:rsid w:val="00493F62"/>
    <w:rsid w:val="00494A91"/>
    <w:rsid w:val="00495044"/>
    <w:rsid w:val="00495D6E"/>
    <w:rsid w:val="004A1307"/>
    <w:rsid w:val="004A167A"/>
    <w:rsid w:val="004A1F81"/>
    <w:rsid w:val="004A2941"/>
    <w:rsid w:val="004A40D5"/>
    <w:rsid w:val="004A44B6"/>
    <w:rsid w:val="004A464F"/>
    <w:rsid w:val="004A5755"/>
    <w:rsid w:val="004A5B03"/>
    <w:rsid w:val="004A7BAC"/>
    <w:rsid w:val="004B193B"/>
    <w:rsid w:val="004B2E18"/>
    <w:rsid w:val="004B30F1"/>
    <w:rsid w:val="004B46F3"/>
    <w:rsid w:val="004B4A2C"/>
    <w:rsid w:val="004B5362"/>
    <w:rsid w:val="004B6434"/>
    <w:rsid w:val="004B7E0E"/>
    <w:rsid w:val="004C00A5"/>
    <w:rsid w:val="004C07FF"/>
    <w:rsid w:val="004C0FAE"/>
    <w:rsid w:val="004C1204"/>
    <w:rsid w:val="004C127E"/>
    <w:rsid w:val="004C1933"/>
    <w:rsid w:val="004C5634"/>
    <w:rsid w:val="004C5D31"/>
    <w:rsid w:val="004C73F0"/>
    <w:rsid w:val="004C77D9"/>
    <w:rsid w:val="004D240E"/>
    <w:rsid w:val="004D2583"/>
    <w:rsid w:val="004D33A6"/>
    <w:rsid w:val="004D3E51"/>
    <w:rsid w:val="004D3F41"/>
    <w:rsid w:val="004D41D9"/>
    <w:rsid w:val="004D4287"/>
    <w:rsid w:val="004D49C2"/>
    <w:rsid w:val="004D5CC8"/>
    <w:rsid w:val="004D6016"/>
    <w:rsid w:val="004D621E"/>
    <w:rsid w:val="004D76E8"/>
    <w:rsid w:val="004D7E3E"/>
    <w:rsid w:val="004E1B50"/>
    <w:rsid w:val="004E1E41"/>
    <w:rsid w:val="004E1FD5"/>
    <w:rsid w:val="004E22DB"/>
    <w:rsid w:val="004E2638"/>
    <w:rsid w:val="004E2864"/>
    <w:rsid w:val="004E366E"/>
    <w:rsid w:val="004E38CC"/>
    <w:rsid w:val="004E7695"/>
    <w:rsid w:val="004E7B3F"/>
    <w:rsid w:val="004F1075"/>
    <w:rsid w:val="004F2A97"/>
    <w:rsid w:val="004F3E2E"/>
    <w:rsid w:val="004F5F76"/>
    <w:rsid w:val="004F6205"/>
    <w:rsid w:val="004F65B3"/>
    <w:rsid w:val="004F663B"/>
    <w:rsid w:val="0050197D"/>
    <w:rsid w:val="00501A03"/>
    <w:rsid w:val="00502029"/>
    <w:rsid w:val="005024C3"/>
    <w:rsid w:val="00502D58"/>
    <w:rsid w:val="00503005"/>
    <w:rsid w:val="00503036"/>
    <w:rsid w:val="00503233"/>
    <w:rsid w:val="00503723"/>
    <w:rsid w:val="00503A9A"/>
    <w:rsid w:val="00504059"/>
    <w:rsid w:val="0050411B"/>
    <w:rsid w:val="00507DB9"/>
    <w:rsid w:val="00510434"/>
    <w:rsid w:val="005108CB"/>
    <w:rsid w:val="00510EDE"/>
    <w:rsid w:val="00511112"/>
    <w:rsid w:val="00511F27"/>
    <w:rsid w:val="00512439"/>
    <w:rsid w:val="005128AE"/>
    <w:rsid w:val="005137E8"/>
    <w:rsid w:val="0051444D"/>
    <w:rsid w:val="00515608"/>
    <w:rsid w:val="00523845"/>
    <w:rsid w:val="00523E41"/>
    <w:rsid w:val="00524499"/>
    <w:rsid w:val="005253A2"/>
    <w:rsid w:val="005262F6"/>
    <w:rsid w:val="0052657C"/>
    <w:rsid w:val="00527C6B"/>
    <w:rsid w:val="00531ACD"/>
    <w:rsid w:val="00531C1B"/>
    <w:rsid w:val="005323FC"/>
    <w:rsid w:val="005324AC"/>
    <w:rsid w:val="005324ED"/>
    <w:rsid w:val="00532986"/>
    <w:rsid w:val="00532B5A"/>
    <w:rsid w:val="005337CD"/>
    <w:rsid w:val="00533A6F"/>
    <w:rsid w:val="00533E58"/>
    <w:rsid w:val="0053415B"/>
    <w:rsid w:val="00535270"/>
    <w:rsid w:val="005352DA"/>
    <w:rsid w:val="005353D9"/>
    <w:rsid w:val="0053709C"/>
    <w:rsid w:val="00541912"/>
    <w:rsid w:val="0054365C"/>
    <w:rsid w:val="00543A16"/>
    <w:rsid w:val="00543CEF"/>
    <w:rsid w:val="00544466"/>
    <w:rsid w:val="005444A9"/>
    <w:rsid w:val="0054557A"/>
    <w:rsid w:val="0054599F"/>
    <w:rsid w:val="00546AD0"/>
    <w:rsid w:val="00550673"/>
    <w:rsid w:val="00550C79"/>
    <w:rsid w:val="0055139B"/>
    <w:rsid w:val="0055267F"/>
    <w:rsid w:val="00552F75"/>
    <w:rsid w:val="005530E7"/>
    <w:rsid w:val="005537B3"/>
    <w:rsid w:val="00554859"/>
    <w:rsid w:val="00554AC1"/>
    <w:rsid w:val="00555069"/>
    <w:rsid w:val="005555C7"/>
    <w:rsid w:val="00555C1D"/>
    <w:rsid w:val="005563F5"/>
    <w:rsid w:val="00556C29"/>
    <w:rsid w:val="00556FA0"/>
    <w:rsid w:val="00560DF8"/>
    <w:rsid w:val="005614CF"/>
    <w:rsid w:val="0056286F"/>
    <w:rsid w:val="005629CB"/>
    <w:rsid w:val="005629F2"/>
    <w:rsid w:val="00562F5F"/>
    <w:rsid w:val="00566FAF"/>
    <w:rsid w:val="00570B6F"/>
    <w:rsid w:val="00571146"/>
    <w:rsid w:val="00571EA8"/>
    <w:rsid w:val="005721A5"/>
    <w:rsid w:val="00574753"/>
    <w:rsid w:val="00575293"/>
    <w:rsid w:val="00575E2C"/>
    <w:rsid w:val="00576EF7"/>
    <w:rsid w:val="00583032"/>
    <w:rsid w:val="0058334E"/>
    <w:rsid w:val="00584C59"/>
    <w:rsid w:val="005862E6"/>
    <w:rsid w:val="00590133"/>
    <w:rsid w:val="0059197B"/>
    <w:rsid w:val="00591FD5"/>
    <w:rsid w:val="00593C84"/>
    <w:rsid w:val="00594122"/>
    <w:rsid w:val="0059526D"/>
    <w:rsid w:val="0059613E"/>
    <w:rsid w:val="005A0062"/>
    <w:rsid w:val="005A2AF5"/>
    <w:rsid w:val="005A2B0F"/>
    <w:rsid w:val="005A2F68"/>
    <w:rsid w:val="005A394F"/>
    <w:rsid w:val="005A3BC3"/>
    <w:rsid w:val="005A6AB3"/>
    <w:rsid w:val="005A6E1B"/>
    <w:rsid w:val="005A7389"/>
    <w:rsid w:val="005B0BD7"/>
    <w:rsid w:val="005B2680"/>
    <w:rsid w:val="005B51F2"/>
    <w:rsid w:val="005B560E"/>
    <w:rsid w:val="005B5C58"/>
    <w:rsid w:val="005B5CAC"/>
    <w:rsid w:val="005C0125"/>
    <w:rsid w:val="005C0789"/>
    <w:rsid w:val="005C098F"/>
    <w:rsid w:val="005C1602"/>
    <w:rsid w:val="005C1EEA"/>
    <w:rsid w:val="005C24C0"/>
    <w:rsid w:val="005C2A29"/>
    <w:rsid w:val="005C3144"/>
    <w:rsid w:val="005C366E"/>
    <w:rsid w:val="005C3B1B"/>
    <w:rsid w:val="005C4266"/>
    <w:rsid w:val="005C7B40"/>
    <w:rsid w:val="005C7E29"/>
    <w:rsid w:val="005C7E5F"/>
    <w:rsid w:val="005D03CD"/>
    <w:rsid w:val="005D074E"/>
    <w:rsid w:val="005D0DFD"/>
    <w:rsid w:val="005D1339"/>
    <w:rsid w:val="005D1BBE"/>
    <w:rsid w:val="005D2513"/>
    <w:rsid w:val="005D41C1"/>
    <w:rsid w:val="005D4B1A"/>
    <w:rsid w:val="005D5318"/>
    <w:rsid w:val="005D5498"/>
    <w:rsid w:val="005D5704"/>
    <w:rsid w:val="005D62B3"/>
    <w:rsid w:val="005D68BA"/>
    <w:rsid w:val="005D7A88"/>
    <w:rsid w:val="005E17FE"/>
    <w:rsid w:val="005E2223"/>
    <w:rsid w:val="005E2602"/>
    <w:rsid w:val="005E3913"/>
    <w:rsid w:val="005E64B2"/>
    <w:rsid w:val="005E7773"/>
    <w:rsid w:val="005E79BA"/>
    <w:rsid w:val="005F04B5"/>
    <w:rsid w:val="005F06C3"/>
    <w:rsid w:val="005F0729"/>
    <w:rsid w:val="005F1837"/>
    <w:rsid w:val="005F21BB"/>
    <w:rsid w:val="005F24A4"/>
    <w:rsid w:val="005F2545"/>
    <w:rsid w:val="005F55EE"/>
    <w:rsid w:val="005F578A"/>
    <w:rsid w:val="005F5873"/>
    <w:rsid w:val="005F6E28"/>
    <w:rsid w:val="005F79AD"/>
    <w:rsid w:val="005F7F87"/>
    <w:rsid w:val="006000BF"/>
    <w:rsid w:val="00600A32"/>
    <w:rsid w:val="0060340B"/>
    <w:rsid w:val="00603713"/>
    <w:rsid w:val="00605296"/>
    <w:rsid w:val="0060538F"/>
    <w:rsid w:val="006053A2"/>
    <w:rsid w:val="00605827"/>
    <w:rsid w:val="006060B7"/>
    <w:rsid w:val="00606ED5"/>
    <w:rsid w:val="00607824"/>
    <w:rsid w:val="00607A26"/>
    <w:rsid w:val="006100D9"/>
    <w:rsid w:val="00610A0D"/>
    <w:rsid w:val="00611704"/>
    <w:rsid w:val="00612564"/>
    <w:rsid w:val="00614A6D"/>
    <w:rsid w:val="00614D32"/>
    <w:rsid w:val="00615380"/>
    <w:rsid w:val="006165FB"/>
    <w:rsid w:val="00616B7F"/>
    <w:rsid w:val="00621E2C"/>
    <w:rsid w:val="00621F65"/>
    <w:rsid w:val="00623E3A"/>
    <w:rsid w:val="006240E0"/>
    <w:rsid w:val="00625327"/>
    <w:rsid w:val="00625B9C"/>
    <w:rsid w:val="00625DEB"/>
    <w:rsid w:val="00626C0E"/>
    <w:rsid w:val="0062799C"/>
    <w:rsid w:val="006301F1"/>
    <w:rsid w:val="00630CA4"/>
    <w:rsid w:val="00630E24"/>
    <w:rsid w:val="00633834"/>
    <w:rsid w:val="00633B30"/>
    <w:rsid w:val="00634C2F"/>
    <w:rsid w:val="00634D60"/>
    <w:rsid w:val="00636C15"/>
    <w:rsid w:val="00637324"/>
    <w:rsid w:val="00637B8F"/>
    <w:rsid w:val="0064000B"/>
    <w:rsid w:val="00640185"/>
    <w:rsid w:val="006401F4"/>
    <w:rsid w:val="00642799"/>
    <w:rsid w:val="00643888"/>
    <w:rsid w:val="0064421F"/>
    <w:rsid w:val="006451E1"/>
    <w:rsid w:val="00645574"/>
    <w:rsid w:val="00646B34"/>
    <w:rsid w:val="00647048"/>
    <w:rsid w:val="00647E2E"/>
    <w:rsid w:val="006500A4"/>
    <w:rsid w:val="00651ACF"/>
    <w:rsid w:val="0065229F"/>
    <w:rsid w:val="0065287E"/>
    <w:rsid w:val="006562CB"/>
    <w:rsid w:val="00656B3F"/>
    <w:rsid w:val="00656F83"/>
    <w:rsid w:val="00657E8B"/>
    <w:rsid w:val="006607CB"/>
    <w:rsid w:val="00660FE1"/>
    <w:rsid w:val="006615EC"/>
    <w:rsid w:val="00662D36"/>
    <w:rsid w:val="00663639"/>
    <w:rsid w:val="00663CBC"/>
    <w:rsid w:val="00664D5F"/>
    <w:rsid w:val="006657E8"/>
    <w:rsid w:val="00666834"/>
    <w:rsid w:val="00666EA1"/>
    <w:rsid w:val="00667140"/>
    <w:rsid w:val="006671E8"/>
    <w:rsid w:val="00667603"/>
    <w:rsid w:val="0067224D"/>
    <w:rsid w:val="00672823"/>
    <w:rsid w:val="00672D4E"/>
    <w:rsid w:val="00673BCE"/>
    <w:rsid w:val="00676B46"/>
    <w:rsid w:val="00680307"/>
    <w:rsid w:val="006805EE"/>
    <w:rsid w:val="00680697"/>
    <w:rsid w:val="006809E4"/>
    <w:rsid w:val="0068133F"/>
    <w:rsid w:val="00681E94"/>
    <w:rsid w:val="006826AE"/>
    <w:rsid w:val="00683C6D"/>
    <w:rsid w:val="00684123"/>
    <w:rsid w:val="0068442E"/>
    <w:rsid w:val="00685B2D"/>
    <w:rsid w:val="006908DB"/>
    <w:rsid w:val="006922AD"/>
    <w:rsid w:val="0069290F"/>
    <w:rsid w:val="00693246"/>
    <w:rsid w:val="006932D3"/>
    <w:rsid w:val="00695EDA"/>
    <w:rsid w:val="0069685D"/>
    <w:rsid w:val="006969F9"/>
    <w:rsid w:val="006A08EA"/>
    <w:rsid w:val="006A23F6"/>
    <w:rsid w:val="006A323A"/>
    <w:rsid w:val="006A45A5"/>
    <w:rsid w:val="006A4CF5"/>
    <w:rsid w:val="006A6A7A"/>
    <w:rsid w:val="006A749B"/>
    <w:rsid w:val="006B1926"/>
    <w:rsid w:val="006B1BB8"/>
    <w:rsid w:val="006B2112"/>
    <w:rsid w:val="006B2E47"/>
    <w:rsid w:val="006B2EED"/>
    <w:rsid w:val="006B3412"/>
    <w:rsid w:val="006B39F0"/>
    <w:rsid w:val="006B3ACD"/>
    <w:rsid w:val="006B560E"/>
    <w:rsid w:val="006B65B0"/>
    <w:rsid w:val="006B6EB5"/>
    <w:rsid w:val="006B73DB"/>
    <w:rsid w:val="006B76EA"/>
    <w:rsid w:val="006B7BB9"/>
    <w:rsid w:val="006C06F5"/>
    <w:rsid w:val="006C184E"/>
    <w:rsid w:val="006C2357"/>
    <w:rsid w:val="006C31BC"/>
    <w:rsid w:val="006C3510"/>
    <w:rsid w:val="006C3B1B"/>
    <w:rsid w:val="006C4A93"/>
    <w:rsid w:val="006C55C6"/>
    <w:rsid w:val="006C5E88"/>
    <w:rsid w:val="006C6CC4"/>
    <w:rsid w:val="006D0370"/>
    <w:rsid w:val="006D0467"/>
    <w:rsid w:val="006D04E0"/>
    <w:rsid w:val="006D069B"/>
    <w:rsid w:val="006D20FB"/>
    <w:rsid w:val="006D3274"/>
    <w:rsid w:val="006D3E2E"/>
    <w:rsid w:val="006D6059"/>
    <w:rsid w:val="006D6BB2"/>
    <w:rsid w:val="006E03CF"/>
    <w:rsid w:val="006E08A3"/>
    <w:rsid w:val="006E24AC"/>
    <w:rsid w:val="006E259D"/>
    <w:rsid w:val="006E26F6"/>
    <w:rsid w:val="006E2EA8"/>
    <w:rsid w:val="006E45DB"/>
    <w:rsid w:val="006F04DF"/>
    <w:rsid w:val="006F217B"/>
    <w:rsid w:val="006F2308"/>
    <w:rsid w:val="006F24AB"/>
    <w:rsid w:val="006F2E13"/>
    <w:rsid w:val="006F30E2"/>
    <w:rsid w:val="006F4AE5"/>
    <w:rsid w:val="006F57F4"/>
    <w:rsid w:val="006F7CAE"/>
    <w:rsid w:val="0070172B"/>
    <w:rsid w:val="00701769"/>
    <w:rsid w:val="00702224"/>
    <w:rsid w:val="0070321C"/>
    <w:rsid w:val="00703A3F"/>
    <w:rsid w:val="00703CBF"/>
    <w:rsid w:val="007046D6"/>
    <w:rsid w:val="007056BE"/>
    <w:rsid w:val="0070775F"/>
    <w:rsid w:val="007078AE"/>
    <w:rsid w:val="00710952"/>
    <w:rsid w:val="007115F9"/>
    <w:rsid w:val="007123F2"/>
    <w:rsid w:val="007135B1"/>
    <w:rsid w:val="007148BD"/>
    <w:rsid w:val="007150CA"/>
    <w:rsid w:val="00716C79"/>
    <w:rsid w:val="00720B10"/>
    <w:rsid w:val="00721F77"/>
    <w:rsid w:val="0072251A"/>
    <w:rsid w:val="0072394C"/>
    <w:rsid w:val="00724907"/>
    <w:rsid w:val="00727B36"/>
    <w:rsid w:val="007308E6"/>
    <w:rsid w:val="007309DB"/>
    <w:rsid w:val="00731399"/>
    <w:rsid w:val="00731E76"/>
    <w:rsid w:val="00732CA9"/>
    <w:rsid w:val="00734914"/>
    <w:rsid w:val="00734FBB"/>
    <w:rsid w:val="007350A4"/>
    <w:rsid w:val="00735456"/>
    <w:rsid w:val="007359B1"/>
    <w:rsid w:val="00736341"/>
    <w:rsid w:val="00737559"/>
    <w:rsid w:val="00737FBA"/>
    <w:rsid w:val="0074075A"/>
    <w:rsid w:val="0074089D"/>
    <w:rsid w:val="00740CC2"/>
    <w:rsid w:val="007412A6"/>
    <w:rsid w:val="007429A9"/>
    <w:rsid w:val="00744A24"/>
    <w:rsid w:val="007457F0"/>
    <w:rsid w:val="00745970"/>
    <w:rsid w:val="00745C59"/>
    <w:rsid w:val="00746526"/>
    <w:rsid w:val="007467C0"/>
    <w:rsid w:val="007469FB"/>
    <w:rsid w:val="00746C36"/>
    <w:rsid w:val="00747521"/>
    <w:rsid w:val="0074762D"/>
    <w:rsid w:val="0075108F"/>
    <w:rsid w:val="00752B25"/>
    <w:rsid w:val="0075362D"/>
    <w:rsid w:val="00753947"/>
    <w:rsid w:val="00754575"/>
    <w:rsid w:val="0075466D"/>
    <w:rsid w:val="00756B51"/>
    <w:rsid w:val="00756D44"/>
    <w:rsid w:val="00757129"/>
    <w:rsid w:val="00757456"/>
    <w:rsid w:val="00757C48"/>
    <w:rsid w:val="007613A3"/>
    <w:rsid w:val="00761D2E"/>
    <w:rsid w:val="00762988"/>
    <w:rsid w:val="007639DA"/>
    <w:rsid w:val="00764B37"/>
    <w:rsid w:val="00767A54"/>
    <w:rsid w:val="00771C57"/>
    <w:rsid w:val="00772D3E"/>
    <w:rsid w:val="007734DD"/>
    <w:rsid w:val="00775314"/>
    <w:rsid w:val="00776613"/>
    <w:rsid w:val="00776ED4"/>
    <w:rsid w:val="00777810"/>
    <w:rsid w:val="00783C64"/>
    <w:rsid w:val="00783E38"/>
    <w:rsid w:val="00785FD0"/>
    <w:rsid w:val="00786FDD"/>
    <w:rsid w:val="0078771F"/>
    <w:rsid w:val="00787AFC"/>
    <w:rsid w:val="00792066"/>
    <w:rsid w:val="00792731"/>
    <w:rsid w:val="00793572"/>
    <w:rsid w:val="00794755"/>
    <w:rsid w:val="00795D9A"/>
    <w:rsid w:val="00796AC2"/>
    <w:rsid w:val="007975AF"/>
    <w:rsid w:val="007A0040"/>
    <w:rsid w:val="007A02B4"/>
    <w:rsid w:val="007A0E9E"/>
    <w:rsid w:val="007A17C5"/>
    <w:rsid w:val="007A3549"/>
    <w:rsid w:val="007A3BE9"/>
    <w:rsid w:val="007A3F30"/>
    <w:rsid w:val="007A5121"/>
    <w:rsid w:val="007A587D"/>
    <w:rsid w:val="007A5E42"/>
    <w:rsid w:val="007A5F38"/>
    <w:rsid w:val="007A6D64"/>
    <w:rsid w:val="007A7C13"/>
    <w:rsid w:val="007A7D7D"/>
    <w:rsid w:val="007B06E2"/>
    <w:rsid w:val="007B32D8"/>
    <w:rsid w:val="007B3420"/>
    <w:rsid w:val="007B4524"/>
    <w:rsid w:val="007B4904"/>
    <w:rsid w:val="007B493E"/>
    <w:rsid w:val="007B5EF0"/>
    <w:rsid w:val="007B6417"/>
    <w:rsid w:val="007B6DE4"/>
    <w:rsid w:val="007B6F2F"/>
    <w:rsid w:val="007C0D3D"/>
    <w:rsid w:val="007C1D72"/>
    <w:rsid w:val="007C2152"/>
    <w:rsid w:val="007C2AD5"/>
    <w:rsid w:val="007C2E10"/>
    <w:rsid w:val="007C32FB"/>
    <w:rsid w:val="007C39D8"/>
    <w:rsid w:val="007C3F93"/>
    <w:rsid w:val="007C46EA"/>
    <w:rsid w:val="007C4BB6"/>
    <w:rsid w:val="007C5B10"/>
    <w:rsid w:val="007C7EDA"/>
    <w:rsid w:val="007D1B2A"/>
    <w:rsid w:val="007D2E85"/>
    <w:rsid w:val="007D2FB4"/>
    <w:rsid w:val="007D4D23"/>
    <w:rsid w:val="007D59A9"/>
    <w:rsid w:val="007D7246"/>
    <w:rsid w:val="007E1571"/>
    <w:rsid w:val="007E25E5"/>
    <w:rsid w:val="007E2779"/>
    <w:rsid w:val="007E3587"/>
    <w:rsid w:val="007E3D3E"/>
    <w:rsid w:val="007E49D0"/>
    <w:rsid w:val="007E4C59"/>
    <w:rsid w:val="007E74EB"/>
    <w:rsid w:val="007E78DB"/>
    <w:rsid w:val="007F03FE"/>
    <w:rsid w:val="007F0901"/>
    <w:rsid w:val="007F16F3"/>
    <w:rsid w:val="007F1AD8"/>
    <w:rsid w:val="007F263E"/>
    <w:rsid w:val="007F2F41"/>
    <w:rsid w:val="007F4C06"/>
    <w:rsid w:val="007F704F"/>
    <w:rsid w:val="0080023A"/>
    <w:rsid w:val="00802BFF"/>
    <w:rsid w:val="00804880"/>
    <w:rsid w:val="00804E3F"/>
    <w:rsid w:val="00806F06"/>
    <w:rsid w:val="008073B1"/>
    <w:rsid w:val="008079F5"/>
    <w:rsid w:val="00810A1D"/>
    <w:rsid w:val="00810C99"/>
    <w:rsid w:val="008112BA"/>
    <w:rsid w:val="008121AC"/>
    <w:rsid w:val="008125D9"/>
    <w:rsid w:val="008128F2"/>
    <w:rsid w:val="00812ED2"/>
    <w:rsid w:val="0081443E"/>
    <w:rsid w:val="008166E5"/>
    <w:rsid w:val="00820C89"/>
    <w:rsid w:val="00822093"/>
    <w:rsid w:val="00822A12"/>
    <w:rsid w:val="00822F18"/>
    <w:rsid w:val="0082541C"/>
    <w:rsid w:val="0082631D"/>
    <w:rsid w:val="00826F8F"/>
    <w:rsid w:val="00827D99"/>
    <w:rsid w:val="00827EA4"/>
    <w:rsid w:val="00830656"/>
    <w:rsid w:val="00831DF3"/>
    <w:rsid w:val="00834A0D"/>
    <w:rsid w:val="00834C12"/>
    <w:rsid w:val="00836265"/>
    <w:rsid w:val="00837D05"/>
    <w:rsid w:val="0084040D"/>
    <w:rsid w:val="00840513"/>
    <w:rsid w:val="008432FB"/>
    <w:rsid w:val="00843444"/>
    <w:rsid w:val="00847189"/>
    <w:rsid w:val="00847B6E"/>
    <w:rsid w:val="00850AA6"/>
    <w:rsid w:val="00850FF9"/>
    <w:rsid w:val="008512F9"/>
    <w:rsid w:val="008518E4"/>
    <w:rsid w:val="00852EB3"/>
    <w:rsid w:val="00853B00"/>
    <w:rsid w:val="00853CBE"/>
    <w:rsid w:val="00853DB9"/>
    <w:rsid w:val="008545DB"/>
    <w:rsid w:val="008554AE"/>
    <w:rsid w:val="00856032"/>
    <w:rsid w:val="0085611E"/>
    <w:rsid w:val="008567FA"/>
    <w:rsid w:val="00857913"/>
    <w:rsid w:val="00857DFC"/>
    <w:rsid w:val="00860FC8"/>
    <w:rsid w:val="00861A0B"/>
    <w:rsid w:val="00862DBA"/>
    <w:rsid w:val="0086343F"/>
    <w:rsid w:val="00864D5B"/>
    <w:rsid w:val="00865C57"/>
    <w:rsid w:val="0086660D"/>
    <w:rsid w:val="008710EB"/>
    <w:rsid w:val="00873E33"/>
    <w:rsid w:val="008744D1"/>
    <w:rsid w:val="00874AD7"/>
    <w:rsid w:val="0087639D"/>
    <w:rsid w:val="00876D4E"/>
    <w:rsid w:val="008805A7"/>
    <w:rsid w:val="008805E2"/>
    <w:rsid w:val="00881BB7"/>
    <w:rsid w:val="008828C2"/>
    <w:rsid w:val="008837CE"/>
    <w:rsid w:val="00883D46"/>
    <w:rsid w:val="00884B7F"/>
    <w:rsid w:val="00884E6E"/>
    <w:rsid w:val="00885276"/>
    <w:rsid w:val="008852D5"/>
    <w:rsid w:val="00885664"/>
    <w:rsid w:val="008858B6"/>
    <w:rsid w:val="00885E2C"/>
    <w:rsid w:val="00886701"/>
    <w:rsid w:val="00886E27"/>
    <w:rsid w:val="0088705E"/>
    <w:rsid w:val="00887D2E"/>
    <w:rsid w:val="0089039D"/>
    <w:rsid w:val="00890535"/>
    <w:rsid w:val="00890DDD"/>
    <w:rsid w:val="00891155"/>
    <w:rsid w:val="00891689"/>
    <w:rsid w:val="00892873"/>
    <w:rsid w:val="00893F23"/>
    <w:rsid w:val="008946A8"/>
    <w:rsid w:val="0089505C"/>
    <w:rsid w:val="00896020"/>
    <w:rsid w:val="00896514"/>
    <w:rsid w:val="008A1609"/>
    <w:rsid w:val="008A2A2C"/>
    <w:rsid w:val="008A2D03"/>
    <w:rsid w:val="008A31B1"/>
    <w:rsid w:val="008A3B4D"/>
    <w:rsid w:val="008A50E3"/>
    <w:rsid w:val="008A589C"/>
    <w:rsid w:val="008A6D7F"/>
    <w:rsid w:val="008A7B4A"/>
    <w:rsid w:val="008B13B7"/>
    <w:rsid w:val="008B15C4"/>
    <w:rsid w:val="008B1C01"/>
    <w:rsid w:val="008B317B"/>
    <w:rsid w:val="008B40EE"/>
    <w:rsid w:val="008B4F40"/>
    <w:rsid w:val="008B52B6"/>
    <w:rsid w:val="008C05D2"/>
    <w:rsid w:val="008C1146"/>
    <w:rsid w:val="008C2504"/>
    <w:rsid w:val="008C5BF7"/>
    <w:rsid w:val="008C5C53"/>
    <w:rsid w:val="008C5D90"/>
    <w:rsid w:val="008C5E01"/>
    <w:rsid w:val="008D028E"/>
    <w:rsid w:val="008D0304"/>
    <w:rsid w:val="008D0493"/>
    <w:rsid w:val="008D0606"/>
    <w:rsid w:val="008D5507"/>
    <w:rsid w:val="008D5757"/>
    <w:rsid w:val="008D6379"/>
    <w:rsid w:val="008D74EE"/>
    <w:rsid w:val="008D7A53"/>
    <w:rsid w:val="008E0F19"/>
    <w:rsid w:val="008E12E6"/>
    <w:rsid w:val="008E18DE"/>
    <w:rsid w:val="008E1BF1"/>
    <w:rsid w:val="008E299D"/>
    <w:rsid w:val="008E2CF2"/>
    <w:rsid w:val="008E3BDA"/>
    <w:rsid w:val="008E70D0"/>
    <w:rsid w:val="008E7A01"/>
    <w:rsid w:val="008F0492"/>
    <w:rsid w:val="008F071A"/>
    <w:rsid w:val="008F12FC"/>
    <w:rsid w:val="008F1596"/>
    <w:rsid w:val="008F1A58"/>
    <w:rsid w:val="008F32CE"/>
    <w:rsid w:val="008F5ABC"/>
    <w:rsid w:val="008F638D"/>
    <w:rsid w:val="008F7F79"/>
    <w:rsid w:val="00901E56"/>
    <w:rsid w:val="00901F72"/>
    <w:rsid w:val="00902915"/>
    <w:rsid w:val="0090381F"/>
    <w:rsid w:val="0090464B"/>
    <w:rsid w:val="00904AFC"/>
    <w:rsid w:val="00904E24"/>
    <w:rsid w:val="0090537E"/>
    <w:rsid w:val="00906A29"/>
    <w:rsid w:val="00910FB4"/>
    <w:rsid w:val="009130BB"/>
    <w:rsid w:val="009140B6"/>
    <w:rsid w:val="009145F5"/>
    <w:rsid w:val="00915595"/>
    <w:rsid w:val="00915A03"/>
    <w:rsid w:val="00916542"/>
    <w:rsid w:val="00916988"/>
    <w:rsid w:val="00917F59"/>
    <w:rsid w:val="0092209A"/>
    <w:rsid w:val="00922BDD"/>
    <w:rsid w:val="00922C0C"/>
    <w:rsid w:val="00923428"/>
    <w:rsid w:val="00927374"/>
    <w:rsid w:val="00931970"/>
    <w:rsid w:val="0093260D"/>
    <w:rsid w:val="00932C0C"/>
    <w:rsid w:val="00932CF2"/>
    <w:rsid w:val="00933902"/>
    <w:rsid w:val="009348E1"/>
    <w:rsid w:val="00936C52"/>
    <w:rsid w:val="00936E3A"/>
    <w:rsid w:val="00940EC8"/>
    <w:rsid w:val="0094255B"/>
    <w:rsid w:val="00945125"/>
    <w:rsid w:val="009453A3"/>
    <w:rsid w:val="009453BF"/>
    <w:rsid w:val="00947F09"/>
    <w:rsid w:val="00950D23"/>
    <w:rsid w:val="00952A69"/>
    <w:rsid w:val="00952C5B"/>
    <w:rsid w:val="00952D36"/>
    <w:rsid w:val="00953870"/>
    <w:rsid w:val="00953D71"/>
    <w:rsid w:val="009544EF"/>
    <w:rsid w:val="009579C2"/>
    <w:rsid w:val="00960141"/>
    <w:rsid w:val="0096077E"/>
    <w:rsid w:val="009614AA"/>
    <w:rsid w:val="009627C4"/>
    <w:rsid w:val="009629FC"/>
    <w:rsid w:val="009639D3"/>
    <w:rsid w:val="009654A3"/>
    <w:rsid w:val="00965F6E"/>
    <w:rsid w:val="00966BC3"/>
    <w:rsid w:val="009674C4"/>
    <w:rsid w:val="0096766A"/>
    <w:rsid w:val="00970E29"/>
    <w:rsid w:val="00971930"/>
    <w:rsid w:val="009757CA"/>
    <w:rsid w:val="0097731A"/>
    <w:rsid w:val="00977F73"/>
    <w:rsid w:val="0098015A"/>
    <w:rsid w:val="00980626"/>
    <w:rsid w:val="00981CB9"/>
    <w:rsid w:val="00982589"/>
    <w:rsid w:val="00982A6B"/>
    <w:rsid w:val="00982DE9"/>
    <w:rsid w:val="00982F04"/>
    <w:rsid w:val="00985CAA"/>
    <w:rsid w:val="00985D06"/>
    <w:rsid w:val="00986B46"/>
    <w:rsid w:val="00987F30"/>
    <w:rsid w:val="00991276"/>
    <w:rsid w:val="00992C21"/>
    <w:rsid w:val="00995882"/>
    <w:rsid w:val="0099730C"/>
    <w:rsid w:val="00997DC8"/>
    <w:rsid w:val="009A01E4"/>
    <w:rsid w:val="009A0236"/>
    <w:rsid w:val="009A0256"/>
    <w:rsid w:val="009A1F71"/>
    <w:rsid w:val="009A22EC"/>
    <w:rsid w:val="009A29C8"/>
    <w:rsid w:val="009A33CE"/>
    <w:rsid w:val="009A35CA"/>
    <w:rsid w:val="009A3975"/>
    <w:rsid w:val="009A44F0"/>
    <w:rsid w:val="009A561D"/>
    <w:rsid w:val="009A575F"/>
    <w:rsid w:val="009A5D33"/>
    <w:rsid w:val="009B0EDF"/>
    <w:rsid w:val="009B20BB"/>
    <w:rsid w:val="009B3F7B"/>
    <w:rsid w:val="009B4337"/>
    <w:rsid w:val="009B5882"/>
    <w:rsid w:val="009B5B89"/>
    <w:rsid w:val="009B669F"/>
    <w:rsid w:val="009C2704"/>
    <w:rsid w:val="009C4B43"/>
    <w:rsid w:val="009C5FBA"/>
    <w:rsid w:val="009D1422"/>
    <w:rsid w:val="009D2755"/>
    <w:rsid w:val="009D2B5D"/>
    <w:rsid w:val="009D2EC3"/>
    <w:rsid w:val="009D2EC5"/>
    <w:rsid w:val="009D2FA9"/>
    <w:rsid w:val="009D319E"/>
    <w:rsid w:val="009D5008"/>
    <w:rsid w:val="009D539E"/>
    <w:rsid w:val="009D6817"/>
    <w:rsid w:val="009D750A"/>
    <w:rsid w:val="009D77AC"/>
    <w:rsid w:val="009D78BF"/>
    <w:rsid w:val="009E0AFA"/>
    <w:rsid w:val="009E1155"/>
    <w:rsid w:val="009E235E"/>
    <w:rsid w:val="009E3E09"/>
    <w:rsid w:val="009E3F2B"/>
    <w:rsid w:val="009E49DF"/>
    <w:rsid w:val="009E5760"/>
    <w:rsid w:val="009E57CA"/>
    <w:rsid w:val="009E5834"/>
    <w:rsid w:val="009E7C37"/>
    <w:rsid w:val="009F2244"/>
    <w:rsid w:val="009F2552"/>
    <w:rsid w:val="009F289F"/>
    <w:rsid w:val="009F2F15"/>
    <w:rsid w:val="009F380C"/>
    <w:rsid w:val="009F600D"/>
    <w:rsid w:val="009F65C4"/>
    <w:rsid w:val="009F7BF2"/>
    <w:rsid w:val="00A023F5"/>
    <w:rsid w:val="00A02C0E"/>
    <w:rsid w:val="00A02D5C"/>
    <w:rsid w:val="00A03B97"/>
    <w:rsid w:val="00A03C71"/>
    <w:rsid w:val="00A043A6"/>
    <w:rsid w:val="00A051D8"/>
    <w:rsid w:val="00A0700E"/>
    <w:rsid w:val="00A10399"/>
    <w:rsid w:val="00A103F4"/>
    <w:rsid w:val="00A11542"/>
    <w:rsid w:val="00A1228D"/>
    <w:rsid w:val="00A12E26"/>
    <w:rsid w:val="00A1372C"/>
    <w:rsid w:val="00A14247"/>
    <w:rsid w:val="00A14CEB"/>
    <w:rsid w:val="00A151D6"/>
    <w:rsid w:val="00A16CDA"/>
    <w:rsid w:val="00A17727"/>
    <w:rsid w:val="00A17FC6"/>
    <w:rsid w:val="00A206FB"/>
    <w:rsid w:val="00A20A3E"/>
    <w:rsid w:val="00A2109B"/>
    <w:rsid w:val="00A2122F"/>
    <w:rsid w:val="00A2166A"/>
    <w:rsid w:val="00A22237"/>
    <w:rsid w:val="00A228FC"/>
    <w:rsid w:val="00A26F79"/>
    <w:rsid w:val="00A273CE"/>
    <w:rsid w:val="00A3028A"/>
    <w:rsid w:val="00A31CA4"/>
    <w:rsid w:val="00A32BCA"/>
    <w:rsid w:val="00A3324F"/>
    <w:rsid w:val="00A33389"/>
    <w:rsid w:val="00A3438E"/>
    <w:rsid w:val="00A345A2"/>
    <w:rsid w:val="00A35835"/>
    <w:rsid w:val="00A35CA9"/>
    <w:rsid w:val="00A369D5"/>
    <w:rsid w:val="00A36ADC"/>
    <w:rsid w:val="00A36CAA"/>
    <w:rsid w:val="00A4108B"/>
    <w:rsid w:val="00A413F7"/>
    <w:rsid w:val="00A41FE0"/>
    <w:rsid w:val="00A42650"/>
    <w:rsid w:val="00A42AEF"/>
    <w:rsid w:val="00A439F1"/>
    <w:rsid w:val="00A450B8"/>
    <w:rsid w:val="00A454BB"/>
    <w:rsid w:val="00A4630A"/>
    <w:rsid w:val="00A46596"/>
    <w:rsid w:val="00A465CC"/>
    <w:rsid w:val="00A46B7B"/>
    <w:rsid w:val="00A47A09"/>
    <w:rsid w:val="00A503E9"/>
    <w:rsid w:val="00A50EDF"/>
    <w:rsid w:val="00A5148F"/>
    <w:rsid w:val="00A523F5"/>
    <w:rsid w:val="00A538D9"/>
    <w:rsid w:val="00A53F57"/>
    <w:rsid w:val="00A54203"/>
    <w:rsid w:val="00A542CB"/>
    <w:rsid w:val="00A54A83"/>
    <w:rsid w:val="00A55CF6"/>
    <w:rsid w:val="00A55D94"/>
    <w:rsid w:val="00A563BB"/>
    <w:rsid w:val="00A57961"/>
    <w:rsid w:val="00A57C77"/>
    <w:rsid w:val="00A61510"/>
    <w:rsid w:val="00A6168B"/>
    <w:rsid w:val="00A61E59"/>
    <w:rsid w:val="00A625EA"/>
    <w:rsid w:val="00A63842"/>
    <w:rsid w:val="00A64F48"/>
    <w:rsid w:val="00A6754E"/>
    <w:rsid w:val="00A67658"/>
    <w:rsid w:val="00A70C00"/>
    <w:rsid w:val="00A714E3"/>
    <w:rsid w:val="00A718AB"/>
    <w:rsid w:val="00A724E1"/>
    <w:rsid w:val="00A737D0"/>
    <w:rsid w:val="00A746B6"/>
    <w:rsid w:val="00A75CE0"/>
    <w:rsid w:val="00A760F3"/>
    <w:rsid w:val="00A76251"/>
    <w:rsid w:val="00A7687D"/>
    <w:rsid w:val="00A76FCE"/>
    <w:rsid w:val="00A77653"/>
    <w:rsid w:val="00A77696"/>
    <w:rsid w:val="00A77BF9"/>
    <w:rsid w:val="00A8011D"/>
    <w:rsid w:val="00A804B8"/>
    <w:rsid w:val="00A81698"/>
    <w:rsid w:val="00A82206"/>
    <w:rsid w:val="00A824CE"/>
    <w:rsid w:val="00A826A1"/>
    <w:rsid w:val="00A8353D"/>
    <w:rsid w:val="00A838D8"/>
    <w:rsid w:val="00A841DF"/>
    <w:rsid w:val="00A8433E"/>
    <w:rsid w:val="00A85E88"/>
    <w:rsid w:val="00A87FCE"/>
    <w:rsid w:val="00A90A97"/>
    <w:rsid w:val="00A90E77"/>
    <w:rsid w:val="00A913BD"/>
    <w:rsid w:val="00A91462"/>
    <w:rsid w:val="00A917C4"/>
    <w:rsid w:val="00A91901"/>
    <w:rsid w:val="00A91AF4"/>
    <w:rsid w:val="00A92534"/>
    <w:rsid w:val="00A92C62"/>
    <w:rsid w:val="00A93534"/>
    <w:rsid w:val="00A93798"/>
    <w:rsid w:val="00A93E42"/>
    <w:rsid w:val="00A943B5"/>
    <w:rsid w:val="00A94805"/>
    <w:rsid w:val="00A9791D"/>
    <w:rsid w:val="00AA0E15"/>
    <w:rsid w:val="00AA1065"/>
    <w:rsid w:val="00AA1898"/>
    <w:rsid w:val="00AA3381"/>
    <w:rsid w:val="00AA3C5B"/>
    <w:rsid w:val="00AB08E9"/>
    <w:rsid w:val="00AB18A3"/>
    <w:rsid w:val="00AB2FFF"/>
    <w:rsid w:val="00AB30DC"/>
    <w:rsid w:val="00AB437D"/>
    <w:rsid w:val="00AB6E5B"/>
    <w:rsid w:val="00AC0342"/>
    <w:rsid w:val="00AC2E15"/>
    <w:rsid w:val="00AC2E19"/>
    <w:rsid w:val="00AC3F6C"/>
    <w:rsid w:val="00AC406B"/>
    <w:rsid w:val="00AC5307"/>
    <w:rsid w:val="00AC5B27"/>
    <w:rsid w:val="00AC60BE"/>
    <w:rsid w:val="00AC66DE"/>
    <w:rsid w:val="00AC744F"/>
    <w:rsid w:val="00AD0D95"/>
    <w:rsid w:val="00AD0EE5"/>
    <w:rsid w:val="00AD26AF"/>
    <w:rsid w:val="00AD5554"/>
    <w:rsid w:val="00AD57AB"/>
    <w:rsid w:val="00AD5F71"/>
    <w:rsid w:val="00AD6F2B"/>
    <w:rsid w:val="00AE0AE8"/>
    <w:rsid w:val="00AE15D4"/>
    <w:rsid w:val="00AE23D4"/>
    <w:rsid w:val="00AE44B2"/>
    <w:rsid w:val="00AE46BD"/>
    <w:rsid w:val="00AE4C29"/>
    <w:rsid w:val="00AE6E70"/>
    <w:rsid w:val="00AE73D4"/>
    <w:rsid w:val="00AF0610"/>
    <w:rsid w:val="00AF07FA"/>
    <w:rsid w:val="00AF119F"/>
    <w:rsid w:val="00AF1B1D"/>
    <w:rsid w:val="00AF2466"/>
    <w:rsid w:val="00AF39A4"/>
    <w:rsid w:val="00AF4661"/>
    <w:rsid w:val="00AF5043"/>
    <w:rsid w:val="00AF5F11"/>
    <w:rsid w:val="00AF784F"/>
    <w:rsid w:val="00AF7CAD"/>
    <w:rsid w:val="00AF7ED1"/>
    <w:rsid w:val="00B00A64"/>
    <w:rsid w:val="00B00A9C"/>
    <w:rsid w:val="00B01047"/>
    <w:rsid w:val="00B01D1F"/>
    <w:rsid w:val="00B02582"/>
    <w:rsid w:val="00B0318F"/>
    <w:rsid w:val="00B03962"/>
    <w:rsid w:val="00B04461"/>
    <w:rsid w:val="00B04933"/>
    <w:rsid w:val="00B04D24"/>
    <w:rsid w:val="00B05E79"/>
    <w:rsid w:val="00B05EAE"/>
    <w:rsid w:val="00B06388"/>
    <w:rsid w:val="00B06DF6"/>
    <w:rsid w:val="00B073A5"/>
    <w:rsid w:val="00B0750D"/>
    <w:rsid w:val="00B11621"/>
    <w:rsid w:val="00B11C7B"/>
    <w:rsid w:val="00B1287C"/>
    <w:rsid w:val="00B1387D"/>
    <w:rsid w:val="00B13C0B"/>
    <w:rsid w:val="00B14E17"/>
    <w:rsid w:val="00B15ABF"/>
    <w:rsid w:val="00B208F5"/>
    <w:rsid w:val="00B20EB9"/>
    <w:rsid w:val="00B2197F"/>
    <w:rsid w:val="00B230C2"/>
    <w:rsid w:val="00B23F32"/>
    <w:rsid w:val="00B24475"/>
    <w:rsid w:val="00B252F2"/>
    <w:rsid w:val="00B266BD"/>
    <w:rsid w:val="00B2697C"/>
    <w:rsid w:val="00B26F44"/>
    <w:rsid w:val="00B30489"/>
    <w:rsid w:val="00B309F4"/>
    <w:rsid w:val="00B320C7"/>
    <w:rsid w:val="00B3234C"/>
    <w:rsid w:val="00B33AE9"/>
    <w:rsid w:val="00B33B2A"/>
    <w:rsid w:val="00B33B9C"/>
    <w:rsid w:val="00B34660"/>
    <w:rsid w:val="00B34CBE"/>
    <w:rsid w:val="00B3573E"/>
    <w:rsid w:val="00B35ECD"/>
    <w:rsid w:val="00B3774B"/>
    <w:rsid w:val="00B40947"/>
    <w:rsid w:val="00B4146C"/>
    <w:rsid w:val="00B424B8"/>
    <w:rsid w:val="00B425F5"/>
    <w:rsid w:val="00B42C0F"/>
    <w:rsid w:val="00B44490"/>
    <w:rsid w:val="00B44963"/>
    <w:rsid w:val="00B45B24"/>
    <w:rsid w:val="00B50C32"/>
    <w:rsid w:val="00B53BC4"/>
    <w:rsid w:val="00B55797"/>
    <w:rsid w:val="00B55AF8"/>
    <w:rsid w:val="00B57220"/>
    <w:rsid w:val="00B57ED6"/>
    <w:rsid w:val="00B609F4"/>
    <w:rsid w:val="00B622CB"/>
    <w:rsid w:val="00B6359B"/>
    <w:rsid w:val="00B63A8B"/>
    <w:rsid w:val="00B65118"/>
    <w:rsid w:val="00B661BF"/>
    <w:rsid w:val="00B66AF2"/>
    <w:rsid w:val="00B704E1"/>
    <w:rsid w:val="00B7056F"/>
    <w:rsid w:val="00B71940"/>
    <w:rsid w:val="00B72FA9"/>
    <w:rsid w:val="00B73549"/>
    <w:rsid w:val="00B73EA7"/>
    <w:rsid w:val="00B7410C"/>
    <w:rsid w:val="00B76313"/>
    <w:rsid w:val="00B81A84"/>
    <w:rsid w:val="00B81F44"/>
    <w:rsid w:val="00B82B6F"/>
    <w:rsid w:val="00B84406"/>
    <w:rsid w:val="00B87188"/>
    <w:rsid w:val="00B9061C"/>
    <w:rsid w:val="00B90D69"/>
    <w:rsid w:val="00B91FF0"/>
    <w:rsid w:val="00B92689"/>
    <w:rsid w:val="00B9289F"/>
    <w:rsid w:val="00B92AC7"/>
    <w:rsid w:val="00B92B00"/>
    <w:rsid w:val="00B92CE0"/>
    <w:rsid w:val="00B93DCC"/>
    <w:rsid w:val="00B94AB9"/>
    <w:rsid w:val="00B94C10"/>
    <w:rsid w:val="00B94C88"/>
    <w:rsid w:val="00B95687"/>
    <w:rsid w:val="00B9739E"/>
    <w:rsid w:val="00B97B2F"/>
    <w:rsid w:val="00B97BE0"/>
    <w:rsid w:val="00BA06B8"/>
    <w:rsid w:val="00BA0B7F"/>
    <w:rsid w:val="00BA13E1"/>
    <w:rsid w:val="00BA16EE"/>
    <w:rsid w:val="00BA1A06"/>
    <w:rsid w:val="00BA2BFB"/>
    <w:rsid w:val="00BA4843"/>
    <w:rsid w:val="00BA4E9D"/>
    <w:rsid w:val="00BA5123"/>
    <w:rsid w:val="00BA5DED"/>
    <w:rsid w:val="00BB022D"/>
    <w:rsid w:val="00BB0249"/>
    <w:rsid w:val="00BB0A73"/>
    <w:rsid w:val="00BB1147"/>
    <w:rsid w:val="00BB3F63"/>
    <w:rsid w:val="00BB46BE"/>
    <w:rsid w:val="00BB4F86"/>
    <w:rsid w:val="00BB6D01"/>
    <w:rsid w:val="00BB6E49"/>
    <w:rsid w:val="00BB7AEC"/>
    <w:rsid w:val="00BC2385"/>
    <w:rsid w:val="00BC28ED"/>
    <w:rsid w:val="00BC2F05"/>
    <w:rsid w:val="00BC3B71"/>
    <w:rsid w:val="00BC41A5"/>
    <w:rsid w:val="00BC4AA1"/>
    <w:rsid w:val="00BC6587"/>
    <w:rsid w:val="00BC67B2"/>
    <w:rsid w:val="00BC7454"/>
    <w:rsid w:val="00BD007C"/>
    <w:rsid w:val="00BD32BE"/>
    <w:rsid w:val="00BD4477"/>
    <w:rsid w:val="00BD44FF"/>
    <w:rsid w:val="00BD4EFB"/>
    <w:rsid w:val="00BD638C"/>
    <w:rsid w:val="00BE01AE"/>
    <w:rsid w:val="00BE0584"/>
    <w:rsid w:val="00BE0843"/>
    <w:rsid w:val="00BE0A46"/>
    <w:rsid w:val="00BE265D"/>
    <w:rsid w:val="00BE3BA2"/>
    <w:rsid w:val="00BF0070"/>
    <w:rsid w:val="00BF043D"/>
    <w:rsid w:val="00BF043F"/>
    <w:rsid w:val="00BF0983"/>
    <w:rsid w:val="00BF2206"/>
    <w:rsid w:val="00BF2DE5"/>
    <w:rsid w:val="00BF3460"/>
    <w:rsid w:val="00BF3943"/>
    <w:rsid w:val="00BF44D5"/>
    <w:rsid w:val="00BF52E9"/>
    <w:rsid w:val="00BF57D8"/>
    <w:rsid w:val="00BF5F2F"/>
    <w:rsid w:val="00BF6107"/>
    <w:rsid w:val="00BF6A17"/>
    <w:rsid w:val="00C01635"/>
    <w:rsid w:val="00C0310E"/>
    <w:rsid w:val="00C03231"/>
    <w:rsid w:val="00C034C6"/>
    <w:rsid w:val="00C040BF"/>
    <w:rsid w:val="00C04445"/>
    <w:rsid w:val="00C04726"/>
    <w:rsid w:val="00C05138"/>
    <w:rsid w:val="00C05F77"/>
    <w:rsid w:val="00C06599"/>
    <w:rsid w:val="00C107BA"/>
    <w:rsid w:val="00C1374E"/>
    <w:rsid w:val="00C155F3"/>
    <w:rsid w:val="00C200F3"/>
    <w:rsid w:val="00C2158D"/>
    <w:rsid w:val="00C21A79"/>
    <w:rsid w:val="00C22C41"/>
    <w:rsid w:val="00C23DA2"/>
    <w:rsid w:val="00C25402"/>
    <w:rsid w:val="00C2714B"/>
    <w:rsid w:val="00C30EA3"/>
    <w:rsid w:val="00C312ED"/>
    <w:rsid w:val="00C322EB"/>
    <w:rsid w:val="00C33264"/>
    <w:rsid w:val="00C335F3"/>
    <w:rsid w:val="00C357F3"/>
    <w:rsid w:val="00C35AB7"/>
    <w:rsid w:val="00C35D8E"/>
    <w:rsid w:val="00C365B2"/>
    <w:rsid w:val="00C37235"/>
    <w:rsid w:val="00C40BB3"/>
    <w:rsid w:val="00C41205"/>
    <w:rsid w:val="00C42975"/>
    <w:rsid w:val="00C42F47"/>
    <w:rsid w:val="00C440B5"/>
    <w:rsid w:val="00C4434E"/>
    <w:rsid w:val="00C45A39"/>
    <w:rsid w:val="00C4690C"/>
    <w:rsid w:val="00C47710"/>
    <w:rsid w:val="00C47F00"/>
    <w:rsid w:val="00C5005B"/>
    <w:rsid w:val="00C5038D"/>
    <w:rsid w:val="00C50582"/>
    <w:rsid w:val="00C50E7A"/>
    <w:rsid w:val="00C5166C"/>
    <w:rsid w:val="00C51BB7"/>
    <w:rsid w:val="00C52C52"/>
    <w:rsid w:val="00C53719"/>
    <w:rsid w:val="00C54E18"/>
    <w:rsid w:val="00C54F1B"/>
    <w:rsid w:val="00C55260"/>
    <w:rsid w:val="00C5528F"/>
    <w:rsid w:val="00C55A3A"/>
    <w:rsid w:val="00C5684B"/>
    <w:rsid w:val="00C57BC1"/>
    <w:rsid w:val="00C57D01"/>
    <w:rsid w:val="00C60B24"/>
    <w:rsid w:val="00C614A8"/>
    <w:rsid w:val="00C61635"/>
    <w:rsid w:val="00C64DEF"/>
    <w:rsid w:val="00C6673B"/>
    <w:rsid w:val="00C67B4B"/>
    <w:rsid w:val="00C702C8"/>
    <w:rsid w:val="00C70BA4"/>
    <w:rsid w:val="00C70BB6"/>
    <w:rsid w:val="00C72354"/>
    <w:rsid w:val="00C723A8"/>
    <w:rsid w:val="00C747E9"/>
    <w:rsid w:val="00C756D4"/>
    <w:rsid w:val="00C75B9C"/>
    <w:rsid w:val="00C777F8"/>
    <w:rsid w:val="00C81636"/>
    <w:rsid w:val="00C81FA3"/>
    <w:rsid w:val="00C822F2"/>
    <w:rsid w:val="00C82CA9"/>
    <w:rsid w:val="00C82E33"/>
    <w:rsid w:val="00C85211"/>
    <w:rsid w:val="00C85DD0"/>
    <w:rsid w:val="00C862B3"/>
    <w:rsid w:val="00C87622"/>
    <w:rsid w:val="00C87EAC"/>
    <w:rsid w:val="00C906E5"/>
    <w:rsid w:val="00C92D9D"/>
    <w:rsid w:val="00C93D71"/>
    <w:rsid w:val="00C94190"/>
    <w:rsid w:val="00C94BD6"/>
    <w:rsid w:val="00C953B2"/>
    <w:rsid w:val="00C966EA"/>
    <w:rsid w:val="00C969C7"/>
    <w:rsid w:val="00C969F4"/>
    <w:rsid w:val="00CA013F"/>
    <w:rsid w:val="00CA1083"/>
    <w:rsid w:val="00CA4179"/>
    <w:rsid w:val="00CA4E24"/>
    <w:rsid w:val="00CA5048"/>
    <w:rsid w:val="00CA71C3"/>
    <w:rsid w:val="00CA78C6"/>
    <w:rsid w:val="00CA7BC3"/>
    <w:rsid w:val="00CA7EAE"/>
    <w:rsid w:val="00CB0509"/>
    <w:rsid w:val="00CB0DE0"/>
    <w:rsid w:val="00CB10DD"/>
    <w:rsid w:val="00CB22A3"/>
    <w:rsid w:val="00CB3668"/>
    <w:rsid w:val="00CB53A3"/>
    <w:rsid w:val="00CB5FCB"/>
    <w:rsid w:val="00CB67BC"/>
    <w:rsid w:val="00CB7EA7"/>
    <w:rsid w:val="00CC3988"/>
    <w:rsid w:val="00CC4226"/>
    <w:rsid w:val="00CC48E3"/>
    <w:rsid w:val="00CC72C8"/>
    <w:rsid w:val="00CD13A3"/>
    <w:rsid w:val="00CD280D"/>
    <w:rsid w:val="00CD3842"/>
    <w:rsid w:val="00CD42CF"/>
    <w:rsid w:val="00CD5537"/>
    <w:rsid w:val="00CD65BC"/>
    <w:rsid w:val="00CD7905"/>
    <w:rsid w:val="00CE0CF3"/>
    <w:rsid w:val="00CE1F24"/>
    <w:rsid w:val="00CE2ACC"/>
    <w:rsid w:val="00CE2E2C"/>
    <w:rsid w:val="00CE3DBC"/>
    <w:rsid w:val="00CE3E14"/>
    <w:rsid w:val="00CE3F45"/>
    <w:rsid w:val="00CE4137"/>
    <w:rsid w:val="00CE5497"/>
    <w:rsid w:val="00CE5E10"/>
    <w:rsid w:val="00CE5E7B"/>
    <w:rsid w:val="00CE7253"/>
    <w:rsid w:val="00CE795C"/>
    <w:rsid w:val="00CF0015"/>
    <w:rsid w:val="00CF1685"/>
    <w:rsid w:val="00CF1AA7"/>
    <w:rsid w:val="00CF200E"/>
    <w:rsid w:val="00CF222F"/>
    <w:rsid w:val="00CF24D4"/>
    <w:rsid w:val="00CF24F3"/>
    <w:rsid w:val="00CF2961"/>
    <w:rsid w:val="00CF2E45"/>
    <w:rsid w:val="00CF3225"/>
    <w:rsid w:val="00CF38A5"/>
    <w:rsid w:val="00CF4589"/>
    <w:rsid w:val="00CF671F"/>
    <w:rsid w:val="00CF6E18"/>
    <w:rsid w:val="00CF77C1"/>
    <w:rsid w:val="00D01D30"/>
    <w:rsid w:val="00D0403C"/>
    <w:rsid w:val="00D057DC"/>
    <w:rsid w:val="00D07AAC"/>
    <w:rsid w:val="00D07B82"/>
    <w:rsid w:val="00D104B8"/>
    <w:rsid w:val="00D1288D"/>
    <w:rsid w:val="00D12D29"/>
    <w:rsid w:val="00D155C9"/>
    <w:rsid w:val="00D15B92"/>
    <w:rsid w:val="00D17A1C"/>
    <w:rsid w:val="00D22CBF"/>
    <w:rsid w:val="00D22F3B"/>
    <w:rsid w:val="00D25293"/>
    <w:rsid w:val="00D25A01"/>
    <w:rsid w:val="00D26A42"/>
    <w:rsid w:val="00D2731B"/>
    <w:rsid w:val="00D33281"/>
    <w:rsid w:val="00D34E44"/>
    <w:rsid w:val="00D35694"/>
    <w:rsid w:val="00D358F7"/>
    <w:rsid w:val="00D365A9"/>
    <w:rsid w:val="00D3677C"/>
    <w:rsid w:val="00D4142F"/>
    <w:rsid w:val="00D42911"/>
    <w:rsid w:val="00D42A96"/>
    <w:rsid w:val="00D42E7D"/>
    <w:rsid w:val="00D43516"/>
    <w:rsid w:val="00D440A8"/>
    <w:rsid w:val="00D464E9"/>
    <w:rsid w:val="00D47EF0"/>
    <w:rsid w:val="00D50846"/>
    <w:rsid w:val="00D50ADD"/>
    <w:rsid w:val="00D52E02"/>
    <w:rsid w:val="00D53A8D"/>
    <w:rsid w:val="00D54705"/>
    <w:rsid w:val="00D55A13"/>
    <w:rsid w:val="00D56ACA"/>
    <w:rsid w:val="00D56F09"/>
    <w:rsid w:val="00D571F6"/>
    <w:rsid w:val="00D602D6"/>
    <w:rsid w:val="00D60BC4"/>
    <w:rsid w:val="00D61969"/>
    <w:rsid w:val="00D628A0"/>
    <w:rsid w:val="00D6374E"/>
    <w:rsid w:val="00D64E35"/>
    <w:rsid w:val="00D6531D"/>
    <w:rsid w:val="00D655B6"/>
    <w:rsid w:val="00D66C63"/>
    <w:rsid w:val="00D670DF"/>
    <w:rsid w:val="00D67B2D"/>
    <w:rsid w:val="00D70170"/>
    <w:rsid w:val="00D70C48"/>
    <w:rsid w:val="00D72114"/>
    <w:rsid w:val="00D7293F"/>
    <w:rsid w:val="00D73C99"/>
    <w:rsid w:val="00D74161"/>
    <w:rsid w:val="00D743D1"/>
    <w:rsid w:val="00D747B4"/>
    <w:rsid w:val="00D757E8"/>
    <w:rsid w:val="00D76A74"/>
    <w:rsid w:val="00D76D49"/>
    <w:rsid w:val="00D80171"/>
    <w:rsid w:val="00D8099A"/>
    <w:rsid w:val="00D815C6"/>
    <w:rsid w:val="00D82B42"/>
    <w:rsid w:val="00D84709"/>
    <w:rsid w:val="00D84E91"/>
    <w:rsid w:val="00D85CD7"/>
    <w:rsid w:val="00D90556"/>
    <w:rsid w:val="00D912B4"/>
    <w:rsid w:val="00D93864"/>
    <w:rsid w:val="00D93CCA"/>
    <w:rsid w:val="00D93E31"/>
    <w:rsid w:val="00D95BA9"/>
    <w:rsid w:val="00D95DD2"/>
    <w:rsid w:val="00D96230"/>
    <w:rsid w:val="00DA14DF"/>
    <w:rsid w:val="00DA17EE"/>
    <w:rsid w:val="00DA2AA0"/>
    <w:rsid w:val="00DA5509"/>
    <w:rsid w:val="00DA585B"/>
    <w:rsid w:val="00DA591C"/>
    <w:rsid w:val="00DA67DB"/>
    <w:rsid w:val="00DA6802"/>
    <w:rsid w:val="00DA6C75"/>
    <w:rsid w:val="00DB0B28"/>
    <w:rsid w:val="00DB0D4D"/>
    <w:rsid w:val="00DB1358"/>
    <w:rsid w:val="00DB27B6"/>
    <w:rsid w:val="00DB2DF8"/>
    <w:rsid w:val="00DB2ECF"/>
    <w:rsid w:val="00DB3BFA"/>
    <w:rsid w:val="00DB4137"/>
    <w:rsid w:val="00DB547C"/>
    <w:rsid w:val="00DB61E0"/>
    <w:rsid w:val="00DB6BA2"/>
    <w:rsid w:val="00DB6BF4"/>
    <w:rsid w:val="00DB7283"/>
    <w:rsid w:val="00DB7328"/>
    <w:rsid w:val="00DB78DE"/>
    <w:rsid w:val="00DC0B5E"/>
    <w:rsid w:val="00DC1B41"/>
    <w:rsid w:val="00DC20A7"/>
    <w:rsid w:val="00DC2796"/>
    <w:rsid w:val="00DC2B80"/>
    <w:rsid w:val="00DC7222"/>
    <w:rsid w:val="00DD1AAD"/>
    <w:rsid w:val="00DD3A68"/>
    <w:rsid w:val="00DD4954"/>
    <w:rsid w:val="00DD641A"/>
    <w:rsid w:val="00DD703A"/>
    <w:rsid w:val="00DE0CE6"/>
    <w:rsid w:val="00DE0E7F"/>
    <w:rsid w:val="00DE13BA"/>
    <w:rsid w:val="00DE15D8"/>
    <w:rsid w:val="00DE1C3F"/>
    <w:rsid w:val="00DE5076"/>
    <w:rsid w:val="00DE6D4D"/>
    <w:rsid w:val="00DE71CB"/>
    <w:rsid w:val="00DE74CF"/>
    <w:rsid w:val="00DE7A55"/>
    <w:rsid w:val="00DF2222"/>
    <w:rsid w:val="00DF38DD"/>
    <w:rsid w:val="00DF44CF"/>
    <w:rsid w:val="00DF785C"/>
    <w:rsid w:val="00DF7F39"/>
    <w:rsid w:val="00E000B8"/>
    <w:rsid w:val="00E0040D"/>
    <w:rsid w:val="00E007B1"/>
    <w:rsid w:val="00E02470"/>
    <w:rsid w:val="00E03215"/>
    <w:rsid w:val="00E03C95"/>
    <w:rsid w:val="00E0409E"/>
    <w:rsid w:val="00E049C8"/>
    <w:rsid w:val="00E04F2C"/>
    <w:rsid w:val="00E05277"/>
    <w:rsid w:val="00E06355"/>
    <w:rsid w:val="00E06BDC"/>
    <w:rsid w:val="00E1055B"/>
    <w:rsid w:val="00E1138E"/>
    <w:rsid w:val="00E11412"/>
    <w:rsid w:val="00E116CF"/>
    <w:rsid w:val="00E1217F"/>
    <w:rsid w:val="00E13E54"/>
    <w:rsid w:val="00E140C2"/>
    <w:rsid w:val="00E14920"/>
    <w:rsid w:val="00E14EA6"/>
    <w:rsid w:val="00E162AD"/>
    <w:rsid w:val="00E22D31"/>
    <w:rsid w:val="00E22E36"/>
    <w:rsid w:val="00E22E59"/>
    <w:rsid w:val="00E25618"/>
    <w:rsid w:val="00E321A9"/>
    <w:rsid w:val="00E323BD"/>
    <w:rsid w:val="00E32400"/>
    <w:rsid w:val="00E328BF"/>
    <w:rsid w:val="00E32ACB"/>
    <w:rsid w:val="00E32FBE"/>
    <w:rsid w:val="00E32FD8"/>
    <w:rsid w:val="00E33D37"/>
    <w:rsid w:val="00E37AE5"/>
    <w:rsid w:val="00E37B30"/>
    <w:rsid w:val="00E37BA7"/>
    <w:rsid w:val="00E40510"/>
    <w:rsid w:val="00E42368"/>
    <w:rsid w:val="00E425A5"/>
    <w:rsid w:val="00E4287B"/>
    <w:rsid w:val="00E440FC"/>
    <w:rsid w:val="00E450E1"/>
    <w:rsid w:val="00E452FB"/>
    <w:rsid w:val="00E50C43"/>
    <w:rsid w:val="00E52233"/>
    <w:rsid w:val="00E526E5"/>
    <w:rsid w:val="00E52DB3"/>
    <w:rsid w:val="00E5310C"/>
    <w:rsid w:val="00E535B1"/>
    <w:rsid w:val="00E53B18"/>
    <w:rsid w:val="00E540D4"/>
    <w:rsid w:val="00E54E71"/>
    <w:rsid w:val="00E5507F"/>
    <w:rsid w:val="00E571F9"/>
    <w:rsid w:val="00E57267"/>
    <w:rsid w:val="00E57CCE"/>
    <w:rsid w:val="00E6153B"/>
    <w:rsid w:val="00E62AE1"/>
    <w:rsid w:val="00E63334"/>
    <w:rsid w:val="00E66934"/>
    <w:rsid w:val="00E67D36"/>
    <w:rsid w:val="00E67E3D"/>
    <w:rsid w:val="00E71194"/>
    <w:rsid w:val="00E725BE"/>
    <w:rsid w:val="00E72979"/>
    <w:rsid w:val="00E72AA4"/>
    <w:rsid w:val="00E72DF0"/>
    <w:rsid w:val="00E73DF0"/>
    <w:rsid w:val="00E74E77"/>
    <w:rsid w:val="00E7639C"/>
    <w:rsid w:val="00E76987"/>
    <w:rsid w:val="00E76B40"/>
    <w:rsid w:val="00E76F14"/>
    <w:rsid w:val="00E77E8C"/>
    <w:rsid w:val="00E816B2"/>
    <w:rsid w:val="00E81AFE"/>
    <w:rsid w:val="00E81F9C"/>
    <w:rsid w:val="00E823CE"/>
    <w:rsid w:val="00E82C86"/>
    <w:rsid w:val="00E82F03"/>
    <w:rsid w:val="00E84DE4"/>
    <w:rsid w:val="00E85EBE"/>
    <w:rsid w:val="00E86354"/>
    <w:rsid w:val="00E86EE1"/>
    <w:rsid w:val="00E86FE8"/>
    <w:rsid w:val="00E8708F"/>
    <w:rsid w:val="00E87D80"/>
    <w:rsid w:val="00E901C0"/>
    <w:rsid w:val="00E91EA3"/>
    <w:rsid w:val="00E92953"/>
    <w:rsid w:val="00E93E1E"/>
    <w:rsid w:val="00E97D81"/>
    <w:rsid w:val="00EA1516"/>
    <w:rsid w:val="00EA2195"/>
    <w:rsid w:val="00EA23B3"/>
    <w:rsid w:val="00EA286A"/>
    <w:rsid w:val="00EA2FCF"/>
    <w:rsid w:val="00EA35AA"/>
    <w:rsid w:val="00EA365D"/>
    <w:rsid w:val="00EA5719"/>
    <w:rsid w:val="00EA7DD0"/>
    <w:rsid w:val="00EB0F36"/>
    <w:rsid w:val="00EB1AFE"/>
    <w:rsid w:val="00EB25D9"/>
    <w:rsid w:val="00EB275F"/>
    <w:rsid w:val="00EB295C"/>
    <w:rsid w:val="00EB3EBC"/>
    <w:rsid w:val="00EB561E"/>
    <w:rsid w:val="00EB7224"/>
    <w:rsid w:val="00EB7303"/>
    <w:rsid w:val="00EC00B4"/>
    <w:rsid w:val="00EC224E"/>
    <w:rsid w:val="00EC23EA"/>
    <w:rsid w:val="00EC629D"/>
    <w:rsid w:val="00EC6870"/>
    <w:rsid w:val="00EC6D1C"/>
    <w:rsid w:val="00EC715A"/>
    <w:rsid w:val="00EC79EF"/>
    <w:rsid w:val="00EC7CF1"/>
    <w:rsid w:val="00ED0958"/>
    <w:rsid w:val="00ED2719"/>
    <w:rsid w:val="00ED2A18"/>
    <w:rsid w:val="00ED31B6"/>
    <w:rsid w:val="00ED677C"/>
    <w:rsid w:val="00EE2309"/>
    <w:rsid w:val="00EE30A5"/>
    <w:rsid w:val="00EE4AA0"/>
    <w:rsid w:val="00EE7FE6"/>
    <w:rsid w:val="00EF0F2C"/>
    <w:rsid w:val="00EF113F"/>
    <w:rsid w:val="00EF28F2"/>
    <w:rsid w:val="00EF3A7B"/>
    <w:rsid w:val="00EF42A6"/>
    <w:rsid w:val="00EF450D"/>
    <w:rsid w:val="00F024B9"/>
    <w:rsid w:val="00F026D1"/>
    <w:rsid w:val="00F03D3C"/>
    <w:rsid w:val="00F040FB"/>
    <w:rsid w:val="00F04245"/>
    <w:rsid w:val="00F04794"/>
    <w:rsid w:val="00F05A59"/>
    <w:rsid w:val="00F06233"/>
    <w:rsid w:val="00F06EB2"/>
    <w:rsid w:val="00F07C71"/>
    <w:rsid w:val="00F106D6"/>
    <w:rsid w:val="00F10900"/>
    <w:rsid w:val="00F1231B"/>
    <w:rsid w:val="00F1295C"/>
    <w:rsid w:val="00F1383F"/>
    <w:rsid w:val="00F13D6B"/>
    <w:rsid w:val="00F17B7C"/>
    <w:rsid w:val="00F2195C"/>
    <w:rsid w:val="00F21B12"/>
    <w:rsid w:val="00F21B3F"/>
    <w:rsid w:val="00F23294"/>
    <w:rsid w:val="00F23625"/>
    <w:rsid w:val="00F24634"/>
    <w:rsid w:val="00F254F3"/>
    <w:rsid w:val="00F26027"/>
    <w:rsid w:val="00F26156"/>
    <w:rsid w:val="00F2666C"/>
    <w:rsid w:val="00F26D6E"/>
    <w:rsid w:val="00F30148"/>
    <w:rsid w:val="00F32366"/>
    <w:rsid w:val="00F34923"/>
    <w:rsid w:val="00F379AF"/>
    <w:rsid w:val="00F37C6A"/>
    <w:rsid w:val="00F410B8"/>
    <w:rsid w:val="00F428CC"/>
    <w:rsid w:val="00F441C3"/>
    <w:rsid w:val="00F45149"/>
    <w:rsid w:val="00F45F54"/>
    <w:rsid w:val="00F46576"/>
    <w:rsid w:val="00F466E1"/>
    <w:rsid w:val="00F50743"/>
    <w:rsid w:val="00F53622"/>
    <w:rsid w:val="00F54170"/>
    <w:rsid w:val="00F54ED0"/>
    <w:rsid w:val="00F55F03"/>
    <w:rsid w:val="00F569B5"/>
    <w:rsid w:val="00F57036"/>
    <w:rsid w:val="00F64448"/>
    <w:rsid w:val="00F6690B"/>
    <w:rsid w:val="00F7042B"/>
    <w:rsid w:val="00F71A71"/>
    <w:rsid w:val="00F72CF2"/>
    <w:rsid w:val="00F734D0"/>
    <w:rsid w:val="00F7351F"/>
    <w:rsid w:val="00F73F87"/>
    <w:rsid w:val="00F74CA1"/>
    <w:rsid w:val="00F7506D"/>
    <w:rsid w:val="00F75452"/>
    <w:rsid w:val="00F75ED9"/>
    <w:rsid w:val="00F75F2A"/>
    <w:rsid w:val="00F761B3"/>
    <w:rsid w:val="00F7622F"/>
    <w:rsid w:val="00F770A8"/>
    <w:rsid w:val="00F77211"/>
    <w:rsid w:val="00F80312"/>
    <w:rsid w:val="00F80E4B"/>
    <w:rsid w:val="00F81376"/>
    <w:rsid w:val="00F81EBE"/>
    <w:rsid w:val="00F82B27"/>
    <w:rsid w:val="00F83D52"/>
    <w:rsid w:val="00F85299"/>
    <w:rsid w:val="00F86051"/>
    <w:rsid w:val="00F8637F"/>
    <w:rsid w:val="00F87A94"/>
    <w:rsid w:val="00F87E59"/>
    <w:rsid w:val="00F92D7B"/>
    <w:rsid w:val="00F9403C"/>
    <w:rsid w:val="00F9562D"/>
    <w:rsid w:val="00F9594E"/>
    <w:rsid w:val="00F96DED"/>
    <w:rsid w:val="00F97C04"/>
    <w:rsid w:val="00FA2160"/>
    <w:rsid w:val="00FA2473"/>
    <w:rsid w:val="00FA24C7"/>
    <w:rsid w:val="00FA24E6"/>
    <w:rsid w:val="00FA28D0"/>
    <w:rsid w:val="00FA378F"/>
    <w:rsid w:val="00FA3A57"/>
    <w:rsid w:val="00FA4363"/>
    <w:rsid w:val="00FA5DC2"/>
    <w:rsid w:val="00FA6162"/>
    <w:rsid w:val="00FA6688"/>
    <w:rsid w:val="00FA6861"/>
    <w:rsid w:val="00FA7B7B"/>
    <w:rsid w:val="00FA7D0B"/>
    <w:rsid w:val="00FA7D71"/>
    <w:rsid w:val="00FB0D0D"/>
    <w:rsid w:val="00FB2A9B"/>
    <w:rsid w:val="00FB5ECD"/>
    <w:rsid w:val="00FB6765"/>
    <w:rsid w:val="00FB7DAD"/>
    <w:rsid w:val="00FC14AA"/>
    <w:rsid w:val="00FC190F"/>
    <w:rsid w:val="00FC20BF"/>
    <w:rsid w:val="00FC20E1"/>
    <w:rsid w:val="00FC2321"/>
    <w:rsid w:val="00FC2B5A"/>
    <w:rsid w:val="00FC6DAC"/>
    <w:rsid w:val="00FD0AF3"/>
    <w:rsid w:val="00FD0FEC"/>
    <w:rsid w:val="00FD14D0"/>
    <w:rsid w:val="00FD1E4A"/>
    <w:rsid w:val="00FD2FEB"/>
    <w:rsid w:val="00FD41DE"/>
    <w:rsid w:val="00FD482A"/>
    <w:rsid w:val="00FD5A4B"/>
    <w:rsid w:val="00FD710E"/>
    <w:rsid w:val="00FD77D8"/>
    <w:rsid w:val="00FE0D37"/>
    <w:rsid w:val="00FE1115"/>
    <w:rsid w:val="00FE2E5C"/>
    <w:rsid w:val="00FE2EC5"/>
    <w:rsid w:val="00FE5375"/>
    <w:rsid w:val="00FE53A5"/>
    <w:rsid w:val="00FE749E"/>
    <w:rsid w:val="00FF0FBB"/>
    <w:rsid w:val="00FF1B74"/>
    <w:rsid w:val="00FF3932"/>
    <w:rsid w:val="00FF53C5"/>
    <w:rsid w:val="00FF5600"/>
    <w:rsid w:val="00FF59BE"/>
    <w:rsid w:val="00FF5EC9"/>
    <w:rsid w:val="00FF63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stroke="f">
      <v:fill color="white"/>
      <v:stroke on="f"/>
      <v:textbox inset="5.85pt,.7pt,5.85pt,.7pt"/>
    </o:shapedefaults>
    <o:shapelayout v:ext="edit">
      <o:idmap v:ext="edit" data="1"/>
    </o:shapelayout>
  </w:shapeDefaults>
  <w:decimalSymbol w:val="."/>
  <w:listSeparator w:val=","/>
  <w14:docId w14:val="475D50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 w:type="paragraph" w:styleId="affd">
    <w:name w:val="TOC Heading"/>
    <w:basedOn w:val="1"/>
    <w:next w:val="a"/>
    <w:uiPriority w:val="39"/>
    <w:unhideWhenUsed/>
    <w:qFormat/>
    <w:rsid w:val="005C098F"/>
    <w:pPr>
      <w:keepLines/>
      <w:widowControl/>
      <w:numPr>
        <w:numId w:val="0"/>
      </w:numPr>
      <w:pBdr>
        <w:top w:val="none" w:sz="0" w:space="0" w:color="auto"/>
        <w:left w:val="none" w:sz="0" w:space="0" w:color="auto"/>
        <w:bottom w:val="none" w:sz="0" w:space="0" w:color="auto"/>
        <w:right w:val="none" w:sz="0" w:space="0" w:color="auto"/>
      </w:pBd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11">
    <w:name w:val="toc 1"/>
    <w:basedOn w:val="a"/>
    <w:next w:val="a"/>
    <w:autoRedefine/>
    <w:uiPriority w:val="39"/>
    <w:rsid w:val="005C098F"/>
    <w:pPr>
      <w:spacing w:before="120"/>
      <w:jc w:val="left"/>
    </w:pPr>
    <w:rPr>
      <w:rFonts w:asciiTheme="minorHAnsi" w:hAnsiTheme="minorHAnsi"/>
      <w:b/>
      <w:sz w:val="24"/>
    </w:rPr>
  </w:style>
  <w:style w:type="paragraph" w:styleId="22">
    <w:name w:val="toc 2"/>
    <w:basedOn w:val="a"/>
    <w:next w:val="a"/>
    <w:autoRedefine/>
    <w:uiPriority w:val="39"/>
    <w:rsid w:val="005C098F"/>
    <w:pPr>
      <w:ind w:left="180"/>
      <w:jc w:val="left"/>
    </w:pPr>
    <w:rPr>
      <w:rFonts w:asciiTheme="minorHAnsi" w:hAnsiTheme="minorHAnsi"/>
      <w:b/>
      <w:sz w:val="22"/>
      <w:szCs w:val="22"/>
    </w:rPr>
  </w:style>
  <w:style w:type="paragraph" w:styleId="31">
    <w:name w:val="toc 3"/>
    <w:basedOn w:val="a"/>
    <w:next w:val="a"/>
    <w:autoRedefine/>
    <w:uiPriority w:val="39"/>
    <w:rsid w:val="005C098F"/>
    <w:pPr>
      <w:ind w:left="360"/>
      <w:jc w:val="left"/>
    </w:pPr>
    <w:rPr>
      <w:rFonts w:asciiTheme="minorHAnsi" w:hAnsiTheme="minorHAnsi"/>
      <w:sz w:val="22"/>
      <w:szCs w:val="22"/>
    </w:rPr>
  </w:style>
  <w:style w:type="paragraph" w:styleId="42">
    <w:name w:val="toc 4"/>
    <w:basedOn w:val="a"/>
    <w:next w:val="a"/>
    <w:autoRedefine/>
    <w:rsid w:val="005C098F"/>
    <w:pPr>
      <w:ind w:left="540"/>
      <w:jc w:val="left"/>
    </w:pPr>
    <w:rPr>
      <w:rFonts w:asciiTheme="minorHAnsi" w:hAnsiTheme="minorHAnsi"/>
      <w:sz w:val="20"/>
      <w:szCs w:val="20"/>
    </w:rPr>
  </w:style>
  <w:style w:type="paragraph" w:styleId="53">
    <w:name w:val="toc 5"/>
    <w:basedOn w:val="a"/>
    <w:next w:val="a"/>
    <w:autoRedefine/>
    <w:rsid w:val="005C098F"/>
    <w:pPr>
      <w:ind w:left="720"/>
      <w:jc w:val="left"/>
    </w:pPr>
    <w:rPr>
      <w:rFonts w:asciiTheme="minorHAnsi" w:hAnsiTheme="minorHAnsi"/>
      <w:sz w:val="20"/>
      <w:szCs w:val="20"/>
    </w:rPr>
  </w:style>
  <w:style w:type="paragraph" w:styleId="61">
    <w:name w:val="toc 6"/>
    <w:basedOn w:val="a"/>
    <w:next w:val="a"/>
    <w:autoRedefine/>
    <w:rsid w:val="005C098F"/>
    <w:pPr>
      <w:ind w:left="900"/>
      <w:jc w:val="left"/>
    </w:pPr>
    <w:rPr>
      <w:rFonts w:asciiTheme="minorHAnsi" w:hAnsiTheme="minorHAnsi"/>
      <w:sz w:val="20"/>
      <w:szCs w:val="20"/>
    </w:rPr>
  </w:style>
  <w:style w:type="paragraph" w:styleId="71">
    <w:name w:val="toc 7"/>
    <w:basedOn w:val="a"/>
    <w:next w:val="a"/>
    <w:autoRedefine/>
    <w:rsid w:val="005C098F"/>
    <w:pPr>
      <w:ind w:left="1080"/>
      <w:jc w:val="left"/>
    </w:pPr>
    <w:rPr>
      <w:rFonts w:asciiTheme="minorHAnsi" w:hAnsiTheme="minorHAnsi"/>
      <w:sz w:val="20"/>
      <w:szCs w:val="20"/>
    </w:rPr>
  </w:style>
  <w:style w:type="paragraph" w:styleId="82">
    <w:name w:val="toc 8"/>
    <w:basedOn w:val="a"/>
    <w:next w:val="a"/>
    <w:autoRedefine/>
    <w:rsid w:val="005C098F"/>
    <w:pPr>
      <w:ind w:left="1260"/>
      <w:jc w:val="left"/>
    </w:pPr>
    <w:rPr>
      <w:rFonts w:asciiTheme="minorHAnsi" w:hAnsiTheme="minorHAnsi"/>
      <w:sz w:val="20"/>
      <w:szCs w:val="20"/>
    </w:rPr>
  </w:style>
  <w:style w:type="paragraph" w:styleId="91">
    <w:name w:val="toc 9"/>
    <w:basedOn w:val="a"/>
    <w:next w:val="a"/>
    <w:autoRedefine/>
    <w:rsid w:val="005C098F"/>
    <w:pPr>
      <w:ind w:left="1440"/>
      <w:jc w:val="left"/>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 w:type="paragraph" w:styleId="affd">
    <w:name w:val="TOC Heading"/>
    <w:basedOn w:val="1"/>
    <w:next w:val="a"/>
    <w:uiPriority w:val="39"/>
    <w:unhideWhenUsed/>
    <w:qFormat/>
    <w:rsid w:val="005C098F"/>
    <w:pPr>
      <w:keepLines/>
      <w:widowControl/>
      <w:numPr>
        <w:numId w:val="0"/>
      </w:numPr>
      <w:pBdr>
        <w:top w:val="none" w:sz="0" w:space="0" w:color="auto"/>
        <w:left w:val="none" w:sz="0" w:space="0" w:color="auto"/>
        <w:bottom w:val="none" w:sz="0" w:space="0" w:color="auto"/>
        <w:right w:val="none" w:sz="0" w:space="0" w:color="auto"/>
      </w:pBd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11">
    <w:name w:val="toc 1"/>
    <w:basedOn w:val="a"/>
    <w:next w:val="a"/>
    <w:autoRedefine/>
    <w:uiPriority w:val="39"/>
    <w:rsid w:val="005C098F"/>
    <w:pPr>
      <w:spacing w:before="120"/>
      <w:jc w:val="left"/>
    </w:pPr>
    <w:rPr>
      <w:rFonts w:asciiTheme="minorHAnsi" w:hAnsiTheme="minorHAnsi"/>
      <w:b/>
      <w:sz w:val="24"/>
    </w:rPr>
  </w:style>
  <w:style w:type="paragraph" w:styleId="22">
    <w:name w:val="toc 2"/>
    <w:basedOn w:val="a"/>
    <w:next w:val="a"/>
    <w:autoRedefine/>
    <w:uiPriority w:val="39"/>
    <w:rsid w:val="005C098F"/>
    <w:pPr>
      <w:ind w:left="180"/>
      <w:jc w:val="left"/>
    </w:pPr>
    <w:rPr>
      <w:rFonts w:asciiTheme="minorHAnsi" w:hAnsiTheme="minorHAnsi"/>
      <w:b/>
      <w:sz w:val="22"/>
      <w:szCs w:val="22"/>
    </w:rPr>
  </w:style>
  <w:style w:type="paragraph" w:styleId="31">
    <w:name w:val="toc 3"/>
    <w:basedOn w:val="a"/>
    <w:next w:val="a"/>
    <w:autoRedefine/>
    <w:uiPriority w:val="39"/>
    <w:rsid w:val="005C098F"/>
    <w:pPr>
      <w:ind w:left="360"/>
      <w:jc w:val="left"/>
    </w:pPr>
    <w:rPr>
      <w:rFonts w:asciiTheme="minorHAnsi" w:hAnsiTheme="minorHAnsi"/>
      <w:sz w:val="22"/>
      <w:szCs w:val="22"/>
    </w:rPr>
  </w:style>
  <w:style w:type="paragraph" w:styleId="42">
    <w:name w:val="toc 4"/>
    <w:basedOn w:val="a"/>
    <w:next w:val="a"/>
    <w:autoRedefine/>
    <w:rsid w:val="005C098F"/>
    <w:pPr>
      <w:ind w:left="540"/>
      <w:jc w:val="left"/>
    </w:pPr>
    <w:rPr>
      <w:rFonts w:asciiTheme="minorHAnsi" w:hAnsiTheme="minorHAnsi"/>
      <w:sz w:val="20"/>
      <w:szCs w:val="20"/>
    </w:rPr>
  </w:style>
  <w:style w:type="paragraph" w:styleId="53">
    <w:name w:val="toc 5"/>
    <w:basedOn w:val="a"/>
    <w:next w:val="a"/>
    <w:autoRedefine/>
    <w:rsid w:val="005C098F"/>
    <w:pPr>
      <w:ind w:left="720"/>
      <w:jc w:val="left"/>
    </w:pPr>
    <w:rPr>
      <w:rFonts w:asciiTheme="minorHAnsi" w:hAnsiTheme="minorHAnsi"/>
      <w:sz w:val="20"/>
      <w:szCs w:val="20"/>
    </w:rPr>
  </w:style>
  <w:style w:type="paragraph" w:styleId="61">
    <w:name w:val="toc 6"/>
    <w:basedOn w:val="a"/>
    <w:next w:val="a"/>
    <w:autoRedefine/>
    <w:rsid w:val="005C098F"/>
    <w:pPr>
      <w:ind w:left="900"/>
      <w:jc w:val="left"/>
    </w:pPr>
    <w:rPr>
      <w:rFonts w:asciiTheme="minorHAnsi" w:hAnsiTheme="minorHAnsi"/>
      <w:sz w:val="20"/>
      <w:szCs w:val="20"/>
    </w:rPr>
  </w:style>
  <w:style w:type="paragraph" w:styleId="71">
    <w:name w:val="toc 7"/>
    <w:basedOn w:val="a"/>
    <w:next w:val="a"/>
    <w:autoRedefine/>
    <w:rsid w:val="005C098F"/>
    <w:pPr>
      <w:ind w:left="1080"/>
      <w:jc w:val="left"/>
    </w:pPr>
    <w:rPr>
      <w:rFonts w:asciiTheme="minorHAnsi" w:hAnsiTheme="minorHAnsi"/>
      <w:sz w:val="20"/>
      <w:szCs w:val="20"/>
    </w:rPr>
  </w:style>
  <w:style w:type="paragraph" w:styleId="82">
    <w:name w:val="toc 8"/>
    <w:basedOn w:val="a"/>
    <w:next w:val="a"/>
    <w:autoRedefine/>
    <w:rsid w:val="005C098F"/>
    <w:pPr>
      <w:ind w:left="1260"/>
      <w:jc w:val="left"/>
    </w:pPr>
    <w:rPr>
      <w:rFonts w:asciiTheme="minorHAnsi" w:hAnsiTheme="minorHAnsi"/>
      <w:sz w:val="20"/>
      <w:szCs w:val="20"/>
    </w:rPr>
  </w:style>
  <w:style w:type="paragraph" w:styleId="91">
    <w:name w:val="toc 9"/>
    <w:basedOn w:val="a"/>
    <w:next w:val="a"/>
    <w:autoRedefine/>
    <w:rsid w:val="005C098F"/>
    <w:pPr>
      <w:ind w:left="14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09495">
      <w:bodyDiv w:val="1"/>
      <w:marLeft w:val="0"/>
      <w:marRight w:val="0"/>
      <w:marTop w:val="0"/>
      <w:marBottom w:val="0"/>
      <w:divBdr>
        <w:top w:val="none" w:sz="0" w:space="0" w:color="auto"/>
        <w:left w:val="none" w:sz="0" w:space="0" w:color="auto"/>
        <w:bottom w:val="none" w:sz="0" w:space="0" w:color="auto"/>
        <w:right w:val="none" w:sz="0" w:space="0" w:color="auto"/>
      </w:divBdr>
    </w:div>
    <w:div w:id="367145360">
      <w:bodyDiv w:val="1"/>
      <w:marLeft w:val="0"/>
      <w:marRight w:val="0"/>
      <w:marTop w:val="0"/>
      <w:marBottom w:val="0"/>
      <w:divBdr>
        <w:top w:val="none" w:sz="0" w:space="0" w:color="auto"/>
        <w:left w:val="none" w:sz="0" w:space="0" w:color="auto"/>
        <w:bottom w:val="none" w:sz="0" w:space="0" w:color="auto"/>
        <w:right w:val="none" w:sz="0" w:space="0" w:color="auto"/>
      </w:divBdr>
    </w:div>
    <w:div w:id="761025020">
      <w:bodyDiv w:val="1"/>
      <w:marLeft w:val="0"/>
      <w:marRight w:val="0"/>
      <w:marTop w:val="0"/>
      <w:marBottom w:val="0"/>
      <w:divBdr>
        <w:top w:val="none" w:sz="0" w:space="0" w:color="auto"/>
        <w:left w:val="none" w:sz="0" w:space="0" w:color="auto"/>
        <w:bottom w:val="none" w:sz="0" w:space="0" w:color="auto"/>
        <w:right w:val="none" w:sz="0" w:space="0" w:color="auto"/>
      </w:divBdr>
    </w:div>
    <w:div w:id="1012220210">
      <w:bodyDiv w:val="1"/>
      <w:marLeft w:val="0"/>
      <w:marRight w:val="0"/>
      <w:marTop w:val="0"/>
      <w:marBottom w:val="0"/>
      <w:divBdr>
        <w:top w:val="none" w:sz="0" w:space="0" w:color="auto"/>
        <w:left w:val="none" w:sz="0" w:space="0" w:color="auto"/>
        <w:bottom w:val="none" w:sz="0" w:space="0" w:color="auto"/>
        <w:right w:val="none" w:sz="0" w:space="0" w:color="auto"/>
      </w:divBdr>
    </w:div>
    <w:div w:id="1328360341">
      <w:bodyDiv w:val="1"/>
      <w:marLeft w:val="0"/>
      <w:marRight w:val="0"/>
      <w:marTop w:val="0"/>
      <w:marBottom w:val="0"/>
      <w:divBdr>
        <w:top w:val="none" w:sz="0" w:space="0" w:color="auto"/>
        <w:left w:val="none" w:sz="0" w:space="0" w:color="auto"/>
        <w:bottom w:val="none" w:sz="0" w:space="0" w:color="auto"/>
        <w:right w:val="none" w:sz="0" w:space="0" w:color="auto"/>
      </w:divBdr>
    </w:div>
    <w:div w:id="1519657868">
      <w:bodyDiv w:val="1"/>
      <w:marLeft w:val="0"/>
      <w:marRight w:val="0"/>
      <w:marTop w:val="0"/>
      <w:marBottom w:val="0"/>
      <w:divBdr>
        <w:top w:val="none" w:sz="0" w:space="0" w:color="auto"/>
        <w:left w:val="none" w:sz="0" w:space="0" w:color="auto"/>
        <w:bottom w:val="none" w:sz="0" w:space="0" w:color="auto"/>
        <w:right w:val="none" w:sz="0" w:space="0" w:color="auto"/>
      </w:divBdr>
    </w:div>
    <w:div w:id="1797675621">
      <w:bodyDiv w:val="1"/>
      <w:marLeft w:val="0"/>
      <w:marRight w:val="0"/>
      <w:marTop w:val="0"/>
      <w:marBottom w:val="0"/>
      <w:divBdr>
        <w:top w:val="none" w:sz="0" w:space="0" w:color="auto"/>
        <w:left w:val="none" w:sz="0" w:space="0" w:color="auto"/>
        <w:bottom w:val="none" w:sz="0" w:space="0" w:color="auto"/>
        <w:right w:val="none" w:sz="0" w:space="0" w:color="auto"/>
      </w:divBdr>
    </w:div>
    <w:div w:id="1856112059">
      <w:bodyDiv w:val="1"/>
      <w:marLeft w:val="0"/>
      <w:marRight w:val="0"/>
      <w:marTop w:val="0"/>
      <w:marBottom w:val="0"/>
      <w:divBdr>
        <w:top w:val="none" w:sz="0" w:space="0" w:color="auto"/>
        <w:left w:val="none" w:sz="0" w:space="0" w:color="auto"/>
        <w:bottom w:val="none" w:sz="0" w:space="0" w:color="auto"/>
        <w:right w:val="none" w:sz="0" w:space="0" w:color="auto"/>
      </w:divBdr>
    </w:div>
    <w:div w:id="198183755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emf"/><Relationship Id="rId12" Type="http://schemas.openxmlformats.org/officeDocument/2006/relationships/hyperlink" Target="https://netbeans.org/downloads/"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43" Type="http://schemas.openxmlformats.org/officeDocument/2006/relationships/image" Target="media/image34.png"/><Relationship Id="rId44" Type="http://schemas.openxmlformats.org/officeDocument/2006/relationships/comments" Target="comments.xm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40" Type="http://schemas.openxmlformats.org/officeDocument/2006/relationships/image" Target="media/image130.png"/><Relationship Id="rId141" Type="http://schemas.openxmlformats.org/officeDocument/2006/relationships/hyperlink" Target="https://github.com/making/javaee7-first-tutorial" TargetMode="External"/><Relationship Id="rId142" Type="http://schemas.openxmlformats.org/officeDocument/2006/relationships/hyperlink" Target="http://docs.oracle.com/javaee/7/tutorial/doc/home.htm" TargetMode="External"/><Relationship Id="rId143" Type="http://schemas.openxmlformats.org/officeDocument/2006/relationships/footer" Target="footer1.xml"/><Relationship Id="rId144" Type="http://schemas.openxmlformats.org/officeDocument/2006/relationships/footer" Target="footer2.xml"/><Relationship Id="rId145" Type="http://schemas.openxmlformats.org/officeDocument/2006/relationships/fontTable" Target="fontTable.xml"/><Relationship Id="rId146" Type="http://schemas.openxmlformats.org/officeDocument/2006/relationships/theme" Target="theme/theme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83744A-1484-974F-9C73-4F80DFC8D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197</Pages>
  <Words>13416</Words>
  <Characters>76475</Characters>
  <Application>Microsoft Macintosh Word</Application>
  <DocSecurity>0</DocSecurity>
  <Lines>637</Lines>
  <Paragraphs>179</Paragraphs>
  <ScaleCrop>false</ScaleCrop>
  <HeadingPairs>
    <vt:vector size="2" baseType="variant">
      <vt:variant>
        <vt:lpstr>タイトル</vt:lpstr>
      </vt:variant>
      <vt:variant>
        <vt:i4>1</vt:i4>
      </vt:variant>
    </vt:vector>
  </HeadingPairs>
  <TitlesOfParts>
    <vt:vector size="1" baseType="lpstr">
      <vt:lpstr>Java EE 7入門</vt:lpstr>
    </vt:vector>
  </TitlesOfParts>
  <Manager/>
  <Company>IK.AM</Company>
  <LinksUpToDate>false</LinksUpToDate>
  <CharactersWithSpaces>89712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EE 7入門</dc:title>
  <dc:subject/>
  <dc:creator>日本 Java ユーザ・グループ</dc:creator>
  <cp:keywords/>
  <dc:description/>
  <cp:lastModifiedBy>Maki Toshiaki</cp:lastModifiedBy>
  <cp:revision>4</cp:revision>
  <cp:lastPrinted>2013-08-24T01:02:00Z</cp:lastPrinted>
  <dcterms:created xsi:type="dcterms:W3CDTF">2013-08-24T01:02:00Z</dcterms:created>
  <dcterms:modified xsi:type="dcterms:W3CDTF">2013-08-24T01:04:00Z</dcterms:modified>
  <cp:category/>
</cp:coreProperties>
</file>